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85A956E" w14:textId="77777777" w:rsidR="001343A0" w:rsidRPr="00491E4D" w:rsidRDefault="001343A0" w:rsidP="001343A0">
      <w:pPr>
        <w:jc w:val="center"/>
        <w:rPr>
          <w:rFonts w:ascii="Helvetica" w:hAnsi="Helvetica"/>
          <w:lang w:val="en-US"/>
        </w:rPr>
      </w:pPr>
      <w:r w:rsidRPr="00491E4D">
        <w:rPr>
          <w:rFonts w:ascii="Helvetica" w:hAnsi="Helvetica"/>
          <w:lang w:val="en-US"/>
        </w:rPr>
        <w:t xml:space="preserve">Dissertation </w:t>
      </w:r>
    </w:p>
    <w:p w14:paraId="735646B0" w14:textId="77777777" w:rsidR="001343A0" w:rsidRPr="00491E4D" w:rsidRDefault="001343A0" w:rsidP="00E51C7C">
      <w:pPr>
        <w:rPr>
          <w:rFonts w:ascii="Helvetica" w:hAnsi="Helvetica"/>
          <w:lang w:val="en-US"/>
        </w:rPr>
      </w:pPr>
    </w:p>
    <w:p w14:paraId="4FE2D482" w14:textId="77777777" w:rsidR="001343A0" w:rsidRPr="00491E4D" w:rsidRDefault="001343A0" w:rsidP="001343A0">
      <w:pPr>
        <w:jc w:val="center"/>
        <w:rPr>
          <w:rFonts w:ascii="Helvetica" w:hAnsi="Helvetica"/>
          <w:lang w:val="en-US"/>
        </w:rPr>
      </w:pPr>
    </w:p>
    <w:p w14:paraId="4BFF61C2" w14:textId="77777777" w:rsidR="001343A0" w:rsidRPr="00491E4D" w:rsidRDefault="001343A0" w:rsidP="001343A0">
      <w:pPr>
        <w:pStyle w:val="NormalWeb"/>
        <w:numPr>
          <w:ilvl w:val="0"/>
          <w:numId w:val="1"/>
        </w:numPr>
        <w:shd w:val="clear" w:color="auto" w:fill="FFFFFF"/>
        <w:rPr>
          <w:rFonts w:ascii="Helvetica" w:hAnsi="Helvetica"/>
          <w:lang w:val="en-US"/>
        </w:rPr>
      </w:pPr>
      <w:r w:rsidRPr="00491E4D">
        <w:rPr>
          <w:rFonts w:ascii="Helvetica" w:hAnsi="Helvetica"/>
          <w:lang w:val="en-US"/>
        </w:rPr>
        <w:t xml:space="preserve">List the key findings – one sentence each, order from most exciting to least, or another logical order </w:t>
      </w:r>
    </w:p>
    <w:p w14:paraId="1F5623D9" w14:textId="77777777" w:rsidR="001343A0" w:rsidRPr="00491E4D" w:rsidRDefault="001343A0" w:rsidP="001343A0">
      <w:pPr>
        <w:pStyle w:val="NormalWeb"/>
        <w:numPr>
          <w:ilvl w:val="0"/>
          <w:numId w:val="1"/>
        </w:numPr>
        <w:shd w:val="clear" w:color="auto" w:fill="FFFFFF"/>
        <w:rPr>
          <w:rFonts w:ascii="Helvetica" w:hAnsi="Helvetica"/>
          <w:lang w:val="en-US"/>
        </w:rPr>
      </w:pPr>
      <w:r w:rsidRPr="00491E4D">
        <w:rPr>
          <w:rFonts w:ascii="Helvetica" w:hAnsi="Helvetica"/>
          <w:lang w:val="en-US"/>
        </w:rPr>
        <w:t xml:space="preserve">Make figures for each key finding – place in pre-determined order </w:t>
      </w:r>
    </w:p>
    <w:p w14:paraId="46AA038A" w14:textId="77777777" w:rsidR="001343A0" w:rsidRPr="00491E4D" w:rsidRDefault="001343A0" w:rsidP="001343A0">
      <w:pPr>
        <w:pStyle w:val="NormalWeb"/>
        <w:numPr>
          <w:ilvl w:val="0"/>
          <w:numId w:val="1"/>
        </w:numPr>
        <w:shd w:val="clear" w:color="auto" w:fill="FFFFFF"/>
        <w:rPr>
          <w:rFonts w:ascii="Helvetica" w:hAnsi="Helvetica"/>
          <w:lang w:val="en-US"/>
        </w:rPr>
      </w:pPr>
      <w:r w:rsidRPr="00491E4D">
        <w:rPr>
          <w:rFonts w:ascii="Helvetica" w:hAnsi="Helvetica"/>
          <w:lang w:val="en-US"/>
        </w:rPr>
        <w:t xml:space="preserve">Write results around each finding – place in pre-determined order </w:t>
      </w:r>
    </w:p>
    <w:p w14:paraId="03569875" w14:textId="77777777" w:rsidR="001343A0" w:rsidRPr="00491E4D" w:rsidRDefault="001343A0" w:rsidP="001343A0">
      <w:pPr>
        <w:pStyle w:val="NormalWeb"/>
        <w:numPr>
          <w:ilvl w:val="0"/>
          <w:numId w:val="1"/>
        </w:numPr>
        <w:shd w:val="clear" w:color="auto" w:fill="FFFFFF"/>
        <w:rPr>
          <w:rFonts w:ascii="Helvetica" w:hAnsi="Helvetica"/>
          <w:lang w:val="en-US"/>
        </w:rPr>
      </w:pPr>
      <w:r w:rsidRPr="00491E4D">
        <w:rPr>
          <w:rFonts w:ascii="Helvetica" w:hAnsi="Helvetica"/>
          <w:lang w:val="en-US"/>
        </w:rPr>
        <w:t xml:space="preserve">Write methods around each result – only include methods needed to describe the science leading to the results presented </w:t>
      </w:r>
    </w:p>
    <w:p w14:paraId="2C237362" w14:textId="77777777" w:rsidR="001343A0" w:rsidRPr="00491E4D" w:rsidRDefault="001343A0" w:rsidP="001343A0">
      <w:pPr>
        <w:pStyle w:val="NormalWeb"/>
        <w:numPr>
          <w:ilvl w:val="0"/>
          <w:numId w:val="1"/>
        </w:numPr>
        <w:shd w:val="clear" w:color="auto" w:fill="FFFFFF"/>
        <w:rPr>
          <w:rFonts w:ascii="Helvetica" w:hAnsi="Helvetica"/>
          <w:lang w:val="en-US"/>
        </w:rPr>
      </w:pPr>
      <w:r w:rsidRPr="00491E4D">
        <w:rPr>
          <w:rFonts w:ascii="Helvetica" w:hAnsi="Helvetica"/>
          <w:lang w:val="en-US"/>
        </w:rPr>
        <w:t xml:space="preserve">Write first paragraph of discussion – </w:t>
      </w:r>
      <w:proofErr w:type="spellStart"/>
      <w:r w:rsidRPr="00491E4D">
        <w:rPr>
          <w:rFonts w:ascii="Helvetica" w:hAnsi="Helvetica"/>
          <w:lang w:val="en-US"/>
        </w:rPr>
        <w:t>summarise</w:t>
      </w:r>
      <w:proofErr w:type="spellEnd"/>
      <w:r w:rsidRPr="00491E4D">
        <w:rPr>
          <w:rFonts w:ascii="Helvetica" w:hAnsi="Helvetica"/>
          <w:lang w:val="en-US"/>
        </w:rPr>
        <w:t xml:space="preserve"> all the key findings in order </w:t>
      </w:r>
    </w:p>
    <w:p w14:paraId="670E36E3" w14:textId="77777777" w:rsidR="001343A0" w:rsidRPr="00491E4D" w:rsidRDefault="001343A0" w:rsidP="001343A0">
      <w:pPr>
        <w:pStyle w:val="NormalWeb"/>
        <w:numPr>
          <w:ilvl w:val="0"/>
          <w:numId w:val="1"/>
        </w:numPr>
        <w:shd w:val="clear" w:color="auto" w:fill="FFFFFF"/>
        <w:rPr>
          <w:rFonts w:ascii="Helvetica" w:hAnsi="Helvetica"/>
          <w:lang w:val="en-US"/>
        </w:rPr>
      </w:pPr>
      <w:r w:rsidRPr="00491E4D">
        <w:rPr>
          <w:rFonts w:ascii="Helvetica" w:hAnsi="Helvetica"/>
          <w:lang w:val="en-US"/>
        </w:rPr>
        <w:t xml:space="preserve">Write the last paragraph of the intro – describes the research questions, hypotheses and/or objectives of the study – the study roadmap </w:t>
      </w:r>
    </w:p>
    <w:p w14:paraId="275C9CD3" w14:textId="77777777" w:rsidR="001343A0" w:rsidRPr="00491E4D" w:rsidRDefault="001343A0" w:rsidP="001343A0">
      <w:pPr>
        <w:pStyle w:val="NormalWeb"/>
        <w:numPr>
          <w:ilvl w:val="0"/>
          <w:numId w:val="1"/>
        </w:numPr>
        <w:shd w:val="clear" w:color="auto" w:fill="FFFFFF"/>
        <w:rPr>
          <w:rFonts w:ascii="Helvetica" w:hAnsi="Helvetica"/>
          <w:lang w:val="en-US"/>
        </w:rPr>
      </w:pPr>
      <w:r w:rsidRPr="00491E4D">
        <w:rPr>
          <w:rFonts w:ascii="Helvetica" w:hAnsi="Helvetica"/>
          <w:lang w:val="en-US"/>
        </w:rPr>
        <w:t xml:space="preserve">Write the next paragraphs of the discussion – one paragraph per each key finding in order, discussions often also include a study limitations paragraph and a future research directions paragraph </w:t>
      </w:r>
    </w:p>
    <w:p w14:paraId="26F915E2" w14:textId="77777777" w:rsidR="001343A0" w:rsidRPr="00491E4D" w:rsidRDefault="001343A0" w:rsidP="001343A0">
      <w:pPr>
        <w:pStyle w:val="NormalWeb"/>
        <w:numPr>
          <w:ilvl w:val="0"/>
          <w:numId w:val="1"/>
        </w:numPr>
        <w:shd w:val="clear" w:color="auto" w:fill="FFFFFF"/>
        <w:rPr>
          <w:rFonts w:ascii="Helvetica" w:hAnsi="Helvetica"/>
          <w:lang w:val="en-US"/>
        </w:rPr>
      </w:pPr>
      <w:r w:rsidRPr="00491E4D">
        <w:rPr>
          <w:rFonts w:ascii="Helvetica" w:hAnsi="Helvetica"/>
          <w:lang w:val="en-US"/>
        </w:rPr>
        <w:t xml:space="preserve"> Write the introduction paragraphs – one paragraph per topic of each of the key findings, should match with the content in the discussion paragraphs </w:t>
      </w:r>
    </w:p>
    <w:p w14:paraId="3CC940AA" w14:textId="77777777" w:rsidR="001343A0" w:rsidRPr="00491E4D" w:rsidRDefault="001343A0" w:rsidP="001343A0">
      <w:pPr>
        <w:pStyle w:val="NormalWeb"/>
        <w:numPr>
          <w:ilvl w:val="0"/>
          <w:numId w:val="1"/>
        </w:numPr>
        <w:shd w:val="clear" w:color="auto" w:fill="FFFFFF"/>
        <w:rPr>
          <w:rFonts w:ascii="Helvetica" w:hAnsi="Helvetica"/>
          <w:lang w:val="en-US"/>
        </w:rPr>
      </w:pPr>
      <w:r w:rsidRPr="00491E4D">
        <w:rPr>
          <w:rFonts w:ascii="Helvetica" w:hAnsi="Helvetica"/>
          <w:lang w:val="en-US"/>
        </w:rPr>
        <w:t>Write the first paragraph of the introduction – provides the big picture context and sets out the clear knowledge gap of the study.</w:t>
      </w:r>
    </w:p>
    <w:p w14:paraId="0FC29121" w14:textId="77777777" w:rsidR="001343A0" w:rsidRPr="00491E4D" w:rsidRDefault="001343A0" w:rsidP="001343A0">
      <w:pPr>
        <w:pStyle w:val="NormalWeb"/>
        <w:numPr>
          <w:ilvl w:val="0"/>
          <w:numId w:val="1"/>
        </w:numPr>
        <w:shd w:val="clear" w:color="auto" w:fill="FFFFFF"/>
        <w:rPr>
          <w:rFonts w:ascii="Helvetica" w:hAnsi="Helvetica"/>
          <w:lang w:val="en-US"/>
        </w:rPr>
      </w:pPr>
      <w:r w:rsidRPr="00491E4D">
        <w:rPr>
          <w:rFonts w:ascii="Helvetica" w:hAnsi="Helvetica"/>
          <w:lang w:val="en-US"/>
        </w:rPr>
        <w:t xml:space="preserve">Write the conclusion paragraph – the last paragraph of the discussion or </w:t>
      </w:r>
      <w:proofErr w:type="spellStart"/>
      <w:proofErr w:type="gramStart"/>
      <w:r w:rsidRPr="00491E4D">
        <w:rPr>
          <w:rFonts w:ascii="Helvetica" w:hAnsi="Helvetica"/>
          <w:lang w:val="en-US"/>
        </w:rPr>
        <w:t>it’s</w:t>
      </w:r>
      <w:proofErr w:type="spellEnd"/>
      <w:proofErr w:type="gramEnd"/>
      <w:r w:rsidRPr="00491E4D">
        <w:rPr>
          <w:rFonts w:ascii="Helvetica" w:hAnsi="Helvetica"/>
          <w:lang w:val="en-US"/>
        </w:rPr>
        <w:t xml:space="preserve"> own section, should explain why the research matters and put the key findings back into the big picture context set out in the first paragraph of the intro </w:t>
      </w:r>
    </w:p>
    <w:p w14:paraId="36464A86" w14:textId="77777777" w:rsidR="001343A0" w:rsidRPr="00491E4D" w:rsidRDefault="001343A0" w:rsidP="001343A0">
      <w:pPr>
        <w:pStyle w:val="NormalWeb"/>
        <w:numPr>
          <w:ilvl w:val="0"/>
          <w:numId w:val="1"/>
        </w:numPr>
        <w:shd w:val="clear" w:color="auto" w:fill="FFFFFF"/>
        <w:rPr>
          <w:rFonts w:ascii="Helvetica" w:hAnsi="Helvetica"/>
          <w:lang w:val="en-US"/>
        </w:rPr>
      </w:pPr>
      <w:r w:rsidRPr="00491E4D">
        <w:rPr>
          <w:rFonts w:ascii="Helvetica" w:hAnsi="Helvetica"/>
          <w:lang w:val="en-US"/>
        </w:rPr>
        <w:t xml:space="preserve">Write the abstract – should include your entire pitch and should ideally follow the Nature abstract structure </w:t>
      </w:r>
    </w:p>
    <w:p w14:paraId="41A5BE9C" w14:textId="77777777" w:rsidR="001343A0" w:rsidRPr="00491E4D" w:rsidRDefault="001343A0" w:rsidP="001343A0">
      <w:pPr>
        <w:pStyle w:val="NormalWeb"/>
        <w:shd w:val="clear" w:color="auto" w:fill="FFFFFF"/>
        <w:rPr>
          <w:rFonts w:ascii="Helvetica" w:hAnsi="Helvetica"/>
          <w:b/>
          <w:bCs/>
          <w:u w:val="single"/>
          <w:lang w:val="en-US"/>
        </w:rPr>
      </w:pPr>
      <w:r w:rsidRPr="00491E4D">
        <w:rPr>
          <w:rFonts w:ascii="Helvetica" w:hAnsi="Helvetica"/>
          <w:b/>
          <w:bCs/>
          <w:u w:val="single"/>
          <w:lang w:val="en-US"/>
        </w:rPr>
        <w:t xml:space="preserve">Need to go over all my hypothesis and check that </w:t>
      </w:r>
      <w:proofErr w:type="spellStart"/>
      <w:r w:rsidRPr="00491E4D">
        <w:rPr>
          <w:rFonts w:ascii="Helvetica" w:hAnsi="Helvetica"/>
          <w:b/>
          <w:bCs/>
          <w:u w:val="single"/>
          <w:lang w:val="en-US"/>
        </w:rPr>
        <w:t>the</w:t>
      </w:r>
      <w:proofErr w:type="spellEnd"/>
      <w:r w:rsidRPr="00491E4D">
        <w:rPr>
          <w:rFonts w:ascii="Helvetica" w:hAnsi="Helvetica"/>
          <w:b/>
          <w:bCs/>
          <w:u w:val="single"/>
          <w:lang w:val="en-US"/>
        </w:rPr>
        <w:t xml:space="preserve"> are correct and CONSISTNET </w:t>
      </w:r>
      <w:proofErr w:type="spellStart"/>
      <w:r w:rsidRPr="00491E4D">
        <w:rPr>
          <w:rFonts w:ascii="Helvetica" w:hAnsi="Helvetica"/>
          <w:b/>
          <w:bCs/>
          <w:u w:val="single"/>
          <w:lang w:val="en-US"/>
        </w:rPr>
        <w:t>thoughout</w:t>
      </w:r>
      <w:proofErr w:type="spellEnd"/>
      <w:r w:rsidRPr="00491E4D">
        <w:rPr>
          <w:rFonts w:ascii="Helvetica" w:hAnsi="Helvetica"/>
          <w:b/>
          <w:bCs/>
          <w:u w:val="single"/>
          <w:lang w:val="en-US"/>
        </w:rPr>
        <w:t xml:space="preserve"> diss</w:t>
      </w:r>
    </w:p>
    <w:p w14:paraId="0E8E4EE7" w14:textId="77777777" w:rsidR="001343A0" w:rsidRPr="00491E4D" w:rsidRDefault="001343A0" w:rsidP="001343A0">
      <w:pPr>
        <w:pStyle w:val="NormalWeb"/>
        <w:shd w:val="clear" w:color="auto" w:fill="FFFFFF"/>
        <w:rPr>
          <w:rFonts w:ascii="Helvetica" w:hAnsi="Helvetica"/>
          <w:b/>
          <w:bCs/>
          <w:u w:val="single"/>
          <w:lang w:val="en-US"/>
        </w:rPr>
      </w:pPr>
    </w:p>
    <w:p w14:paraId="04759A6F" w14:textId="4AC2D690" w:rsidR="001343A0" w:rsidRPr="00140872" w:rsidRDefault="001343A0" w:rsidP="001343A0">
      <w:pPr>
        <w:rPr>
          <w:rFonts w:ascii="ArialMT" w:eastAsia="Times New Roman" w:hAnsi="ArialMT" w:cs="Times New Roman"/>
          <w:sz w:val="22"/>
          <w:szCs w:val="22"/>
          <w:lang w:val="de-DE" w:eastAsia="en-GB"/>
        </w:rPr>
      </w:pPr>
      <w:r w:rsidRPr="00140872">
        <w:rPr>
          <w:rFonts w:ascii="Helvetica" w:hAnsi="Helvetica"/>
          <w:b/>
          <w:bCs/>
          <w:color w:val="000000" w:themeColor="text1"/>
          <w:sz w:val="28"/>
          <w:szCs w:val="28"/>
          <w:highlight w:val="yellow"/>
          <w:lang w:val="en-US"/>
        </w:rPr>
        <w:t>Abstract</w:t>
      </w:r>
      <w:r w:rsidRPr="00140872">
        <w:rPr>
          <w:rFonts w:ascii="ArialMT" w:eastAsia="Times New Roman" w:hAnsi="ArialMT" w:cs="Times New Roman"/>
          <w:sz w:val="22"/>
          <w:szCs w:val="22"/>
          <w:lang w:eastAsia="en-GB"/>
        </w:rPr>
        <w:t xml:space="preserve"> </w:t>
      </w:r>
      <w:r w:rsidR="00140872">
        <w:rPr>
          <w:rFonts w:ascii="ArialMT" w:eastAsia="Times New Roman" w:hAnsi="ArialMT" w:cs="Times New Roman"/>
          <w:sz w:val="22"/>
          <w:szCs w:val="22"/>
          <w:lang w:val="de-DE" w:eastAsia="en-GB"/>
        </w:rPr>
        <w:t xml:space="preserve">– </w:t>
      </w:r>
      <w:proofErr w:type="spellStart"/>
      <w:r w:rsidR="00140872">
        <w:rPr>
          <w:rFonts w:ascii="ArialMT" w:eastAsia="Times New Roman" w:hAnsi="ArialMT" w:cs="Times New Roman"/>
          <w:sz w:val="22"/>
          <w:szCs w:val="22"/>
          <w:lang w:val="de-DE" w:eastAsia="en-GB"/>
        </w:rPr>
        <w:t>Ignore</w:t>
      </w:r>
      <w:proofErr w:type="spellEnd"/>
      <w:r w:rsidR="00140872">
        <w:rPr>
          <w:rFonts w:ascii="ArialMT" w:eastAsia="Times New Roman" w:hAnsi="ArialMT" w:cs="Times New Roman"/>
          <w:sz w:val="22"/>
          <w:szCs w:val="22"/>
          <w:lang w:val="de-DE" w:eastAsia="en-GB"/>
        </w:rPr>
        <w:t xml:space="preserve"> Abstract!!!!</w:t>
      </w:r>
    </w:p>
    <w:p w14:paraId="2EB255BD" w14:textId="77777777" w:rsidR="001343A0" w:rsidRPr="00446741" w:rsidRDefault="001343A0" w:rsidP="001343A0">
      <w:pPr>
        <w:numPr>
          <w:ilvl w:val="0"/>
          <w:numId w:val="11"/>
        </w:numPr>
        <w:spacing w:before="100" w:beforeAutospacing="1" w:after="100" w:afterAutospacing="1"/>
        <w:rPr>
          <w:rFonts w:ascii="Times New Roman" w:eastAsia="Times New Roman" w:hAnsi="Times New Roman" w:cs="Times New Roman"/>
          <w:lang w:eastAsia="en-GB"/>
        </w:rPr>
      </w:pPr>
      <w:r w:rsidRPr="00446741">
        <w:rPr>
          <w:rFonts w:ascii="ArialMT" w:eastAsia="Times New Roman" w:hAnsi="ArialMT" w:cs="Times New Roman"/>
          <w:sz w:val="22"/>
          <w:szCs w:val="22"/>
          <w:lang w:eastAsia="en-GB"/>
        </w:rPr>
        <w:t xml:space="preserve">a 1.5 line-spaced summary of not more than 250 words. This should contain: </w:t>
      </w:r>
    </w:p>
    <w:p w14:paraId="0A8FFD18" w14:textId="77777777" w:rsidR="001343A0" w:rsidRPr="00446741" w:rsidRDefault="001343A0" w:rsidP="001343A0">
      <w:pPr>
        <w:ind w:left="720"/>
        <w:rPr>
          <w:rFonts w:ascii="Times New Roman" w:eastAsia="Times New Roman" w:hAnsi="Times New Roman" w:cs="Times New Roman"/>
          <w:lang w:eastAsia="en-GB"/>
        </w:rPr>
      </w:pPr>
    </w:p>
    <w:p w14:paraId="50ED357E" w14:textId="77777777" w:rsidR="001343A0" w:rsidRPr="00446741" w:rsidRDefault="001343A0" w:rsidP="001343A0">
      <w:pPr>
        <w:numPr>
          <w:ilvl w:val="1"/>
          <w:numId w:val="11"/>
        </w:numPr>
        <w:spacing w:before="100" w:beforeAutospacing="1" w:after="100" w:afterAutospacing="1"/>
        <w:rPr>
          <w:rFonts w:ascii="SymbolMT" w:eastAsia="Times New Roman" w:hAnsi="SymbolMT" w:cs="Times New Roman"/>
          <w:sz w:val="22"/>
          <w:szCs w:val="22"/>
          <w:lang w:eastAsia="en-GB"/>
        </w:rPr>
      </w:pPr>
      <w:r w:rsidRPr="00446741">
        <w:rPr>
          <w:rFonts w:ascii="ArialMT" w:eastAsia="Times New Roman" w:hAnsi="ArialMT" w:cs="Times New Roman"/>
          <w:sz w:val="22"/>
          <w:szCs w:val="22"/>
          <w:lang w:eastAsia="en-GB"/>
        </w:rPr>
        <w:t xml:space="preserve">a description of the research question/knowledge gap – what we know and what we don’t know </w:t>
      </w:r>
    </w:p>
    <w:p w14:paraId="372A1052" w14:textId="77777777" w:rsidR="001343A0" w:rsidRPr="00446741" w:rsidRDefault="001343A0" w:rsidP="001343A0">
      <w:pPr>
        <w:numPr>
          <w:ilvl w:val="1"/>
          <w:numId w:val="11"/>
        </w:numPr>
        <w:spacing w:before="100" w:beforeAutospacing="1" w:after="100" w:afterAutospacing="1"/>
        <w:rPr>
          <w:rFonts w:ascii="SymbolMT" w:eastAsia="Times New Roman" w:hAnsi="SymbolMT" w:cs="Times New Roman"/>
          <w:sz w:val="22"/>
          <w:szCs w:val="22"/>
          <w:lang w:eastAsia="en-GB"/>
        </w:rPr>
      </w:pPr>
      <w:r w:rsidRPr="00446741">
        <w:rPr>
          <w:rFonts w:ascii="ArialMT" w:eastAsia="Times New Roman" w:hAnsi="ArialMT" w:cs="Times New Roman"/>
          <w:sz w:val="22"/>
          <w:szCs w:val="22"/>
          <w:lang w:eastAsia="en-GB"/>
        </w:rPr>
        <w:t xml:space="preserve">how your research has attempted to fill this gap </w:t>
      </w:r>
    </w:p>
    <w:p w14:paraId="63C0E2B1" w14:textId="77777777" w:rsidR="001343A0" w:rsidRPr="00446741" w:rsidRDefault="001343A0" w:rsidP="001343A0">
      <w:pPr>
        <w:numPr>
          <w:ilvl w:val="1"/>
          <w:numId w:val="11"/>
        </w:numPr>
        <w:spacing w:before="100" w:beforeAutospacing="1" w:after="100" w:afterAutospacing="1"/>
        <w:rPr>
          <w:rFonts w:ascii="SymbolMT" w:eastAsia="Times New Roman" w:hAnsi="SymbolMT" w:cs="Times New Roman"/>
          <w:sz w:val="22"/>
          <w:szCs w:val="22"/>
          <w:lang w:eastAsia="en-GB"/>
        </w:rPr>
      </w:pPr>
      <w:r w:rsidRPr="00446741">
        <w:rPr>
          <w:rFonts w:ascii="ArialMT" w:eastAsia="Times New Roman" w:hAnsi="ArialMT" w:cs="Times New Roman"/>
          <w:sz w:val="22"/>
          <w:szCs w:val="22"/>
          <w:lang w:eastAsia="en-GB"/>
        </w:rPr>
        <w:t xml:space="preserve">a brief description of the methods </w:t>
      </w:r>
    </w:p>
    <w:p w14:paraId="79C59662" w14:textId="77777777" w:rsidR="001343A0" w:rsidRPr="00446741" w:rsidRDefault="001343A0" w:rsidP="001343A0">
      <w:pPr>
        <w:numPr>
          <w:ilvl w:val="1"/>
          <w:numId w:val="11"/>
        </w:numPr>
        <w:spacing w:before="100" w:beforeAutospacing="1" w:after="100" w:afterAutospacing="1"/>
        <w:rPr>
          <w:rFonts w:ascii="SymbolMT" w:eastAsia="Times New Roman" w:hAnsi="SymbolMT" w:cs="Times New Roman"/>
          <w:sz w:val="22"/>
          <w:szCs w:val="22"/>
          <w:lang w:eastAsia="en-GB"/>
        </w:rPr>
      </w:pPr>
      <w:r w:rsidRPr="00446741">
        <w:rPr>
          <w:rFonts w:ascii="ArialMT" w:eastAsia="Times New Roman" w:hAnsi="ArialMT" w:cs="Times New Roman"/>
          <w:sz w:val="22"/>
          <w:szCs w:val="22"/>
          <w:lang w:eastAsia="en-GB"/>
        </w:rPr>
        <w:t xml:space="preserve">brief results </w:t>
      </w:r>
    </w:p>
    <w:p w14:paraId="2C2737FF" w14:textId="77777777" w:rsidR="001343A0" w:rsidRPr="00446741" w:rsidRDefault="001343A0" w:rsidP="001343A0">
      <w:pPr>
        <w:numPr>
          <w:ilvl w:val="1"/>
          <w:numId w:val="11"/>
        </w:numPr>
        <w:spacing w:before="100" w:beforeAutospacing="1" w:after="100" w:afterAutospacing="1"/>
        <w:rPr>
          <w:rFonts w:ascii="SymbolMT" w:eastAsia="Times New Roman" w:hAnsi="SymbolMT" w:cs="Times New Roman"/>
          <w:sz w:val="22"/>
          <w:szCs w:val="22"/>
          <w:lang w:eastAsia="en-GB"/>
        </w:rPr>
      </w:pPr>
      <w:r w:rsidRPr="00446741">
        <w:rPr>
          <w:rFonts w:ascii="ArialMT" w:eastAsia="Times New Roman" w:hAnsi="ArialMT" w:cs="Times New Roman"/>
          <w:sz w:val="22"/>
          <w:szCs w:val="22"/>
          <w:lang w:eastAsia="en-GB"/>
        </w:rPr>
        <w:t xml:space="preserve">key conclusions that put the research into a larger context </w:t>
      </w:r>
    </w:p>
    <w:p w14:paraId="779BF7FE" w14:textId="77777777" w:rsidR="001343A0" w:rsidRPr="00446741" w:rsidRDefault="001343A0" w:rsidP="001343A0">
      <w:pPr>
        <w:rPr>
          <w:rFonts w:ascii="Helvetica" w:hAnsi="Helvetica"/>
          <w:b/>
          <w:bCs/>
          <w:sz w:val="28"/>
          <w:szCs w:val="28"/>
        </w:rPr>
      </w:pPr>
    </w:p>
    <w:p w14:paraId="3585BA9E" w14:textId="77777777" w:rsidR="001343A0" w:rsidRPr="00491E4D" w:rsidRDefault="001343A0" w:rsidP="001343A0">
      <w:pPr>
        <w:rPr>
          <w:rFonts w:ascii="Helvetica" w:hAnsi="Helvetica"/>
          <w:b/>
          <w:bCs/>
          <w:sz w:val="28"/>
          <w:szCs w:val="28"/>
          <w:lang w:val="en-US"/>
        </w:rPr>
      </w:pPr>
    </w:p>
    <w:p w14:paraId="6655163D" w14:textId="77777777" w:rsidR="001343A0" w:rsidRPr="00491E4D" w:rsidRDefault="001343A0" w:rsidP="001343A0">
      <w:pPr>
        <w:pStyle w:val="NormalWeb"/>
        <w:rPr>
          <w:lang w:val="en-US"/>
        </w:rPr>
      </w:pPr>
      <w:r w:rsidRPr="00491E4D">
        <w:rPr>
          <w:rFonts w:ascii="AdvTT5843c571" w:hAnsi="AdvTT5843c571"/>
          <w:sz w:val="18"/>
          <w:szCs w:val="18"/>
          <w:lang w:val="en-US"/>
        </w:rPr>
        <w:t xml:space="preserve">Remote sensing is an important tool for mapping and monitoring vegetation. Advances in sensor technology continually improve the information content of imagery for airborne, as well as space-borne, systems. This paper </w:t>
      </w:r>
      <w:r w:rsidRPr="00491E4D">
        <w:rPr>
          <w:rFonts w:ascii="AdvTT5843c571" w:hAnsi="AdvTT5843c571"/>
          <w:sz w:val="18"/>
          <w:szCs w:val="18"/>
          <w:lang w:val="en-US"/>
        </w:rPr>
        <w:lastRenderedPageBreak/>
        <w:t xml:space="preserve">investigates whether vegetation associations can be differentiated using hyperspectral reflectance in the visible to shortwave infrared spectral range, and how well species can be separated based on their spectra. For this purpose, the field reflectance spectra of 27 saltmarsh vegetation types of the Dutch Waddenzee wetland were </w:t>
      </w:r>
      <w:proofErr w:type="spellStart"/>
      <w:r w:rsidRPr="00491E4D">
        <w:rPr>
          <w:rFonts w:ascii="AdvTT5843c571" w:hAnsi="AdvTT5843c571"/>
          <w:sz w:val="18"/>
          <w:szCs w:val="18"/>
          <w:lang w:val="en-US"/>
        </w:rPr>
        <w:t>analysed</w:t>
      </w:r>
      <w:proofErr w:type="spellEnd"/>
      <w:r w:rsidRPr="00491E4D">
        <w:rPr>
          <w:rFonts w:ascii="AdvTT5843c571" w:hAnsi="AdvTT5843c571"/>
          <w:sz w:val="18"/>
          <w:szCs w:val="18"/>
          <w:lang w:val="en-US"/>
        </w:rPr>
        <w:t xml:space="preserve"> in three steps. Prior to analysis, the spectra were smoothed with an innovative wavelet approach. </w:t>
      </w:r>
    </w:p>
    <w:p w14:paraId="69431001" w14:textId="77777777" w:rsidR="001343A0" w:rsidRPr="00491E4D" w:rsidRDefault="001343A0" w:rsidP="001343A0">
      <w:pPr>
        <w:pStyle w:val="NormalWeb"/>
        <w:rPr>
          <w:lang w:val="en-US"/>
        </w:rPr>
      </w:pPr>
      <w:r w:rsidRPr="00491E4D">
        <w:rPr>
          <w:rFonts w:ascii="AdvTT5843c571" w:hAnsi="AdvTT5843c571"/>
          <w:sz w:val="18"/>
          <w:szCs w:val="18"/>
          <w:lang w:val="en-US"/>
        </w:rPr>
        <w:t xml:space="preserve">In the first stage of the analysis, the reflectance spectra of the vegetation types were tested for differences between type classes. It was found that the reflectance spectra of saltmarsh vegetation types are statistically significantly different for various spectral regions. </w:t>
      </w:r>
    </w:p>
    <w:p w14:paraId="4CC9DB24" w14:textId="77777777" w:rsidR="001343A0" w:rsidRPr="00491E4D" w:rsidRDefault="001343A0" w:rsidP="001343A0">
      <w:pPr>
        <w:pStyle w:val="NormalWeb"/>
        <w:rPr>
          <w:lang w:val="en-US"/>
        </w:rPr>
      </w:pPr>
      <w:r w:rsidRPr="00491E4D">
        <w:rPr>
          <w:rFonts w:ascii="AdvTT5843c571" w:hAnsi="AdvTT5843c571"/>
          <w:sz w:val="18"/>
          <w:szCs w:val="18"/>
          <w:lang w:val="en-US"/>
        </w:rPr>
        <w:t xml:space="preserve">Secondly, it was tested whether this statistical difference could be enhanced by using continuum removal as a </w:t>
      </w:r>
      <w:proofErr w:type="spellStart"/>
      <w:r w:rsidRPr="00491E4D">
        <w:rPr>
          <w:rFonts w:ascii="AdvTT5843c571" w:hAnsi="AdvTT5843c571"/>
          <w:sz w:val="18"/>
          <w:szCs w:val="18"/>
          <w:lang w:val="en-US"/>
        </w:rPr>
        <w:t>normalisation</w:t>
      </w:r>
      <w:proofErr w:type="spellEnd"/>
      <w:r w:rsidRPr="00491E4D">
        <w:rPr>
          <w:rFonts w:ascii="AdvTT5843c571" w:hAnsi="AdvTT5843c571"/>
          <w:sz w:val="18"/>
          <w:szCs w:val="18"/>
          <w:lang w:val="en-US"/>
        </w:rPr>
        <w:t xml:space="preserve"> technique. For vegetation spectra, continuum removal improves the statistical difference between vegetation types in the visible </w:t>
      </w:r>
      <w:proofErr w:type="gramStart"/>
      <w:r w:rsidRPr="00491E4D">
        <w:rPr>
          <w:rFonts w:ascii="AdvTT5843c571" w:hAnsi="AdvTT5843c571"/>
          <w:sz w:val="18"/>
          <w:szCs w:val="18"/>
          <w:lang w:val="en-US"/>
        </w:rPr>
        <w:t>spectrum, but</w:t>
      </w:r>
      <w:proofErr w:type="gramEnd"/>
      <w:r w:rsidRPr="00491E4D">
        <w:rPr>
          <w:rFonts w:ascii="AdvTT5843c571" w:hAnsi="AdvTT5843c571"/>
          <w:sz w:val="18"/>
          <w:szCs w:val="18"/>
          <w:lang w:val="en-US"/>
        </w:rPr>
        <w:t xml:space="preserve"> weakens the statistical difference of the spectra in the near-infrared and shortwave infrared part of the spectrum. </w:t>
      </w:r>
    </w:p>
    <w:p w14:paraId="76E8D9AE" w14:textId="77777777" w:rsidR="001343A0" w:rsidRPr="00491E4D" w:rsidRDefault="001343A0" w:rsidP="001343A0">
      <w:pPr>
        <w:pStyle w:val="NormalWeb"/>
        <w:rPr>
          <w:lang w:val="en-US"/>
        </w:rPr>
      </w:pPr>
      <w:r w:rsidRPr="00491E4D">
        <w:rPr>
          <w:rFonts w:ascii="AdvTT5843c571" w:hAnsi="AdvTT5843c571"/>
          <w:sz w:val="18"/>
          <w:szCs w:val="18"/>
          <w:lang w:val="en-US"/>
        </w:rPr>
        <w:t>Thirdly, after statistical differences were found, it was determined how distant in spectral space the vegetation type classes were from each other, using the Bhattacharyya (BH) and the Jeffries–</w:t>
      </w:r>
      <w:proofErr w:type="spellStart"/>
      <w:r w:rsidRPr="00491E4D">
        <w:rPr>
          <w:rFonts w:ascii="AdvTT5843c571" w:hAnsi="AdvTT5843c571"/>
          <w:sz w:val="18"/>
          <w:szCs w:val="18"/>
          <w:lang w:val="en-US"/>
        </w:rPr>
        <w:t>Matusita</w:t>
      </w:r>
      <w:proofErr w:type="spellEnd"/>
      <w:r w:rsidRPr="00491E4D">
        <w:rPr>
          <w:rFonts w:ascii="AdvTT5843c571" w:hAnsi="AdvTT5843c571"/>
          <w:sz w:val="18"/>
          <w:szCs w:val="18"/>
          <w:lang w:val="en-US"/>
        </w:rPr>
        <w:t xml:space="preserve"> (JM) distance measures. We selected six wavelengths for this, based on the statistical analysis of the first step. The potential of correct classification of the saltmarsh vegetation types using hyperspectral remote sensing is predicted by these distance measures. </w:t>
      </w:r>
    </w:p>
    <w:p w14:paraId="5DF3CDBD" w14:textId="77777777" w:rsidR="001343A0" w:rsidRPr="00491E4D" w:rsidRDefault="001343A0" w:rsidP="001343A0">
      <w:pPr>
        <w:pStyle w:val="NormalWeb"/>
        <w:rPr>
          <w:lang w:val="en-US"/>
        </w:rPr>
      </w:pPr>
      <w:r w:rsidRPr="00491E4D">
        <w:rPr>
          <w:rFonts w:ascii="AdvTT5843c571" w:hAnsi="AdvTT5843c571"/>
          <w:sz w:val="18"/>
          <w:szCs w:val="18"/>
          <w:lang w:val="en-US"/>
        </w:rPr>
        <w:t>It is concluded that the reflectance of vegetation types is statistically different. With high quality radiometric calibration of hyperspectral imagery, it is anticipated that vegetation species may be identified from imagery using spectral libraries that were measured in the field during the time of image acquisition.</w:t>
      </w:r>
    </w:p>
    <w:p w14:paraId="19087787" w14:textId="0483F8F8" w:rsidR="001343A0" w:rsidRPr="000A7BEC" w:rsidRDefault="001343A0" w:rsidP="00140872">
      <w:pPr>
        <w:pStyle w:val="NormalWeb"/>
        <w:jc w:val="both"/>
        <w:rPr>
          <w:rFonts w:ascii="AdvTT5843c571" w:hAnsi="AdvTT5843c571"/>
          <w:sz w:val="18"/>
          <w:szCs w:val="18"/>
          <w:lang w:val="en-US"/>
        </w:rPr>
      </w:pPr>
      <w:r w:rsidRPr="000A7BEC">
        <w:rPr>
          <w:rFonts w:ascii="AdvTT5843c571" w:hAnsi="AdvTT5843c571"/>
          <w:sz w:val="18"/>
          <w:szCs w:val="18"/>
          <w:lang w:val="en-US"/>
        </w:rPr>
        <w:t xml:space="preserve">Changes in plant communities are one of the most distinct responses to global climate change, yet we lack quantification of plant diversity and composition in the biome experiencing the highest rate of warming – the Arctic. Global ecological processes are driven by the diversity and composition of vegetation communities. Plants are critical to providing a multitude of functions, such as building the foundation of trophic food chains, supporting the existence of other organisms, as well providing essential ecosystem services </w:t>
      </w:r>
      <w:r w:rsidRPr="000A7BEC">
        <w:rPr>
          <w:rFonts w:ascii="AdvTT5843c571" w:hAnsi="AdvTT5843c571"/>
          <w:sz w:val="18"/>
          <w:szCs w:val="18"/>
          <w:lang w:val="en-US"/>
        </w:rPr>
        <w:fldChar w:fldCharType="begin"/>
      </w:r>
      <w:r w:rsidRPr="000A7BEC">
        <w:rPr>
          <w:rFonts w:ascii="AdvTT5843c571" w:hAnsi="AdvTT5843c571"/>
          <w:sz w:val="18"/>
          <w:szCs w:val="18"/>
          <w:lang w:val="en-US"/>
        </w:rPr>
        <w:instrText xml:space="preserve"> ADDIN ZOTERO_ITEM CSL_CITATION {"citationID":"81JPAUGc","properties":{"formattedCitation":"(Cavender\\uc0\\u8208{}Bares et al., 2017)","plainCitation":"(Cavender‐Bares et al., 2017)","noteIndex":0},"citationItems":[{"id":495,"uris":["http://zotero.org/users/local/8RirLiuI/items/2F4VJI9P"],"uri":["http://zotero.org/users/local/8RirLiuI/items/2F4VJI9P"],"itemData":{"id":495,"type":"article-journal","container-title":"American Journal of Botany","DOI":"10.3732/ajb.1700061","ISSN":"1537-2197","issue":"7","language":"en","page":"966-969","source":"Wiley Online Library","title":"Harnessing plant spectra to integrate the biodiversity sciences across biological and spatial scales","volume":"104","author":[{"family":"Cavender‐Bares","given":"Jeannine"},{"family":"Gamon","given":"John A."},{"family":"Hobbie","given":"Sarah E."},{"family":"Madritch","given":"Michael D."},{"family":"Meireles","given":"José Eduardo"},{"family":"Schweiger","given":"Anna K."},{"family":"Townsend","given":"Philip A."}],"issued":{"date-parts":[["2017"]]}}}],"schema":"https://github.com/citation-style-language/schema/raw/master/csl-citation.json"} </w:instrText>
      </w:r>
      <w:r w:rsidRPr="000A7BEC">
        <w:rPr>
          <w:rFonts w:ascii="AdvTT5843c571" w:hAnsi="AdvTT5843c571"/>
          <w:sz w:val="18"/>
          <w:szCs w:val="18"/>
          <w:lang w:val="en-US"/>
        </w:rPr>
        <w:fldChar w:fldCharType="separate"/>
      </w:r>
      <w:r w:rsidRPr="000A7BEC">
        <w:rPr>
          <w:rFonts w:ascii="AdvTT5843c571" w:hAnsi="AdvTT5843c571"/>
          <w:sz w:val="18"/>
          <w:szCs w:val="18"/>
          <w:lang w:val="en-US"/>
        </w:rPr>
        <w:t>(Cavender‐Bares et al., 2017)</w:t>
      </w:r>
      <w:r w:rsidRPr="000A7BEC">
        <w:rPr>
          <w:rFonts w:ascii="AdvTT5843c571" w:hAnsi="AdvTT5843c571"/>
          <w:sz w:val="18"/>
          <w:szCs w:val="18"/>
          <w:lang w:val="en-US"/>
        </w:rPr>
        <w:fldChar w:fldCharType="end"/>
      </w:r>
      <w:r w:rsidRPr="000A7BEC">
        <w:rPr>
          <w:rFonts w:ascii="AdvTT5843c571" w:hAnsi="AdvTT5843c571"/>
          <w:sz w:val="18"/>
          <w:szCs w:val="18"/>
          <w:lang w:val="en-US"/>
        </w:rPr>
        <w:t xml:space="preserve">. The efficient assessment of plant community’s composition and richness is of global importance, as currently one in five plant species is currently categorized as threatened by extinction (Royal Botanic Gardens, 2016). Traditional methods of measuring biodiversity involve field studies and visual surveys, which are both resource intensive and limited in their spatial and temporal resolution </w:t>
      </w:r>
      <w:r w:rsidRPr="000A7BEC">
        <w:rPr>
          <w:rFonts w:ascii="AdvTT5843c571" w:hAnsi="AdvTT5843c571"/>
          <w:sz w:val="18"/>
          <w:szCs w:val="18"/>
          <w:lang w:val="en-US"/>
        </w:rPr>
        <w:fldChar w:fldCharType="begin"/>
      </w:r>
      <w:r w:rsidRPr="000A7BEC">
        <w:rPr>
          <w:rFonts w:ascii="AdvTT5843c571" w:hAnsi="AdvTT5843c571"/>
          <w:sz w:val="18"/>
          <w:szCs w:val="18"/>
          <w:lang w:val="en-US"/>
        </w:rPr>
        <w:instrText xml:space="preserve"> ADDIN ZOTERO_ITEM CSL_CITATION {"citationID":"B9zbMRLl","properties":{"formattedCitation":"(Schweiger et al., 2017)","plainCitation":"(Schweiger et al., 2017)","noteIndex":0},"citationItems":[{"id":450,"uris":["http://zotero.org/users/local/8RirLiuI/items/ZP77WNXN"],"uri":["http://zotero.org/users/local/8RirLiuI/items/ZP77WNXN"],"itemData":{"id":450,"type":"article-journal","container-title":"Methods in Ecology and Evolution","DOI":"10.1111/2041-210X.12642","ISSN":"2041210X","issue":"1","journalAbbreviation":"Methods Ecol Evol","language":"en","page":"86-95","source":"DOI.org (Crossref)","title":"How to predict plant functional types using imaging spectroscopy: linking vegetation community traits, plant functional types and spectral response","title-short":"How to predict plant functional types using imaging spectroscopy","volume":"8","author":[{"family":"Schweiger","given":"Anna K."},{"family":"Schütz","given":"Martin"},{"family":"Risch","given":"Anita C."},{"family":"Kneubühler","given":"Mathias"},{"family":"Haller","given":"Rudolf"},{"family":"Schaepman","given":"Michael E."}],"editor":[{"family":"Chisholm","given":"Ryan"}],"issued":{"date-parts":[["2017",1]]}}}],"schema":"https://github.com/citation-style-language/schema/raw/master/csl-citation.json"} </w:instrText>
      </w:r>
      <w:r w:rsidRPr="000A7BEC">
        <w:rPr>
          <w:rFonts w:ascii="AdvTT5843c571" w:hAnsi="AdvTT5843c571"/>
          <w:sz w:val="18"/>
          <w:szCs w:val="18"/>
          <w:lang w:val="en-US"/>
        </w:rPr>
        <w:fldChar w:fldCharType="separate"/>
      </w:r>
      <w:r w:rsidRPr="000A7BEC">
        <w:rPr>
          <w:rFonts w:ascii="AdvTT5843c571" w:hAnsi="AdvTT5843c571"/>
          <w:sz w:val="18"/>
          <w:szCs w:val="18"/>
          <w:lang w:val="en-US"/>
        </w:rPr>
        <w:t>(Schweiger et al., 2017)</w:t>
      </w:r>
      <w:r w:rsidRPr="000A7BEC">
        <w:rPr>
          <w:rFonts w:ascii="AdvTT5843c571" w:hAnsi="AdvTT5843c571"/>
          <w:sz w:val="18"/>
          <w:szCs w:val="18"/>
          <w:lang w:val="en-US"/>
        </w:rPr>
        <w:fldChar w:fldCharType="end"/>
      </w:r>
      <w:r w:rsidRPr="000A7BEC">
        <w:rPr>
          <w:rFonts w:ascii="AdvTT5843c571" w:hAnsi="AdvTT5843c571"/>
          <w:sz w:val="18"/>
          <w:szCs w:val="18"/>
          <w:lang w:val="en-US"/>
        </w:rPr>
        <w:t xml:space="preserve">. The synthesis of remotely sensed earth observation data with local climatic and topographical conditions, presents itself as a potential cost-effective and standardized technique to monitor real-time changes on an ecosystem, or even global scale </w:t>
      </w:r>
      <w:r w:rsidRPr="000A7BEC">
        <w:rPr>
          <w:rFonts w:ascii="AdvTT5843c571" w:hAnsi="AdvTT5843c571"/>
          <w:sz w:val="18"/>
          <w:szCs w:val="18"/>
          <w:lang w:val="en-US"/>
        </w:rPr>
        <w:fldChar w:fldCharType="begin"/>
      </w:r>
      <w:r w:rsidRPr="000A7BEC">
        <w:rPr>
          <w:rFonts w:ascii="AdvTT5843c571" w:hAnsi="AdvTT5843c571"/>
          <w:sz w:val="18"/>
          <w:szCs w:val="18"/>
          <w:lang w:val="en-US"/>
        </w:rPr>
        <w:instrText xml:space="preserve"> ADDIN ZOTERO_ITEM CSL_CITATION {"citationID":"bOVmlWFY","properties":{"formattedCitation":"(Rocchini et al., 2010)","plainCitation":"(Rocchini et al., 2010)","noteIndex":0},"citationItems":[{"id":512,"uris":["http://zotero.org/users/local/8RirLiuI/items/NVZG8KD4"],"uri":["http://zotero.org/users/local/8RirLiuI/items/NVZG8KD4"],"itemData":{"id":512,"type":"article-journal","abstract":"Environmental heterogeneity is considered to be one of the main factors associated with biodiversity given that areas with highly heterogeneous environments can host more species due to their higher number of available niches. In this view, spatial variability extracted from remotely sensed images has been used as a proxy of species diversity, as these data provide an inexpensive means of deriving environmental information for large areas in a consistent and regular manner. The aim of this review is to provide an overview of the state of the art in the use of spectral heterogeneity for estimating species diversity. We will examine a number of issues related to this theme, dealing with: i) the main sensors used for biodiversity monitoring, ii) scale matching problems between remotely sensed and field diversity data, iii) spectral heterogeneity measurement techniques, iv) types of species taxonomic diversity measures and how they influence the relationship between spectral and species diversity, v) spectral versus genetic diversity, and vi) modeling procedures for relating spectral and species diversity. Our review suggests that remotely sensed spectral heterogeneity information provides a crucial baseline for rapid estimation or prediction of biodiversity attributes and hotspots in space and time.","collection-title":"Special Issue on Advances of Ecological Remote Sensing Under Global Change","container-title":"Ecological Informatics","DOI":"10.1016/j.ecoinf.2010.06.001","ISSN":"1574-9541","issue":"5","journalAbbreviation":"Ecological Informatics","language":"en","page":"318-329","source":"ScienceDirect","title":"Remotely sensed spectral heterogeneity as a proxy of species diversity: Recent advances and open challenges","title-short":"Remotely sensed spectral heterogeneity as a proxy of species diversity","volume":"5","author":[{"family":"Rocchini","given":"Duccio"},{"family":"Balkenhol","given":"Niko"},{"family":"Carter","given":"Gregory A."},{"family":"Foody","given":"Giles M."},{"family":"Gillespie","given":"Thomas W."},{"family":"He","given":"Kate S."},{"family":"Kark","given":"Salit"},{"family":"Levin","given":"Noam"},{"family":"Lucas","given":"Kelly"},{"family":"Luoto","given":"Miska"},{"family":"Nagendra","given":"Harini"},{"family":"Oldeland","given":"Jens"},{"family":"Ricotta","given":"Carlo"},{"family":"Southworth","given":"Jane"},{"family":"Neteler","given":"Markus"}],"issued":{"date-parts":[["2010",9,1]]}}}],"schema":"https://github.com/citation-style-language/schema/raw/master/csl-citation.json"} </w:instrText>
      </w:r>
      <w:r w:rsidRPr="000A7BEC">
        <w:rPr>
          <w:rFonts w:ascii="AdvTT5843c571" w:hAnsi="AdvTT5843c571"/>
          <w:sz w:val="18"/>
          <w:szCs w:val="18"/>
          <w:lang w:val="en-US"/>
        </w:rPr>
        <w:fldChar w:fldCharType="separate"/>
      </w:r>
      <w:r w:rsidRPr="000A7BEC">
        <w:rPr>
          <w:rFonts w:ascii="AdvTT5843c571" w:hAnsi="AdvTT5843c571"/>
          <w:sz w:val="18"/>
          <w:szCs w:val="18"/>
          <w:lang w:val="en-US"/>
        </w:rPr>
        <w:t>(Rocchini et al., 2010)</w:t>
      </w:r>
      <w:r w:rsidRPr="000A7BEC">
        <w:rPr>
          <w:rFonts w:ascii="AdvTT5843c571" w:hAnsi="AdvTT5843c571"/>
          <w:sz w:val="18"/>
          <w:szCs w:val="18"/>
          <w:lang w:val="en-US"/>
        </w:rPr>
        <w:fldChar w:fldCharType="end"/>
      </w:r>
      <w:r w:rsidRPr="000A7BEC">
        <w:rPr>
          <w:rFonts w:ascii="AdvTT5843c571" w:hAnsi="AdvTT5843c571"/>
          <w:sz w:val="18"/>
          <w:szCs w:val="18"/>
          <w:lang w:val="en-US"/>
        </w:rPr>
        <w:t xml:space="preserve">. Yet, the general feasibility of using remote sensing for even local static biodiversity evaluations still remains unclear, precluding the development of the envisioned global monitoring networks of spatial-temporal change. </w:t>
      </w:r>
    </w:p>
    <w:p w14:paraId="74DE43D1" w14:textId="55F30694" w:rsidR="001343A0" w:rsidRPr="000A7BEC" w:rsidRDefault="001343A0" w:rsidP="001343A0">
      <w:pPr>
        <w:rPr>
          <w:rFonts w:ascii="AdvTT5843c571" w:eastAsia="Times New Roman" w:hAnsi="AdvTT5843c571" w:cs="Times New Roman"/>
          <w:sz w:val="18"/>
          <w:szCs w:val="18"/>
          <w:lang w:val="en-US" w:eastAsia="en-GB"/>
        </w:rPr>
      </w:pPr>
      <w:r w:rsidRPr="000A7BEC">
        <w:rPr>
          <w:rFonts w:ascii="AdvTT5843c571" w:eastAsia="Times New Roman" w:hAnsi="AdvTT5843c571" w:cs="Times New Roman"/>
          <w:sz w:val="18"/>
          <w:szCs w:val="18"/>
          <w:lang w:val="en-US" w:eastAsia="en-GB"/>
        </w:rPr>
        <w:t>sort positive and negative results (not chronologically)</w:t>
      </w:r>
    </w:p>
    <w:p w14:paraId="6750365A" w14:textId="77777777" w:rsidR="00140872" w:rsidRPr="00491E4D" w:rsidRDefault="00140872" w:rsidP="001343A0">
      <w:pPr>
        <w:rPr>
          <w:rFonts w:ascii="Helvetica" w:hAnsi="Helvetica"/>
          <w:b/>
          <w:bCs/>
          <w:u w:val="single"/>
          <w:lang w:val="en-US"/>
        </w:rPr>
      </w:pPr>
    </w:p>
    <w:p w14:paraId="0DDC9799" w14:textId="77777777" w:rsidR="001343A0" w:rsidRPr="00491E4D" w:rsidRDefault="001343A0" w:rsidP="001343A0">
      <w:pPr>
        <w:rPr>
          <w:rFonts w:ascii="Helvetica" w:hAnsi="Helvetica"/>
          <w:b/>
          <w:bCs/>
          <w:sz w:val="28"/>
          <w:szCs w:val="28"/>
          <w:lang w:val="en-US"/>
        </w:rPr>
      </w:pPr>
    </w:p>
    <w:p w14:paraId="085BF998" w14:textId="77777777" w:rsidR="00DE3CE9" w:rsidRPr="00140872" w:rsidRDefault="00DE3CE9" w:rsidP="00DE3CE9">
      <w:pPr>
        <w:rPr>
          <w:rFonts w:ascii="Helvetica" w:hAnsi="Helvetica"/>
          <w:b/>
          <w:bCs/>
          <w:sz w:val="32"/>
          <w:szCs w:val="32"/>
          <w:lang w:val="en-US"/>
        </w:rPr>
      </w:pPr>
      <w:r w:rsidRPr="00140872">
        <w:rPr>
          <w:rFonts w:ascii="Helvetica" w:hAnsi="Helvetica"/>
          <w:b/>
          <w:bCs/>
          <w:sz w:val="32"/>
          <w:szCs w:val="32"/>
          <w:lang w:val="en-US"/>
        </w:rPr>
        <w:t xml:space="preserve">Table of </w:t>
      </w:r>
      <w:r>
        <w:rPr>
          <w:rFonts w:ascii="Helvetica" w:hAnsi="Helvetica"/>
          <w:b/>
          <w:bCs/>
          <w:sz w:val="32"/>
          <w:szCs w:val="32"/>
          <w:lang w:val="en-US"/>
        </w:rPr>
        <w:t>C</w:t>
      </w:r>
      <w:r w:rsidRPr="00140872">
        <w:rPr>
          <w:rFonts w:ascii="Helvetica" w:hAnsi="Helvetica"/>
          <w:b/>
          <w:bCs/>
          <w:sz w:val="32"/>
          <w:szCs w:val="32"/>
          <w:lang w:val="en-US"/>
        </w:rPr>
        <w:t>ontents</w:t>
      </w:r>
    </w:p>
    <w:p w14:paraId="4B82F3E4" w14:textId="77777777" w:rsidR="00DE3CE9" w:rsidRPr="00446741" w:rsidRDefault="00DE3CE9" w:rsidP="00DE3CE9">
      <w:pPr>
        <w:spacing w:before="100" w:beforeAutospacing="1" w:after="100" w:afterAutospacing="1"/>
        <w:rPr>
          <w:rFonts w:ascii="Times New Roman" w:eastAsia="Times New Roman" w:hAnsi="Times New Roman" w:cs="Times New Roman"/>
          <w:lang w:eastAsia="en-GB"/>
        </w:rPr>
      </w:pPr>
      <w:r w:rsidRPr="00140872">
        <w:rPr>
          <w:rFonts w:ascii="ArialMT" w:eastAsia="Times New Roman" w:hAnsi="ArialMT" w:cs="Times New Roman"/>
          <w:sz w:val="22"/>
          <w:szCs w:val="22"/>
          <w:lang w:val="en-US" w:eastAsia="en-GB"/>
        </w:rPr>
        <w:t>t</w:t>
      </w:r>
      <w:r w:rsidRPr="00446741">
        <w:rPr>
          <w:rFonts w:ascii="ArialMT" w:eastAsia="Times New Roman" w:hAnsi="ArialMT" w:cs="Times New Roman"/>
          <w:sz w:val="22"/>
          <w:szCs w:val="22"/>
          <w:lang w:eastAsia="en-GB"/>
        </w:rPr>
        <w:t xml:space="preserve">his should list all chapter headings and sub-headings. All should be numbered, e.g. 1. Introduction, 1.1 Background to the dissertation topic, etc. </w:t>
      </w:r>
    </w:p>
    <w:p w14:paraId="79D34A17" w14:textId="77777777" w:rsidR="00DE3CE9" w:rsidRPr="00491E4D" w:rsidRDefault="00DE3CE9" w:rsidP="00DE3CE9">
      <w:pPr>
        <w:rPr>
          <w:rFonts w:ascii="Helvetica" w:hAnsi="Helvetica"/>
          <w:b/>
          <w:bCs/>
          <w:sz w:val="28"/>
          <w:szCs w:val="28"/>
          <w:lang w:val="en-US"/>
        </w:rPr>
      </w:pPr>
    </w:p>
    <w:p w14:paraId="39CE5382" w14:textId="77777777" w:rsidR="00DE3CE9" w:rsidRPr="00140872" w:rsidRDefault="00DE3CE9" w:rsidP="00DE3CE9">
      <w:pPr>
        <w:rPr>
          <w:rFonts w:ascii="Helvetica" w:hAnsi="Helvetica"/>
          <w:b/>
          <w:bCs/>
          <w:sz w:val="32"/>
          <w:szCs w:val="32"/>
          <w:lang w:val="en-US"/>
        </w:rPr>
      </w:pPr>
      <w:r w:rsidRPr="00140872">
        <w:rPr>
          <w:rFonts w:ascii="Helvetica" w:hAnsi="Helvetica"/>
          <w:b/>
          <w:bCs/>
          <w:sz w:val="32"/>
          <w:szCs w:val="32"/>
          <w:lang w:val="en-US"/>
        </w:rPr>
        <w:t>Acknowledgements</w:t>
      </w:r>
    </w:p>
    <w:p w14:paraId="3B668582" w14:textId="77777777" w:rsidR="00DE3CE9" w:rsidRDefault="00DE3CE9" w:rsidP="00DE3CE9">
      <w:pPr>
        <w:rPr>
          <w:rFonts w:ascii="Helvetica" w:hAnsi="Helvetica"/>
          <w:b/>
          <w:bCs/>
          <w:sz w:val="28"/>
          <w:szCs w:val="28"/>
          <w:lang w:val="en-US"/>
        </w:rPr>
      </w:pPr>
    </w:p>
    <w:p w14:paraId="671C998D" w14:textId="77777777" w:rsidR="00DE3CE9" w:rsidRDefault="00DE3CE9" w:rsidP="00DE3CE9">
      <w:pPr>
        <w:rPr>
          <w:rFonts w:ascii="Helvetica" w:hAnsi="Helvetica"/>
          <w:sz w:val="28"/>
          <w:szCs w:val="28"/>
          <w:lang w:val="en-US"/>
        </w:rPr>
      </w:pPr>
      <w:r>
        <w:rPr>
          <w:rFonts w:ascii="Helvetica" w:hAnsi="Helvetica"/>
          <w:sz w:val="28"/>
          <w:szCs w:val="28"/>
          <w:lang w:val="en-US"/>
        </w:rPr>
        <w:t xml:space="preserve">I would like to thank Dr. Isla Myers-Smith for her guidance, insight, and advice at all stages of this dissertation. I am thankful for having her as a supervisor.  A special thanks goes to Gergana </w:t>
      </w:r>
      <w:proofErr w:type="spellStart"/>
      <w:r>
        <w:rPr>
          <w:rFonts w:ascii="Helvetica" w:hAnsi="Helvetica"/>
          <w:sz w:val="28"/>
          <w:szCs w:val="28"/>
          <w:lang w:val="en-US"/>
        </w:rPr>
        <w:t>Daskalova</w:t>
      </w:r>
      <w:proofErr w:type="spellEnd"/>
      <w:r>
        <w:rPr>
          <w:rFonts w:ascii="Helvetica" w:hAnsi="Helvetica"/>
          <w:sz w:val="28"/>
          <w:szCs w:val="28"/>
          <w:lang w:val="en-US"/>
        </w:rPr>
        <w:t xml:space="preserve"> for her continuous support, thoughtful feedback, and expert advice in finessing my visualizations. Her passion inspired me pursue goals that I did not think I could achieve. I would like to thank all the remaining Team Shrub </w:t>
      </w:r>
      <w:r>
        <w:rPr>
          <w:rFonts w:ascii="Helvetica" w:hAnsi="Helvetica"/>
          <w:sz w:val="28"/>
          <w:szCs w:val="28"/>
          <w:lang w:val="en-US"/>
        </w:rPr>
        <w:lastRenderedPageBreak/>
        <w:t>members for their feedback and insights that helped shape and improve my dissertation at all its stages. I would also like to acknowledge all those to who conducted fieldwork on Qikiqtaruk and collected the data, without which, this dissertation would not have been possible. I am thankful to Dr. Alison Beamish, for sharing her expertise when sorting through spectral data and her quick enthusiasm to help address new questions.</w:t>
      </w:r>
    </w:p>
    <w:p w14:paraId="4F3BA172" w14:textId="77777777" w:rsidR="00DE3CE9" w:rsidRDefault="00DE3CE9" w:rsidP="00DE3CE9">
      <w:pPr>
        <w:rPr>
          <w:rFonts w:ascii="Helvetica" w:hAnsi="Helvetica"/>
          <w:sz w:val="28"/>
          <w:szCs w:val="28"/>
          <w:lang w:val="en-US"/>
        </w:rPr>
      </w:pPr>
    </w:p>
    <w:p w14:paraId="3DAD697B" w14:textId="77777777" w:rsidR="00DE3CE9" w:rsidRDefault="00DE3CE9" w:rsidP="00DE3CE9">
      <w:pPr>
        <w:rPr>
          <w:rFonts w:ascii="Helvetica" w:hAnsi="Helvetica"/>
          <w:sz w:val="28"/>
          <w:szCs w:val="28"/>
          <w:lang w:val="en-US"/>
        </w:rPr>
      </w:pPr>
      <w:r>
        <w:rPr>
          <w:rFonts w:ascii="Helvetica" w:hAnsi="Helvetica"/>
          <w:sz w:val="28"/>
          <w:szCs w:val="28"/>
          <w:lang w:val="en-US"/>
        </w:rPr>
        <w:t xml:space="preserve">A final thanks goes Kimberley Schneidereit: without her continuous support, I would have not been able to have made it this far. </w:t>
      </w:r>
    </w:p>
    <w:p w14:paraId="40B47012" w14:textId="77777777" w:rsidR="00DE3CE9" w:rsidRPr="00491E4D" w:rsidRDefault="00DE3CE9" w:rsidP="00DE3CE9">
      <w:pPr>
        <w:rPr>
          <w:rFonts w:ascii="Helvetica" w:hAnsi="Helvetica"/>
          <w:b/>
          <w:bCs/>
          <w:sz w:val="28"/>
          <w:szCs w:val="28"/>
          <w:lang w:val="en-US"/>
        </w:rPr>
      </w:pPr>
    </w:p>
    <w:p w14:paraId="653C3AF4" w14:textId="77777777" w:rsidR="00DE3CE9" w:rsidRPr="00491E4D" w:rsidRDefault="00DE3CE9" w:rsidP="00DE3CE9">
      <w:pPr>
        <w:rPr>
          <w:rFonts w:ascii="Helvetica" w:hAnsi="Helvetica"/>
          <w:b/>
          <w:bCs/>
          <w:sz w:val="28"/>
          <w:szCs w:val="28"/>
          <w:lang w:val="en-US"/>
        </w:rPr>
      </w:pPr>
      <w:r w:rsidRPr="00491E4D">
        <w:rPr>
          <w:rFonts w:ascii="Helvetica" w:hAnsi="Helvetica"/>
          <w:b/>
          <w:bCs/>
          <w:sz w:val="28"/>
          <w:szCs w:val="28"/>
          <w:lang w:val="en-US"/>
        </w:rPr>
        <w:t xml:space="preserve">List of abbreviations </w:t>
      </w:r>
    </w:p>
    <w:p w14:paraId="52AE895E" w14:textId="77777777" w:rsidR="00DE3CE9" w:rsidRPr="00491E4D" w:rsidRDefault="00DE3CE9" w:rsidP="00DE3CE9">
      <w:pPr>
        <w:rPr>
          <w:rFonts w:ascii="Helvetica" w:hAnsi="Helvetica"/>
          <w:b/>
          <w:bCs/>
          <w:u w:val="single"/>
          <w:lang w:val="en-US"/>
        </w:rPr>
      </w:pPr>
    </w:p>
    <w:p w14:paraId="0CD8B61D" w14:textId="77777777" w:rsidR="00DE3CE9" w:rsidRPr="00491E4D" w:rsidRDefault="00DE3CE9" w:rsidP="00DE3CE9">
      <w:pPr>
        <w:rPr>
          <w:rFonts w:ascii="Helvetica" w:hAnsi="Helvetica"/>
          <w:b/>
          <w:bCs/>
          <w:u w:val="single"/>
          <w:lang w:val="en-US"/>
        </w:rPr>
      </w:pPr>
    </w:p>
    <w:p w14:paraId="70CF3DA4" w14:textId="77777777" w:rsidR="00DE3CE9" w:rsidRPr="00491E4D" w:rsidRDefault="00DE3CE9" w:rsidP="00DE3CE9">
      <w:pPr>
        <w:rPr>
          <w:rFonts w:ascii="Helvetica" w:hAnsi="Helvetica"/>
          <w:lang w:val="en-US"/>
        </w:rPr>
      </w:pPr>
    </w:p>
    <w:p w14:paraId="597CA4E1" w14:textId="77777777" w:rsidR="00DE3CE9" w:rsidRPr="00491E4D" w:rsidRDefault="00DE3CE9" w:rsidP="00DE3CE9">
      <w:pPr>
        <w:pStyle w:val="ListParagraph"/>
        <w:numPr>
          <w:ilvl w:val="0"/>
          <w:numId w:val="9"/>
        </w:numPr>
        <w:rPr>
          <w:rFonts w:ascii="Helvetica" w:hAnsi="Helvetica"/>
          <w:b/>
          <w:bCs/>
          <w:sz w:val="28"/>
          <w:szCs w:val="28"/>
          <w:lang w:val="en-US"/>
        </w:rPr>
      </w:pPr>
      <w:r w:rsidRPr="00491E4D">
        <w:rPr>
          <w:rFonts w:ascii="Helvetica" w:hAnsi="Helvetica"/>
          <w:b/>
          <w:bCs/>
          <w:sz w:val="28"/>
          <w:szCs w:val="28"/>
          <w:lang w:val="en-US"/>
        </w:rPr>
        <w:t xml:space="preserve">Introduction </w:t>
      </w:r>
    </w:p>
    <w:p w14:paraId="1DCE1F96" w14:textId="77777777" w:rsidR="00DE3CE9" w:rsidRPr="00E85767" w:rsidRDefault="00DE3CE9" w:rsidP="00DE3CE9">
      <w:pPr>
        <w:pStyle w:val="NormalWeb"/>
        <w:shd w:val="clear" w:color="auto" w:fill="FFFFFF"/>
        <w:rPr>
          <w:rFonts w:ascii="Helvetica" w:hAnsi="Helvetica"/>
        </w:rPr>
      </w:pPr>
      <w:r w:rsidRPr="00046CD1">
        <w:rPr>
          <w:rFonts w:ascii="Helvetica" w:hAnsi="Helvetica"/>
          <w:lang w:val="en-US"/>
        </w:rPr>
        <w:t>Ass</w:t>
      </w:r>
      <w:r>
        <w:rPr>
          <w:rFonts w:ascii="Helvetica" w:hAnsi="Helvetica"/>
          <w:lang w:val="en-US"/>
        </w:rPr>
        <w:t>essing biodiversity with efficient and scalable methods is increasingly essential as global change accelerates. T</w:t>
      </w:r>
      <w:r w:rsidRPr="00AB6BF7">
        <w:rPr>
          <w:rFonts w:ascii="Helvetica" w:hAnsi="Helvetica"/>
        </w:rPr>
        <w:t>he Arctic is</w:t>
      </w:r>
      <w:r w:rsidRPr="009F23C9">
        <w:rPr>
          <w:rFonts w:ascii="Helvetica" w:hAnsi="Helvetica"/>
          <w:lang w:val="en-US"/>
        </w:rPr>
        <w:t xml:space="preserve"> </w:t>
      </w:r>
      <w:r>
        <w:rPr>
          <w:rFonts w:ascii="Helvetica" w:hAnsi="Helvetica"/>
          <w:lang w:val="en-US"/>
        </w:rPr>
        <w:t>a particularly vulnerable biome,</w:t>
      </w:r>
      <w:r w:rsidRPr="00FF362C">
        <w:rPr>
          <w:rFonts w:ascii="Helvetica" w:hAnsi="Helvetica"/>
          <w:lang w:val="en-US"/>
        </w:rPr>
        <w:t xml:space="preserve"> </w:t>
      </w:r>
      <w:r w:rsidRPr="00AB6BF7">
        <w:rPr>
          <w:rFonts w:ascii="Helvetica" w:hAnsi="Helvetica"/>
        </w:rPr>
        <w:t xml:space="preserve">undergoing the highest rates of climate warming </w:t>
      </w:r>
      <w:r>
        <w:rPr>
          <w:rFonts w:ascii="Helvetica" w:hAnsi="Helvetica"/>
        </w:rPr>
        <w:fldChar w:fldCharType="begin"/>
      </w:r>
      <w:r>
        <w:rPr>
          <w:rFonts w:ascii="Helvetica" w:hAnsi="Helvetica"/>
        </w:rPr>
        <w:instrText xml:space="preserve"> ADDIN ZOTERO_ITEM CSL_CITATION {"citationID":"ODtkyn9E","properties":{"formattedCitation":"(Post et al., 2019)","plainCitation":"(Post et al., 2019)","dontUpdate":true,"noteIndex":0},"citationItems":[{"id":550,"uris":["http://zotero.org/users/local/8RirLiuI/items/33WQT74D"],"uri":["http://zotero.org/users/local/8RirLiuI/items/33WQT74D"],"itemData":{"id":550,"type":"article-journal","abstract":"Over the past decade, the Arctic has warmed by 0.75°C, far outpacing the global average, while Antarctic temperatures have remained comparatively stable. As Earth approaches 2°C warming, the Arctic and Antarctic may reach 4°C and 2°C mean annual warming, and 7°C and 3°C winter warming, respectively. Expected consequences of increased Arctic warming include ongoing loss of land and sea ice, threats to wildlife and traditional human livelihoods, increased methane emissions, and extreme weather at lower latitudes. With low biodiversity, Antarctic ecosystems may be vulnerable to state shifts and species invasions. Land ice loss in both regions will contribute substantially to global sea level rise, with up to 3 m rise possible if certain thresholds are crossed. Mitigation efforts can slow or reduce warming, but without them northern high latitude warming may accelerate in the next two to four decades. International cooperation will be crucial to foreseeing and adapting to expected changes.\nPolar warming will have widespread near-term consequences for sea level rise, extreme weather, plants, animals, and humans.\nPolar warming will have widespread near-term consequences for sea level rise, extreme weather, plants, animals, and humans.","container-title":"Science Advances","DOI":"10.1126/sciadv.aaw9883","ISSN":"2375-2548","issue":"12","language":"en","note":"Company: American Association for the Advancement of Science\nDistributor: American Association for the Advancement of Science\nInstitution: American Association for the Advancement of Science\nLabel: American Association for the Advancement of Science\npublisher: American Association for the Advancement of Science\nsection: Review","page":"eaaw9883","source":"advances.sciencemag.org","title":"The polar regions in a 2°C warmer world","volume":"5","author":[{"family":"Post","given":"Eric"},{"family":"Alley","given":"Richard B."},{"family":"Christensen","given":"Torben R."},{"family":"Macias-Fauria","given":"Marc"},{"family":"Forbes","given":"Bruce C."},{"family":"Gooseff","given":"Michael N."},{"family":"Iler","given":"Amy"},{"family":"Kerby","given":"Jeffrey T."},{"family":"Laidre","given":"Kristin L."},{"family":"Mann","given":"Michael E."},{"family":"Olofsson","given":"Johan"},{"family":"Stroeve","given":"Julienne C."},{"family":"Ulmer","given":"Fran"},{"family":"Virginia","given":"Ross A."},{"family":"Wang","given":"Muyin"}],"issued":{"date-parts":[["2019",12,1]]}}}],"schema":"https://github.com/citation-style-language/schema/raw/master/csl-citation.json"} </w:instrText>
      </w:r>
      <w:r>
        <w:rPr>
          <w:rFonts w:ascii="Helvetica" w:hAnsi="Helvetica"/>
        </w:rPr>
        <w:fldChar w:fldCharType="separate"/>
      </w:r>
      <w:r>
        <w:rPr>
          <w:rFonts w:ascii="Helvetica" w:hAnsi="Helvetica"/>
          <w:noProof/>
        </w:rPr>
        <w:t>(</w:t>
      </w:r>
      <w:r w:rsidRPr="001343A0">
        <w:rPr>
          <w:rFonts w:ascii="Helvetica" w:hAnsi="Helvetica"/>
          <w:noProof/>
          <w:lang w:val="en-US"/>
        </w:rPr>
        <w:t xml:space="preserve">IPPC, 2019; </w:t>
      </w:r>
      <w:r>
        <w:rPr>
          <w:rFonts w:ascii="Helvetica" w:hAnsi="Helvetica"/>
          <w:noProof/>
        </w:rPr>
        <w:t>Post et al., 2019)</w:t>
      </w:r>
      <w:r>
        <w:rPr>
          <w:rFonts w:ascii="Helvetica" w:hAnsi="Helvetica"/>
        </w:rPr>
        <w:fldChar w:fldCharType="end"/>
      </w:r>
      <w:r w:rsidRPr="00AB6BF7">
        <w:rPr>
          <w:rFonts w:ascii="Helvetica" w:hAnsi="Helvetica"/>
        </w:rPr>
        <w:t>. The Arctic is critical</w:t>
      </w:r>
      <w:r w:rsidRPr="00203970">
        <w:rPr>
          <w:rFonts w:ascii="Helvetica" w:hAnsi="Helvetica"/>
          <w:lang w:val="en-US"/>
        </w:rPr>
        <w:t xml:space="preserve"> </w:t>
      </w:r>
      <w:r w:rsidRPr="00AB6BF7">
        <w:rPr>
          <w:rFonts w:ascii="Helvetica" w:hAnsi="Helvetica"/>
        </w:rPr>
        <w:t>in the</w:t>
      </w:r>
      <w:r w:rsidRPr="00203970">
        <w:rPr>
          <w:rFonts w:ascii="Helvetica" w:hAnsi="Helvetica"/>
          <w:lang w:val="en-US"/>
        </w:rPr>
        <w:t xml:space="preserve"> </w:t>
      </w:r>
      <w:r w:rsidRPr="00AB6BF7">
        <w:rPr>
          <w:rFonts w:ascii="Helvetica" w:hAnsi="Helvetica"/>
        </w:rPr>
        <w:t>global carbon budget</w:t>
      </w:r>
      <w:r w:rsidRPr="00203970">
        <w:rPr>
          <w:rFonts w:ascii="Helvetica" w:hAnsi="Helvetica"/>
          <w:lang w:val="en-US"/>
        </w:rPr>
        <w:t>,</w:t>
      </w:r>
      <w:r>
        <w:rPr>
          <w:rFonts w:ascii="Helvetica" w:hAnsi="Helvetica"/>
          <w:lang w:val="en-US"/>
        </w:rPr>
        <w:t xml:space="preserve"> holding twice the worlds atmospheric carbon in permafrost</w:t>
      </w:r>
      <w:r w:rsidRPr="00AB6BF7">
        <w:rPr>
          <w:rFonts w:ascii="Helvetica" w:hAnsi="Helvetica"/>
        </w:rPr>
        <w:t xml:space="preserve"> </w:t>
      </w:r>
      <w:r>
        <w:rPr>
          <w:rFonts w:ascii="Helvetica" w:hAnsi="Helvetica"/>
        </w:rPr>
        <w:fldChar w:fldCharType="begin"/>
      </w:r>
      <w:r>
        <w:rPr>
          <w:rFonts w:ascii="Helvetica" w:hAnsi="Helvetica"/>
        </w:rPr>
        <w:instrText xml:space="preserve"> ADDIN ZOTERO_ITEM CSL_CITATION {"citationID":"VLtfMHzY","properties":{"formattedCitation":"(McGuire et al., 2009; Schuur et al., 2008)","plainCitation":"(McGuire et al., 2009; Schuur et al., 2008)","noteIndex":0},"citationItems":[{"id":830,"uris":["http://zotero.org/users/local/8RirLiuI/items/5XIZ4RH8"],"uri":["http://zotero.org/users/local/8RirLiuI/items/5XIZ4RH8"],"itemData":{"id":830,"type":"article-journal","container-title":"BioScience","DOI":"10.1641/B580807","ISSN":"1525-3244, 0006-3568","issue":"8","language":"en","page":"701-714","source":"DOI.org (Crossref)","title":"Vulnerability of Permafrost Carbon to Climate Change: Implications for the Global Carbon Cycle","title-short":"Vulnerability of Permafrost Carbon to Climate Change","volume":"58","author":[{"family":"Schuur","given":"Edward A. G."},{"family":"Bockheim","given":"James"},{"family":"Canadell","given":"Josep G."},{"family":"Euskirchen","given":"Eugenie"},{"family":"Field","given":"Christopher B."},{"family":"Goryachkin","given":"Sergey V."},{"family":"Hagemann","given":"Stefan"},{"family":"Kuhry","given":"Peter"},{"family":"Lafleur","given":"Peter M."},{"family":"Lee","given":"Hanna"},{"family":"Mazhitova","given":"Galina"},{"family":"Nelson","given":"Frederick E."},{"family":"Rinke","given":"Annette"},{"family":"Romanovsky","given":"Vladimir E."},{"family":"Shiklomanov","given":"Nikolay"},{"family":"Tarnocai","given":"Charles"},{"family":"Venevsky","given":"Sergey"},{"family":"Vogel","given":"Jason G."},{"family":"Zimov","given":"Sergei A."}],"issued":{"date-parts":[["2008",9,1]]}}},{"id":535,"uris":["http://zotero.org/users/local/8RirLiuI/items/QSXYTFKH"],"uri":["http://zotero.org/users/local/8RirLiuI/items/QSXYTFKH"],"itemData":{"id":535,"type":"article-journal","container-title":"Ecological Monographs","DOI":"10.1890/08-2025.1","ISSN":"0012-9615","issue":"4","journalAbbreviation":"Ecological Monographs","language":"en","page":"523-555","source":"DOI.org (Crossref)","title":"Sensitivity of the carbon cycle in the Arctic to climate change","volume":"79","author":[{"family":"McGuire","given":"A. David"},{"family":"Anderson","given":"Leif G."},{"family":"Christensen","given":"Torben R."},{"family":"Dallimore","given":"Scott"},{"family":"Guo","given":"Laodong"},{"family":"Hayes","given":"Daniel J."},{"family":"Heimann","given":"Martin"},{"family":"Lorenson","given":"Thomas D."},{"family":"Macdonald","given":"Robie W."},{"family":"Roulet","given":"Nigel"}],"issued":{"date-parts":[["2009",11]]}}}],"schema":"https://github.com/citation-style-language/schema/raw/master/csl-citation.json"} </w:instrText>
      </w:r>
      <w:r>
        <w:rPr>
          <w:rFonts w:ascii="Helvetica" w:hAnsi="Helvetica"/>
        </w:rPr>
        <w:fldChar w:fldCharType="separate"/>
      </w:r>
      <w:r>
        <w:rPr>
          <w:rFonts w:ascii="Helvetica" w:hAnsi="Helvetica"/>
          <w:noProof/>
        </w:rPr>
        <w:t>(McGuire et al., 2009; Schuur et al., 2008)</w:t>
      </w:r>
      <w:r>
        <w:rPr>
          <w:rFonts w:ascii="Helvetica" w:hAnsi="Helvetica"/>
        </w:rPr>
        <w:fldChar w:fldCharType="end"/>
      </w:r>
      <w:r w:rsidRPr="0055423B">
        <w:rPr>
          <w:rFonts w:ascii="Helvetica" w:hAnsi="Helvetica"/>
          <w:lang w:val="en-US"/>
        </w:rPr>
        <w:t>.</w:t>
      </w:r>
      <w:r>
        <w:rPr>
          <w:rFonts w:ascii="Helvetica" w:hAnsi="Helvetica"/>
          <w:lang w:val="en-US"/>
        </w:rPr>
        <w:t xml:space="preserve"> Plants strongly influence </w:t>
      </w:r>
      <w:r w:rsidRPr="0055423B">
        <w:rPr>
          <w:rFonts w:ascii="Helvetica" w:hAnsi="Helvetica"/>
          <w:lang w:val="en-US"/>
        </w:rPr>
        <w:t>carbon cycling and the energy balance of the ecosystem</w:t>
      </w:r>
      <w:r>
        <w:rPr>
          <w:rFonts w:ascii="Helvetica" w:hAnsi="Helvetica"/>
          <w:lang w:val="en-US"/>
        </w:rPr>
        <w:t xml:space="preserve"> </w:t>
      </w:r>
      <w:r>
        <w:rPr>
          <w:rFonts w:ascii="Helvetica" w:hAnsi="Helvetica"/>
          <w:lang w:val="en-US"/>
        </w:rPr>
        <w:fldChar w:fldCharType="begin"/>
      </w:r>
      <w:r>
        <w:rPr>
          <w:rFonts w:ascii="Helvetica" w:hAnsi="Helvetica"/>
          <w:lang w:val="en-US"/>
        </w:rPr>
        <w:instrText xml:space="preserve"> ADDIN ZOTERO_ITEM CSL_CITATION {"citationID":"xT63ff5a","properties":{"formattedCitation":"(Pearson et al., 2013)","plainCitation":"(Pearson et al., 2013)","noteIndex":0},"citationItems":[{"id":835,"uris":["http://zotero.org/users/local/8RirLiuI/items/9VMZW7ZC"],"uri":["http://zotero.org/users/local/8RirLiuI/items/9VMZW7ZC"],"itemData":{"id":835,"type":"article-journal","container-title":"Nature Climate Change","DOI":"10.1038/nclimate1858","ISSN":"1758-678X, 1758-6798","issue":"7","journalAbbreviation":"Nature Clim Change","language":"en","page":"673-677","source":"DOI.org (Crossref)","title":"Shifts in Arctic vegetation and associated feedbacks under climate change","volume":"3","author":[{"family":"Pearson","given":"Richard G."},{"family":"Phillips","given":"Steven J."},{"family":"Loranty","given":"Michael M."},{"family":"Beck","given":"Pieter S. A."},{"family":"Damoulas","given":"Theodoros"},{"family":"Knight","given":"Sarah J."},{"family":"Goetz","given":"Scott J."}],"issued":{"date-parts":[["2013",7]]}}}],"schema":"https://github.com/citation-style-language/schema/raw/master/csl-citation.json"} </w:instrText>
      </w:r>
      <w:r>
        <w:rPr>
          <w:rFonts w:ascii="Helvetica" w:hAnsi="Helvetica"/>
          <w:lang w:val="en-US"/>
        </w:rPr>
        <w:fldChar w:fldCharType="separate"/>
      </w:r>
      <w:r>
        <w:rPr>
          <w:rFonts w:ascii="Helvetica" w:hAnsi="Helvetica"/>
          <w:noProof/>
          <w:lang w:val="en-US"/>
        </w:rPr>
        <w:t>(Pearson et al., 2013)</w:t>
      </w:r>
      <w:r>
        <w:rPr>
          <w:rFonts w:ascii="Helvetica" w:hAnsi="Helvetica"/>
          <w:lang w:val="en-US"/>
        </w:rPr>
        <w:fldChar w:fldCharType="end"/>
      </w:r>
      <w:r>
        <w:rPr>
          <w:rFonts w:ascii="Helvetica" w:hAnsi="Helvetica"/>
        </w:rPr>
        <w:fldChar w:fldCharType="begin"/>
      </w:r>
      <w:r>
        <w:rPr>
          <w:rFonts w:ascii="Helvetica" w:hAnsi="Helvetica"/>
        </w:rPr>
        <w:instrText xml:space="preserve"> ADDIN ZOTERO_ITEM CSL_CITATION {"citationID":"xbrCz2Zh","properties":{"formattedCitation":"(Bjorkman et al., 2018)","plainCitation":"(Bjorkman et al., 2018)","dontUpdate":true,"noteIndex":0},"citationItems":[{"id":554,"uris":["http://zotero.org/users/local/8RirLiuI/items/34MME493"],"uri":["http://zotero.org/users/local/8RirLiuI/items/34MME493"],"itemData":{"id":554,"type":"article-journal","abstract":"Analyses of the relationships between temperature, moisture and seven key plant functional traits across the tundra and over time show that community height increased with warming across all sites, whereas other traits lagged behind predicted rates of change.","container-title":"Nature","DOI":"10.1038/s41586-018-0563-7","ISSN":"1476-4687","issue":"7725","journalAbbreviation":"Nature","language":"en","note":"Audio File Type: OriginalPaper\nCompany: Nature Publishing Group\nDistributor: Nature Publishing Group\nInstitution: Nature Publishing Group\nLabel: Nature Publishing Group\nLetter Type: OriginalPaper\nManuscript Type: OriginalPaper\nMap Type: OriginalPaper\nnumber: 7725\nPost Type: OriginalPaper\nPresentation Type: OriginalPaper\npublisher: Nature Publishing Group\nReport Type: OriginalPaper\nThesis Type: OriginalPaper\nWebsite Type: OriginalPaper","page":"57-62","source":"www.nature.com","title":"Plant functional trait change across a warming tundra biome","volume":"562","author":[{"family":"Bjorkman","given":"Anne D."},{"family":"Myers-Smith","given":"Isla H."},{"family":"Elmendorf","given":"Sarah C."},{"family":"Normand","given":"Signe"},{"family":"Rüger","given":"Nadja"},{"family":"Beck","given":"Pieter S. A."},{"family":"Blach-Overgaard","given":"Anne"},{"family":"Blok","given":"Daan"},{"family":"Cornelissen","given":"J. Hans C."},{"family":"Forbes","given":"Bruce C."},{"family":"Georges","given":"Damien"},{"family":"Goetz","given":"Scott J."},{"family":"Guay","given":"Kevin C."},{"family":"Henry","given":"Gregory H. R."},{"family":"HilleRisLambers","given":"Janneke"},{"family":"Hollister","given":"Robert D."},{"family":"Karger","given":"Dirk N."},{"family":"Kattge","given":"Jens"},{"family":"Manning","given":"Peter"},{"family":"Prevéy","given":"Janet S."},{"family":"Rixen","given":"Christian"},{"family":"Schaepman-Strub","given":"Gabriela"},{"family":"Thomas","given":"Haydn J. D."},{"family":"Vellend","given":"Mark"},{"family":"Wilmking","given":"Martin"},{"family":"Wipf","given":"Sonja"},{"family":"Carbognani","given":"Michele"},{"family":"Hermanutz","given":"Luise"},{"family":"Lévesque","given":"Esther"},{"family":"Molau","given":"Ulf"},{"family":"Petraglia","given":"Alessandro"},{"family":"Soudzilovskaia","given":"Nadejda A."},{"family":"Spasojevic","given":"Marko J."},{"family":"Tomaselli","given":"Marcello"},{"family":"Vowles","given":"Tage"},{"family":"Alatalo","given":"Juha M."},{"family":"Alexander","given":"Heather D."},{"family":"Anadon-Rosell","given":"Alba"},{"family":"Angers-Blondin","given":"Sandra"},{"family":"Beest","given":"Mariska","dropping-particle":"te"},{"family":"Berner","given":"Logan"},{"family":"Björk","given":"Robert G."},{"family":"Buchwal","given":"Agata"},{"family":"Buras","given":"Allan"},{"family":"Christie","given":"Katherine"},{"family":"Cooper","given":"Elisabeth J."},{"family":"Dullinger","given":"Stefan"},{"family":"Elberling","given":"Bo"},{"family":"Eskelinen","given":"Anu"},{"family":"Frei","given":"Esther R."},{"family":"Grau","given":"Oriol"},{"family":"Grogan","given":"Paul"},{"family":"Hallinger","given":"Martin"},{"family":"Harper","given":"Karen A."},{"family":"Heijmans","given":"Monique M. P. D."},{"family":"Hudson","given":"James"},{"family":"Hülber","given":"Karl"},{"family":"Iturrate-Garcia","given":"Maitane"},{"family":"Iversen","given":"Colleen M."},{"family":"Jaroszynska","given":"Francesca"},{"family":"Johnstone","given":"Jill F."},{"family":"Jørgensen","given":"Rasmus Halfdan"},{"family":"Kaarlejärvi","given":"Elina"},{"family":"Klady","given":"Rebecca"},{"family":"Kuleza","given":"Sara"},{"family":"Kulonen","given":"Aino"},{"family":"Lamarque","given":"Laurent J."},{"family":"Lantz","given":"Trevor"},{"family":"Little","given":"Chelsea J."},{"family":"Speed","given":"James D. M."},{"family":"Michelsen","given":"Anders"},{"family":"Milbau","given":"Ann"},{"family":"Nabe-Nielsen","given":"Jacob"},{"family":"Nielsen","given":"Sigrid Schøler"},{"family":"Ninot","given":"Josep M."},{"family":"Oberbauer","given":"Steven F."},{"family":"Olofsson","given":"Johan"},{"family":"Onipchenko","given":"Vladimir G."},{"family":"Rumpf","given":"Sabine B."},{"family":"Semenchuk","given":"Philipp"},{"family":"Shetti","given":"Rohan"},{"family":"Collier","given":"Laura Siegwart"},{"family":"Street","given":"Lorna E."},{"family":"Suding","given":"Katharine N."},{"family":"Tape","given":"Ken D."},{"family":"Trant","given":"Andrew"},{"family":"Treier","given":"Urs A."},{"family":"Tremblay","given":"Jean-Pierre"},{"family":"Tremblay","given":"Maxime"},{"family":"Venn","given":"Susanna"},{"family":"Weijers","given":"Stef"},{"family":"Zamin","given":"Tara"},{"family":"Boulanger-Lapointe","given":"Noémie"},{"family":"Gould","given":"William A."},{"family":"Hik","given":"David S."},{"family":"Hofgaard","given":"Annika"},{"family":"Jónsdóttir","given":"Ingibjörg S."},{"family":"Jorgenson","given":"Janet"},{"family":"Klein","given":"Julia"},{"family":"Magnusson","given":"Borgthor"},{"family":"Tweedie","given":"Craig"},{"family":"Wookey","given":"Philip A."},{"family":"Bahn","given":"Michael"},{"family":"Blonder","given":"Benjamin"},{"family":"Bodegom","given":"Peter M.","dropping-particle":"van"},{"family":"Bond-Lamberty","given":"Benjamin"},{"family":"Campetella","given":"Giandiego"},{"family":"Cerabolini","given":"Bruno E. L."},{"family":"Chapin","given":"F. Stuart"},{"family":"Cornwell","given":"William K."},{"family":"Craine","given":"Joseph"},{"family":"Dainese","given":"Matteo"},{"family":"Vries","given":"Franciska T.","dropping-particle":"de"},{"family":"Díaz","given":"Sandra"},{"family":"Enquist","given":"Brian J."},{"family":"Green","given":"Walton"},{"family":"Milla","given":"Ruben"},{"family":"Niinemets","given":"Ülo"},{"family":"Onoda","given":"Yusuke"},{"family":"Ordoñez","given":"Jenny C."},{"family":"Ozinga","given":"Wim A."},{"family":"Penuelas","given":"Josep"},{"family":"Poorter","given":"Hendrik"},{"family":"Poschlod","given":"Peter"},{"family":"Reich","given":"Peter B."},{"family":"Sandel","given":"Brody"},{"family":"Schamp","given":"Brandon"},{"family":"Sheremetev","given":"Serge"},{"family":"Weiher","given":"Evan"}],"issued":{"date-parts":[["2018",10]]}}}],"schema":"https://github.com/citation-style-language/schema/raw/master/csl-citation.json"} </w:instrText>
      </w:r>
      <w:r>
        <w:rPr>
          <w:rFonts w:ascii="Helvetica" w:hAnsi="Helvetica"/>
        </w:rPr>
        <w:fldChar w:fldCharType="end"/>
      </w:r>
      <w:r>
        <w:rPr>
          <w:rFonts w:ascii="Helvetica" w:hAnsi="Helvetica"/>
          <w:lang w:val="en-US"/>
        </w:rPr>
        <w:t xml:space="preserve">. </w:t>
      </w:r>
      <w:r w:rsidRPr="0055423B">
        <w:rPr>
          <w:rFonts w:ascii="Helvetica" w:hAnsi="Helvetica"/>
          <w:lang w:val="en-US"/>
        </w:rPr>
        <w:t>Understa</w:t>
      </w:r>
      <w:r>
        <w:rPr>
          <w:rFonts w:ascii="Helvetica" w:hAnsi="Helvetica"/>
          <w:lang w:val="en-US"/>
        </w:rPr>
        <w:t>nding</w:t>
      </w:r>
      <w:r w:rsidRPr="00AB6BF7">
        <w:rPr>
          <w:rFonts w:ascii="Helvetica" w:hAnsi="Helvetica"/>
        </w:rPr>
        <w:t xml:space="preserve"> diversity and composition of vegetation communities </w:t>
      </w:r>
      <w:r w:rsidRPr="0055423B">
        <w:rPr>
          <w:rFonts w:ascii="Helvetica" w:hAnsi="Helvetica"/>
          <w:lang w:val="en-US"/>
        </w:rPr>
        <w:t xml:space="preserve">is </w:t>
      </w:r>
      <w:r>
        <w:rPr>
          <w:rFonts w:ascii="Helvetica" w:hAnsi="Helvetica"/>
          <w:lang w:val="en-US"/>
        </w:rPr>
        <w:t>central to predicating environmental change and ecosystem function</w:t>
      </w:r>
      <w:r w:rsidRPr="00AB6BF7">
        <w:rPr>
          <w:rFonts w:ascii="Helvetica" w:hAnsi="Helvetica"/>
        </w:rPr>
        <w:t xml:space="preserve"> </w:t>
      </w:r>
      <w:r>
        <w:rPr>
          <w:rFonts w:ascii="Helvetica" w:hAnsi="Helvetica"/>
        </w:rPr>
        <w:fldChar w:fldCharType="begin"/>
      </w:r>
      <w:r>
        <w:rPr>
          <w:rFonts w:ascii="Helvetica" w:hAnsi="Helvetica"/>
        </w:rPr>
        <w:instrText xml:space="preserve"> ADDIN ZOTERO_ITEM CSL_CITATION {"citationID":"0LNhZTRE","properties":{"formattedCitation":"(Bjorkman et al., 2018)","plainCitation":"(Bjorkman et al., 2018)","noteIndex":0},"citationItems":[{"id":554,"uris":["http://zotero.org/users/local/8RirLiuI/items/34MME493"],"uri":["http://zotero.org/users/local/8RirLiuI/items/34MME493"],"itemData":{"id":554,"type":"article-journal","abstract":"Analyses of the relationships between temperature, moisture and seven key plant functional traits across the tundra and over time show that community height increased with warming across all sites, whereas other traits lagged behind predicted rates of change.","container-title":"Nature","DOI":"10.1038/s41586-018-0563-7","ISSN":"1476-4687","issue":"7725","journalAbbreviation":"Nature","language":"en","note":"Audio File Type: OriginalPaper\nCompany: Nature Publishing Group\nDistributor: Nature Publishing Group\nInstitution: Nature Publishing Group\nLabel: Nature Publishing Group\nLetter Type: OriginalPaper\nManuscript Type: OriginalPaper\nMap Type: OriginalPaper\nnumber: 7725\nPost Type: OriginalPaper\nPresentation Type: OriginalPaper\npublisher: Nature Publishing Group\nReport Type: OriginalPaper\nThesis Type: OriginalPaper\nWebsite Type: OriginalPaper","page":"57-62","source":"www.nature.com","title":"Plant functional trait change across a warming tundra biome","volume":"562","author":[{"family":"Bjorkman","given":"Anne D."},{"family":"Myers-Smith","given":"Isla H."},{"family":"Elmendorf","given":"Sarah C."},{"family":"Normand","given":"Signe"},{"family":"Rüger","given":"Nadja"},{"family":"Beck","given":"Pieter S. A."},{"family":"Blach-Overgaard","given":"Anne"},{"family":"Blok","given":"Daan"},{"family":"Cornelissen","given":"J. Hans C."},{"family":"Forbes","given":"Bruce C."},{"family":"Georges","given":"Damien"},{"family":"Goetz","given":"Scott J."},{"family":"Guay","given":"Kevin C."},{"family":"Henry","given":"Gregory H. R."},{"family":"HilleRisLambers","given":"Janneke"},{"family":"Hollister","given":"Robert D."},{"family":"Karger","given":"Dirk N."},{"family":"Kattge","given":"Jens"},{"family":"Manning","given":"Peter"},{"family":"Prevéy","given":"Janet S."},{"family":"Rixen","given":"Christian"},{"family":"Schaepman-Strub","given":"Gabriela"},{"family":"Thomas","given":"Haydn J. D."},{"family":"Vellend","given":"Mark"},{"family":"Wilmking","given":"Martin"},{"family":"Wipf","given":"Sonja"},{"family":"Carbognani","given":"Michele"},{"family":"Hermanutz","given":"Luise"},{"family":"Lévesque","given":"Esther"},{"family":"Molau","given":"Ulf"},{"family":"Petraglia","given":"Alessandro"},{"family":"Soudzilovskaia","given":"Nadejda A."},{"family":"Spasojevic","given":"Marko J."},{"family":"Tomaselli","given":"Marcello"},{"family":"Vowles","given":"Tage"},{"family":"Alatalo","given":"Juha M."},{"family":"Alexander","given":"Heather D."},{"family":"Anadon-Rosell","given":"Alba"},{"family":"Angers-Blondin","given":"Sandra"},{"family":"Beest","given":"Mariska","dropping-particle":"te"},{"family":"Berner","given":"Logan"},{"family":"Björk","given":"Robert G."},{"family":"Buchwal","given":"Agata"},{"family":"Buras","given":"Allan"},{"family":"Christie","given":"Katherine"},{"family":"Cooper","given":"Elisabeth J."},{"family":"Dullinger","given":"Stefan"},{"family":"Elberling","given":"Bo"},{"family":"Eskelinen","given":"Anu"},{"family":"Frei","given":"Esther R."},{"family":"Grau","given":"Oriol"},{"family":"Grogan","given":"Paul"},{"family":"Hallinger","given":"Martin"},{"family":"Harper","given":"Karen A."},{"family":"Heijmans","given":"Monique M. P. D."},{"family":"Hudson","given":"James"},{"family":"Hülber","given":"Karl"},{"family":"Iturrate-Garcia","given":"Maitane"},{"family":"Iversen","given":"Colleen M."},{"family":"Jaroszynska","given":"Francesca"},{"family":"Johnstone","given":"Jill F."},{"family":"Jørgensen","given":"Rasmus Halfdan"},{"family":"Kaarlejärvi","given":"Elina"},{"family":"Klady","given":"Rebecca"},{"family":"Kuleza","given":"Sara"},{"family":"Kulonen","given":"Aino"},{"family":"Lamarque","given":"Laurent J."},{"family":"Lantz","given":"Trevor"},{"family":"Little","given":"Chelsea J."},{"family":"Speed","given":"James D. M."},{"family":"Michelsen","given":"Anders"},{"family":"Milbau","given":"Ann"},{"family":"Nabe-Nielsen","given":"Jacob"},{"family":"Nielsen","given":"Sigrid Schøler"},{"family":"Ninot","given":"Josep M."},{"family":"Oberbauer","given":"Steven F."},{"family":"Olofsson","given":"Johan"},{"family":"Onipchenko","given":"Vladimir G."},{"family":"Rumpf","given":"Sabine B."},{"family":"Semenchuk","given":"Philipp"},{"family":"Shetti","given":"Rohan"},{"family":"Collier","given":"Laura Siegwart"},{"family":"Street","given":"Lorna E."},{"family":"Suding","given":"Katharine N."},{"family":"Tape","given":"Ken D."},{"family":"Trant","given":"Andrew"},{"family":"Treier","given":"Urs A."},{"family":"Tremblay","given":"Jean-Pierre"},{"family":"Tremblay","given":"Maxime"},{"family":"Venn","given":"Susanna"},{"family":"Weijers","given":"Stef"},{"family":"Zamin","given":"Tara"},{"family":"Boulanger-Lapointe","given":"Noémie"},{"family":"Gould","given":"William A."},{"family":"Hik","given":"David S."},{"family":"Hofgaard","given":"Annika"},{"family":"Jónsdóttir","given":"Ingibjörg S."},{"family":"Jorgenson","given":"Janet"},{"family":"Klein","given":"Julia"},{"family":"Magnusson","given":"Borgthor"},{"family":"Tweedie","given":"Craig"},{"family":"Wookey","given":"Philip A."},{"family":"Bahn","given":"Michael"},{"family":"Blonder","given":"Benjamin"},{"family":"Bodegom","given":"Peter M.","dropping-particle":"van"},{"family":"Bond-Lamberty","given":"Benjamin"},{"family":"Campetella","given":"Giandiego"},{"family":"Cerabolini","given":"Bruno E. L."},{"family":"Chapin","given":"F. Stuart"},{"family":"Cornwell","given":"William K."},{"family":"Craine","given":"Joseph"},{"family":"Dainese","given":"Matteo"},{"family":"Vries","given":"Franciska T.","dropping-particle":"de"},{"family":"Díaz","given":"Sandra"},{"family":"Enquist","given":"Brian J."},{"family":"Green","given":"Walton"},{"family":"Milla","given":"Ruben"},{"family":"Niinemets","given":"Ülo"},{"family":"Onoda","given":"Yusuke"},{"family":"Ordoñez","given":"Jenny C."},{"family":"Ozinga","given":"Wim A."},{"family":"Penuelas","given":"Josep"},{"family":"Poorter","given":"Hendrik"},{"family":"Poschlod","given":"Peter"},{"family":"Reich","given":"Peter B."},{"family":"Sandel","given":"Brody"},{"family":"Schamp","given":"Brandon"},{"family":"Sheremetev","given":"Serge"},{"family":"Weiher","given":"Evan"}],"issued":{"date-parts":[["2018",10]]}}}],"schema":"https://github.com/citation-style-language/schema/raw/master/csl-citation.json"} </w:instrText>
      </w:r>
      <w:r>
        <w:rPr>
          <w:rFonts w:ascii="Helvetica" w:hAnsi="Helvetica"/>
        </w:rPr>
        <w:fldChar w:fldCharType="separate"/>
      </w:r>
      <w:r>
        <w:rPr>
          <w:rFonts w:ascii="Helvetica" w:hAnsi="Helvetica"/>
          <w:noProof/>
        </w:rPr>
        <w:t>(Bjorkman et al., 2018)</w:t>
      </w:r>
      <w:r>
        <w:rPr>
          <w:rFonts w:ascii="Helvetica" w:hAnsi="Helvetica"/>
        </w:rPr>
        <w:fldChar w:fldCharType="end"/>
      </w:r>
      <w:r w:rsidRPr="00AB6BF7">
        <w:rPr>
          <w:rFonts w:ascii="Helvetica" w:hAnsi="Helvetica"/>
        </w:rPr>
        <w:t>.</w:t>
      </w:r>
      <w:r w:rsidRPr="00E85767">
        <w:rPr>
          <w:rFonts w:ascii="Helvetica" w:hAnsi="Helvetica"/>
          <w:lang w:val="en-US"/>
        </w:rPr>
        <w:t xml:space="preserve"> </w:t>
      </w:r>
      <w:r w:rsidRPr="00AB6BF7">
        <w:rPr>
          <w:rFonts w:ascii="Helvetica" w:hAnsi="Helvetica"/>
        </w:rPr>
        <w:t>While systematic plot level surveys are the most accurate means of plant biodiversity assessment, the remote</w:t>
      </w:r>
      <w:r w:rsidRPr="004A5FA4">
        <w:rPr>
          <w:rFonts w:ascii="Helvetica" w:hAnsi="Helvetica"/>
          <w:lang w:val="en-US"/>
        </w:rPr>
        <w:t>ness</w:t>
      </w:r>
      <w:r w:rsidRPr="00AB6BF7">
        <w:rPr>
          <w:rFonts w:ascii="Helvetica" w:hAnsi="Helvetica"/>
        </w:rPr>
        <w:t xml:space="preserve"> </w:t>
      </w:r>
      <w:r w:rsidRPr="004A5FA4">
        <w:rPr>
          <w:rFonts w:ascii="Helvetica" w:hAnsi="Helvetica"/>
          <w:lang w:val="en-US"/>
        </w:rPr>
        <w:t>and high</w:t>
      </w:r>
      <w:r>
        <w:rPr>
          <w:rFonts w:ascii="Helvetica" w:hAnsi="Helvetica"/>
          <w:lang w:val="en-US"/>
        </w:rPr>
        <w:t xml:space="preserve"> spatial heterogeneity</w:t>
      </w:r>
      <w:r w:rsidRPr="00AB6BF7">
        <w:rPr>
          <w:rFonts w:ascii="Helvetica" w:hAnsi="Helvetica"/>
        </w:rPr>
        <w:t xml:space="preserve"> of Arctic ecosystems significantly impedes traditional sampling strategies</w:t>
      </w:r>
      <w:r w:rsidRPr="003E322C">
        <w:rPr>
          <w:rFonts w:ascii="Helvetica" w:hAnsi="Helvetica"/>
          <w:lang w:val="en-US"/>
        </w:rPr>
        <w:t xml:space="preserve"> </w:t>
      </w:r>
      <w:r>
        <w:rPr>
          <w:rFonts w:ascii="Helvetica" w:hAnsi="Helvetica"/>
          <w:lang w:val="en-US"/>
        </w:rPr>
        <w:fldChar w:fldCharType="begin"/>
      </w:r>
      <w:r>
        <w:rPr>
          <w:rFonts w:ascii="Helvetica" w:hAnsi="Helvetica"/>
          <w:lang w:val="en-US"/>
        </w:rPr>
        <w:instrText xml:space="preserve"> ADDIN ZOTERO_ITEM CSL_CITATION {"citationID":"ESJd2SvI","properties":{"formattedCitation":"(Rocchini et al., 2010)","plainCitation":"(Rocchini et al., 2010)","noteIndex":0},"citationItems":[{"id":512,"uris":["http://zotero.org/users/local/8RirLiuI/items/NVZG8KD4"],"uri":["http://zotero.org/users/local/8RirLiuI/items/NVZG8KD4"],"itemData":{"id":512,"type":"article-journal","abstract":"Environmental heterogeneity is considered to be one of the main factors associated with biodiversity given that areas with highly heterogeneous environments can host more species due to their higher number of available niches. In this view, spatial variability extracted from remotely sensed images has been used as a proxy of species diversity, as these data provide an inexpensive means of deriving environmental information for large areas in a consistent and regular manner. The aim of this review is to provide an overview of the state of the art in the use of spectral heterogeneity for estimating species diversity. We will examine a number of issues related to this theme, dealing with: i) the main sensors used for biodiversity monitoring, ii) scale matching problems between remotely sensed and field diversity data, iii) spectral heterogeneity measurement techniques, iv) types of species taxonomic diversity measures and how they influence the relationship between spectral and species diversity, v) spectral versus genetic diversity, and vi) modeling procedures for relating spectral and species diversity. Our review suggests that remotely sensed spectral heterogeneity information provides a crucial baseline for rapid estimation or prediction of biodiversity attributes and hotspots in space and time.","collection-title":"Special Issue on Advances of Ecological Remote Sensing Under Global Change","container-title":"Ecological Informatics","DOI":"10.1016/j.ecoinf.2010.06.001","ISSN":"1574-9541","issue":"5","journalAbbreviation":"Ecological Informatics","language":"en","page":"318-329","source":"ScienceDirect","title":"Remotely sensed spectral heterogeneity as a proxy of species diversity: Recent advances and open challenges","title-short":"Remotely sensed spectral heterogeneity as a proxy of species diversity","volume":"5","author":[{"family":"Rocchini","given":"Duccio"},{"family":"Balkenhol","given":"Niko"},{"family":"Carter","given":"Gregory A."},{"family":"Foody","given":"Giles M."},{"family":"Gillespie","given":"Thomas W."},{"family":"He","given":"Kate S."},{"family":"Kark","given":"Salit"},{"family":"Levin","given":"Noam"},{"family":"Lucas","given":"Kelly"},{"family":"Luoto","given":"Miska"},{"family":"Nagendra","given":"Harini"},{"family":"Oldeland","given":"Jens"},{"family":"Ricotta","given":"Carlo"},{"family":"Southworth","given":"Jane"},{"family":"Neteler","given":"Markus"}],"issued":{"date-parts":[["2010",9,1]]}}}],"schema":"https://github.com/citation-style-language/schema/raw/master/csl-citation.json"} </w:instrText>
      </w:r>
      <w:r>
        <w:rPr>
          <w:rFonts w:ascii="Helvetica" w:hAnsi="Helvetica"/>
          <w:lang w:val="en-US"/>
        </w:rPr>
        <w:fldChar w:fldCharType="separate"/>
      </w:r>
      <w:r>
        <w:rPr>
          <w:rFonts w:ascii="Helvetica" w:hAnsi="Helvetica"/>
          <w:noProof/>
          <w:lang w:val="en-US"/>
        </w:rPr>
        <w:t>(Rocchini et al., 2010)</w:t>
      </w:r>
      <w:r>
        <w:rPr>
          <w:rFonts w:ascii="Helvetica" w:hAnsi="Helvetica"/>
          <w:lang w:val="en-US"/>
        </w:rPr>
        <w:fldChar w:fldCharType="end"/>
      </w:r>
      <w:r>
        <w:rPr>
          <w:rFonts w:ascii="Helvetica" w:hAnsi="Helvetica"/>
          <w:lang w:val="en-US"/>
        </w:rPr>
        <w:t>.</w:t>
      </w:r>
      <w:r w:rsidRPr="005549ED">
        <w:rPr>
          <w:rFonts w:ascii="Helvetica" w:hAnsi="Helvetica"/>
          <w:lang w:val="en-US"/>
        </w:rPr>
        <w:t xml:space="preserve">The use of </w:t>
      </w:r>
      <w:r>
        <w:rPr>
          <w:rFonts w:ascii="Helvetica" w:hAnsi="Helvetica"/>
          <w:lang w:val="en-US"/>
        </w:rPr>
        <w:t xml:space="preserve">remote sensing could facilitate efficient assessment of biodiversity in real-time and at biome wide scales </w:t>
      </w:r>
      <w:r>
        <w:rPr>
          <w:rFonts w:ascii="Helvetica" w:hAnsi="Helvetica"/>
          <w:lang w:val="en-US"/>
        </w:rPr>
        <w:fldChar w:fldCharType="begin"/>
      </w:r>
      <w:r>
        <w:rPr>
          <w:rFonts w:ascii="Helvetica" w:hAnsi="Helvetica"/>
          <w:lang w:val="en-US"/>
        </w:rPr>
        <w:instrText xml:space="preserve"> ADDIN ZOTERO_ITEM CSL_CITATION {"citationID":"ei8BnkiM","properties":{"formattedCitation":"(Turner, 2014)","plainCitation":"(Turner, 2014)","noteIndex":0},"citationItems":[{"id":829,"uris":["http://zotero.org/users/local/8RirLiuI/items/7SHEQ9S8"],"uri":["http://zotero.org/users/local/8RirLiuI/items/7SHEQ9S8"],"itemData":{"id":829,"type":"article-journal","container-title":"Science","DOI":"10.1126/science.1256014","ISSN":"0036-8075, 1095-9203","issue":"6207","journalAbbreviation":"Science","language":"en","page":"301-302","source":"DOI.org (Crossref)","title":"Sensing biodiversity","volume":"346","author":[{"family":"Turner","given":"W."}],"issued":{"date-parts":[["2014",10,17]]}}}],"schema":"https://github.com/citation-style-language/schema/raw/master/csl-citation.json"} </w:instrText>
      </w:r>
      <w:r>
        <w:rPr>
          <w:rFonts w:ascii="Helvetica" w:hAnsi="Helvetica"/>
          <w:lang w:val="en-US"/>
        </w:rPr>
        <w:fldChar w:fldCharType="separate"/>
      </w:r>
      <w:r>
        <w:rPr>
          <w:rFonts w:ascii="Helvetica" w:hAnsi="Helvetica"/>
          <w:noProof/>
          <w:lang w:val="en-US"/>
        </w:rPr>
        <w:t>(Turner, 2014)</w:t>
      </w:r>
      <w:r>
        <w:rPr>
          <w:rFonts w:ascii="Helvetica" w:hAnsi="Helvetica"/>
          <w:lang w:val="en-US"/>
        </w:rPr>
        <w:fldChar w:fldCharType="end"/>
      </w:r>
      <w:r>
        <w:rPr>
          <w:rFonts w:ascii="Helvetica" w:hAnsi="Helvetica"/>
          <w:lang w:val="en-US"/>
        </w:rPr>
        <w:t xml:space="preserve">. Yet the biophysical relationships of remotely sensed signals to biodiversity are variable and challenging to interpret </w:t>
      </w:r>
      <w:r>
        <w:rPr>
          <w:rFonts w:ascii="Helvetica" w:hAnsi="Helvetica"/>
          <w:lang w:val="en-US"/>
        </w:rPr>
        <w:fldChar w:fldCharType="begin"/>
      </w:r>
      <w:r>
        <w:rPr>
          <w:rFonts w:ascii="Helvetica" w:hAnsi="Helvetica"/>
          <w:lang w:val="en-US"/>
        </w:rPr>
        <w:instrText xml:space="preserve"> ADDIN ZOTERO_ITEM CSL_CITATION {"citationID":"5HuYrNaJ","properties":{"formattedCitation":"(Rocchini et al., 2010)","plainCitation":"(Rocchini et al., 2010)","dontUpdate":true,"noteIndex":0},"citationItems":[{"id":512,"uris":["http://zotero.org/users/local/8RirLiuI/items/NVZG8KD4"],"uri":["http://zotero.org/users/local/8RirLiuI/items/NVZG8KD4"],"itemData":{"id":512,"type":"article-journal","abstract":"Environmental heterogeneity is considered to be one of the main factors associated with biodiversity given that areas with highly heterogeneous environments can host more species due to their higher number of available niches. In this view, spatial variability extracted from remotely sensed images has been used as a proxy of species diversity, as these data provide an inexpensive means of deriving environmental information for large areas in a consistent and regular manner. The aim of this review is to provide an overview of the state of the art in the use of spectral heterogeneity for estimating species diversity. We will examine a number of issues related to this theme, dealing with: i) the main sensors used for biodiversity monitoring, ii) scale matching problems between remotely sensed and field diversity data, iii) spectral heterogeneity measurement techniques, iv) types of species taxonomic diversity measures and how they influence the relationship between spectral and species diversity, v) spectral versus genetic diversity, and vi) modeling procedures for relating spectral and species diversity. Our review suggests that remotely sensed spectral heterogeneity information provides a crucial baseline for rapid estimation or prediction of biodiversity attributes and hotspots in space and time.","collection-title":"Special Issue on Advances of Ecological Remote Sensing Under Global Change","container-title":"Ecological Informatics","DOI":"10.1016/j.ecoinf.2010.06.001","ISSN":"1574-9541","issue":"5","journalAbbreviation":"Ecological Informatics","language":"en","page":"318-329","source":"ScienceDirect","title":"Remotely sensed spectral heterogeneity as a proxy of species diversity: Recent advances and open challenges","title-short":"Remotely sensed spectral heterogeneity as a proxy of species diversity","volume":"5","author":[{"family":"Rocchini","given":"Duccio"},{"family":"Balkenhol","given":"Niko"},{"family":"Carter","given":"Gregory A."},{"family":"Foody","given":"Giles M."},{"family":"Gillespie","given":"Thomas W."},{"family":"He","given":"Kate S."},{"family":"Kark","given":"Salit"},{"family":"Levin","given":"Noam"},{"family":"Lucas","given":"Kelly"},{"family":"Luoto","given":"Miska"},{"family":"Nagendra","given":"Harini"},{"family":"Oldeland","given":"Jens"},{"family":"Ricotta","given":"Carlo"},{"family":"Southworth","given":"Jane"},{"family":"Neteler","given":"Markus"}],"issued":{"date-parts":[["2010",9,1]]}}}],"schema":"https://github.com/citation-style-language/schema/raw/master/csl-citation.json"} </w:instrText>
      </w:r>
      <w:r>
        <w:rPr>
          <w:rFonts w:ascii="Helvetica" w:hAnsi="Helvetica"/>
          <w:lang w:val="en-US"/>
        </w:rPr>
        <w:fldChar w:fldCharType="separate"/>
      </w:r>
      <w:r>
        <w:rPr>
          <w:rFonts w:ascii="Helvetica" w:hAnsi="Helvetica"/>
          <w:noProof/>
          <w:lang w:val="en-US"/>
        </w:rPr>
        <w:t>(Pettorelli et al., 2016)</w:t>
      </w:r>
      <w:r>
        <w:rPr>
          <w:rFonts w:ascii="Helvetica" w:hAnsi="Helvetica"/>
          <w:lang w:val="en-US"/>
        </w:rPr>
        <w:fldChar w:fldCharType="end"/>
      </w:r>
      <w:r>
        <w:rPr>
          <w:rFonts w:ascii="Helvetica" w:hAnsi="Helvetica"/>
          <w:lang w:val="en-US"/>
        </w:rPr>
        <w:t xml:space="preserve">. Plot level quantifications of biophysical relationships are needed to advance the use of remote sensing data for biodiversity assessments. </w:t>
      </w:r>
    </w:p>
    <w:p w14:paraId="079E7ACA" w14:textId="77777777" w:rsidR="00DE3CE9" w:rsidRPr="008B0DCC" w:rsidRDefault="00DE3CE9" w:rsidP="00DE3CE9">
      <w:pPr>
        <w:pStyle w:val="NormalWeb"/>
        <w:jc w:val="both"/>
        <w:rPr>
          <w:rFonts w:ascii="Helvetica" w:hAnsi="Helvetica"/>
          <w:lang w:val="en"/>
        </w:rPr>
      </w:pPr>
      <w:r>
        <w:rPr>
          <w:rFonts w:ascii="Helvetica" w:hAnsi="Helvetica"/>
          <w:lang w:val="en-GB"/>
        </w:rPr>
        <w:t>Vegetation types can be identified based on their unique spectral properties</w:t>
      </w:r>
      <w:commentRangeStart w:id="0"/>
      <w:r>
        <w:rPr>
          <w:rFonts w:ascii="Helvetica" w:hAnsi="Helvetica"/>
          <w:lang w:val="en-GB"/>
        </w:rPr>
        <w:t>.  A hyper</w:t>
      </w:r>
      <w:r w:rsidRPr="00AB6BF7">
        <w:rPr>
          <w:rFonts w:ascii="Helvetica" w:hAnsi="Helvetica"/>
          <w:lang w:val="en-GB"/>
        </w:rPr>
        <w:t>spectral signature</w:t>
      </w:r>
      <w:r>
        <w:rPr>
          <w:rFonts w:ascii="Helvetica" w:hAnsi="Helvetica"/>
          <w:lang w:val="en-GB"/>
        </w:rPr>
        <w:t xml:space="preserve"> </w:t>
      </w:r>
      <w:r w:rsidRPr="00AB6BF7">
        <w:rPr>
          <w:rFonts w:ascii="Helvetica" w:hAnsi="Helvetica"/>
          <w:lang w:val="en-GB"/>
        </w:rPr>
        <w:t xml:space="preserve">is </w:t>
      </w:r>
      <w:r>
        <w:rPr>
          <w:rFonts w:ascii="Helvetica" w:hAnsi="Helvetica"/>
          <w:lang w:val="en-GB"/>
        </w:rPr>
        <w:t xml:space="preserve">a species or </w:t>
      </w:r>
      <w:proofErr w:type="gramStart"/>
      <w:r>
        <w:rPr>
          <w:rFonts w:ascii="Helvetica" w:hAnsi="Helvetica"/>
          <w:lang w:val="en-GB"/>
        </w:rPr>
        <w:t>communities</w:t>
      </w:r>
      <w:proofErr w:type="gramEnd"/>
      <w:r w:rsidRPr="00AB6BF7">
        <w:rPr>
          <w:rFonts w:ascii="Helvetica" w:hAnsi="Helvetica"/>
          <w:lang w:val="en-GB"/>
        </w:rPr>
        <w:t xml:space="preserve"> unique </w:t>
      </w:r>
      <w:r>
        <w:rPr>
          <w:rFonts w:ascii="Helvetica" w:hAnsi="Helvetica"/>
          <w:lang w:val="en-GB"/>
        </w:rPr>
        <w:t xml:space="preserve">pattern of reflectance across the electromagnetic spectrum. </w:t>
      </w:r>
      <w:commentRangeEnd w:id="0"/>
      <w:r>
        <w:rPr>
          <w:rStyle w:val="CommentReference"/>
          <w:rFonts w:ascii="Arial" w:eastAsia="Arial" w:hAnsi="Arial" w:cs="Arial"/>
          <w:lang w:val="en"/>
        </w:rPr>
        <w:commentReference w:id="0"/>
      </w:r>
      <w:r w:rsidRPr="00FE0D8F">
        <w:rPr>
          <w:rFonts w:ascii="Helvetica" w:hAnsi="Helvetica"/>
          <w:lang w:val="en-US"/>
        </w:rPr>
        <w:t>Variation</w:t>
      </w:r>
      <w:r>
        <w:rPr>
          <w:rFonts w:ascii="Helvetica" w:hAnsi="Helvetica"/>
          <w:lang w:val="en-US"/>
        </w:rPr>
        <w:t xml:space="preserve">s in </w:t>
      </w:r>
      <w:r w:rsidRPr="00FE0D8F">
        <w:rPr>
          <w:rFonts w:ascii="Helvetica" w:hAnsi="Helvetica"/>
          <w:lang w:val="en-GB"/>
        </w:rPr>
        <w:t>chemical</w:t>
      </w:r>
      <w:r>
        <w:rPr>
          <w:rFonts w:ascii="Helvetica" w:hAnsi="Helvetica"/>
          <w:lang w:val="en-GB"/>
        </w:rPr>
        <w:t xml:space="preserve"> composition,</w:t>
      </w:r>
      <w:r w:rsidRPr="00FE0D8F">
        <w:rPr>
          <w:rFonts w:ascii="Helvetica" w:hAnsi="Helvetica"/>
          <w:lang w:val="en-US"/>
        </w:rPr>
        <w:t xml:space="preserve"> leaf traits</w:t>
      </w:r>
      <w:r>
        <w:rPr>
          <w:rFonts w:ascii="Helvetica" w:hAnsi="Helvetica"/>
          <w:lang w:val="en-US"/>
        </w:rPr>
        <w:t>,</w:t>
      </w:r>
      <w:r w:rsidRPr="00FE0D8F">
        <w:rPr>
          <w:rFonts w:ascii="Helvetica" w:hAnsi="Helvetica"/>
          <w:lang w:val="en-US"/>
        </w:rPr>
        <w:t xml:space="preserve"> and canopy struc</w:t>
      </w:r>
      <w:r>
        <w:rPr>
          <w:rFonts w:ascii="Helvetica" w:hAnsi="Helvetica"/>
          <w:lang w:val="en-US"/>
        </w:rPr>
        <w:t>ture</w:t>
      </w:r>
      <w:r w:rsidRPr="00FE0D8F">
        <w:rPr>
          <w:rFonts w:ascii="Helvetica" w:hAnsi="Helvetica"/>
          <w:lang w:val="en-GB"/>
        </w:rPr>
        <w:t xml:space="preserve"> alter</w:t>
      </w:r>
      <w:r w:rsidRPr="00AB6BF7">
        <w:rPr>
          <w:rFonts w:ascii="Helvetica" w:hAnsi="Helvetica"/>
          <w:lang w:val="en-GB"/>
        </w:rPr>
        <w:t xml:space="preserve"> the absorbance and scattering of light, resulting in distinct </w:t>
      </w:r>
      <w:r>
        <w:rPr>
          <w:rFonts w:ascii="Helvetica" w:hAnsi="Helvetica"/>
          <w:lang w:val="en-GB"/>
        </w:rPr>
        <w:t xml:space="preserve">reflectance values across wavelengths </w:t>
      </w:r>
      <w:r w:rsidRPr="00AB6BF7">
        <w:rPr>
          <w:rFonts w:ascii="Helvetica" w:hAnsi="Helvetica"/>
          <w:lang w:val="en-GB"/>
        </w:rPr>
        <w:fldChar w:fldCharType="begin"/>
      </w:r>
      <w:r w:rsidRPr="00AB6BF7">
        <w:rPr>
          <w:rFonts w:ascii="Helvetica" w:hAnsi="Helvetica"/>
          <w:lang w:val="en-GB"/>
        </w:rPr>
        <w:instrText xml:space="preserve"> ADDIN ZOTERO_ITEM CSL_CITATION {"citationID":"y1dtEf5C","properties":{"formattedCitation":"(Cavender\\uc0\\u8208{}Bares et al., 2017)","plainCitation":"(Cavender‐Bares et al., 2017)","noteIndex":0},"citationItems":[{"id":495,"uris":["http://zotero.org/users/local/8RirLiuI/items/2F4VJI9P"],"uri":["http://zotero.org/users/local/8RirLiuI/items/2F4VJI9P"],"itemData":{"id":495,"type":"article-journal","container-title":"American Journal of Botany","DOI":"10.3732/ajb.1700061","ISSN":"1537-2197","issue":"7","language":"en","page":"966-969","source":"Wiley Online Library","title":"Harnessing plant spectra to integrate the biodiversity sciences across biological and spatial scales","volume":"104","author":[{"family":"Cavender‐Bares","given":"Jeannine"},{"family":"Gamon","given":"John A."},{"family":"Hobbie","given":"Sarah E."},{"family":"Madritch","given":"Michael D."},{"family":"Meireles","given":"José Eduardo"},{"family":"Schweiger","given":"Anna K."},{"family":"Townsend","given":"Philip A."}],"issued":{"date-parts":[["2017"]]}}}],"schema":"https://github.com/citation-style-language/schema/raw/master/csl-citation.json"} </w:instrText>
      </w:r>
      <w:r w:rsidRPr="00AB6BF7">
        <w:rPr>
          <w:rFonts w:ascii="Helvetica" w:hAnsi="Helvetica"/>
          <w:lang w:val="en-GB"/>
        </w:rPr>
        <w:fldChar w:fldCharType="separate"/>
      </w:r>
      <w:r w:rsidRPr="00AB6BF7">
        <w:rPr>
          <w:rFonts w:ascii="Helvetica" w:hAnsi="Helvetica"/>
          <w:lang w:val="en-GB"/>
        </w:rPr>
        <w:t>(Cavender‐Bares et al., 2017)</w:t>
      </w:r>
      <w:r w:rsidRPr="00AB6BF7">
        <w:rPr>
          <w:rFonts w:ascii="Helvetica" w:hAnsi="Helvetica"/>
          <w:lang w:val="en-GB"/>
        </w:rPr>
        <w:fldChar w:fldCharType="end"/>
      </w:r>
      <w:r w:rsidRPr="00AB6BF7">
        <w:rPr>
          <w:rFonts w:ascii="Helvetica" w:hAnsi="Helvetica"/>
          <w:lang w:val="en-GB"/>
        </w:rPr>
        <w:t>.</w:t>
      </w:r>
      <w:r>
        <w:rPr>
          <w:rFonts w:ascii="Helvetica" w:hAnsi="Helvetica"/>
          <w:lang w:val="en-GB"/>
        </w:rPr>
        <w:t xml:space="preserve"> Hyperspectral signatures have been found to be distinct to individual species </w:t>
      </w:r>
      <w:r w:rsidRPr="00FE0D8F">
        <w:rPr>
          <w:rFonts w:ascii="Helvetica" w:hAnsi="Helvetica"/>
          <w:lang w:val="en-GB"/>
        </w:rPr>
        <w:fldChar w:fldCharType="begin"/>
      </w:r>
      <w:r w:rsidRPr="00FE0D8F">
        <w:rPr>
          <w:rFonts w:ascii="Helvetica" w:hAnsi="Helvetica"/>
          <w:lang w:val="en-GB"/>
        </w:rPr>
        <w:instrText xml:space="preserve"> ADDIN ZOTERO_ITEM CSL_CITATION {"citationID":"WxPsTUAO","properties":{"formattedCitation":"(Schweiger et al., 2018)","plainCitation":"(Schweiger et al., 2018)","noteIndex":0},"citationItems":[{"id":416,"uris":["http://zotero.org/users/local/8RirLiuI/items/LZB3BZ8T"],"uri":["http://zotero.org/users/local/8RirLiuI/items/LZB3BZ8T"],"itemData":{"id":416,"type":"article-journal","container-title":"Nature Ecology &amp; Evolution","DOI":"10.1038/s41559-018-0551-1","ISSN":"2397-334X","issue":"6","journalAbbreviation":"Nat Ecol Evol","language":"en","page":"976-982","source":"DOI.org (Crossref)","title":"Plant spectral diversity integrates functional and phylogenetic components of biodiversity and predicts ecosystem function","volume":"2","author":[{"family":"Schweiger","given":"Anna K."},{"family":"Cavender-Bares","given":"Jeannine"},{"family":"Townsend","given":"Philip A."},{"family":"Hobbie","given":"Sarah E."},{"family":"Madritch","given":"Michael D."},{"family":"Wang","given":"Ran"},{"family":"Tilman","given":"David"},{"family":"Gamon","given":"John A."}],"issued":{"date-parts":[["2018",6]]}}}],"schema":"https://github.com/citation-style-language/schema/raw/master/csl-citation.json"} </w:instrText>
      </w:r>
      <w:r w:rsidRPr="00FE0D8F">
        <w:rPr>
          <w:rFonts w:ascii="Helvetica" w:hAnsi="Helvetica"/>
          <w:lang w:val="en-GB"/>
        </w:rPr>
        <w:fldChar w:fldCharType="separate"/>
      </w:r>
      <w:r w:rsidRPr="00FE0D8F">
        <w:rPr>
          <w:rFonts w:ascii="Helvetica" w:hAnsi="Helvetica"/>
          <w:noProof/>
          <w:lang w:val="en-GB"/>
        </w:rPr>
        <w:t>(Schweiger et al., 2018)</w:t>
      </w:r>
      <w:r w:rsidRPr="00FE0D8F">
        <w:rPr>
          <w:rFonts w:ascii="Helvetica" w:hAnsi="Helvetica"/>
          <w:lang w:val="en-GB"/>
        </w:rPr>
        <w:fldChar w:fldCharType="end"/>
      </w:r>
      <w:r>
        <w:rPr>
          <w:rFonts w:ascii="Helvetica" w:hAnsi="Helvetica"/>
          <w:lang w:val="en-GB"/>
        </w:rPr>
        <w:t xml:space="preserve">, and between tundra vegetation types </w:t>
      </w:r>
      <w:r>
        <w:rPr>
          <w:rFonts w:ascii="Helvetica" w:hAnsi="Helvetica"/>
          <w:lang w:val="en-GB"/>
        </w:rPr>
        <w:fldChar w:fldCharType="begin"/>
      </w:r>
      <w:r>
        <w:rPr>
          <w:rFonts w:ascii="Helvetica" w:hAnsi="Helvetica"/>
          <w:lang w:val="en-GB"/>
        </w:rPr>
        <w:instrText xml:space="preserve"> ADDIN ZOTERO_ITEM CSL_CITATION {"citationID":"KQ3u679t","properties":{"formattedCitation":"(Beamish et al., 2017)","plainCitation":"(Beamish et al., 2017)","noteIndex":0},"citationItems":[{"id":627,"uris":["http://zotero.org/users/local/8RirLiuI/items/GS736TSU"],"uri":["http://zotero.org/users/local/8RirLiuI/items/GS736TSU"],"itemData":{"id":627,"type":"article-journal","abstract":"Arctic tundra ecosystems exhibit small-scale variations in species composition, micro-topography as well as significant spatial and temporal variations in moisture. These attributes result in similar spectral characteristics between distinct vegetation communities. In this study we examine spectral variability at three phenological phases of leaf-out, maximum canopy, and senescence of ground-based spectroscopy, as well as a simulated Environmental Mapping and Analysis Program (EnMAP) and simulated Sentinel-2 reflectance spectra, from five dominant low-Arctic tundra vegetation communities in the Toolik Lake Research Area, Alaska, in order to inform spectral differentiation and subsequent vegetation classification at both the ground and satellite scale. We used the InStability Index (ISI), a ratio of between endmember and within endmember variability, to determine the most discriminative phenophase and wavelength regions for identification of each vegetation community. Our results show that the senescent phase was the most discriminative phenophase for the identification of the majority of communities when using both ground-based and simulated EnMAP reflectance spectra. Maximum canopy was the most discriminative phenophase for the majority of simulated Sentinel-2 reflectance data. As with previous ground-based spectral characterization of Alaskan low-Arctic tundra, the blue, red, and red-edge parts of the spectrum were most discriminative for all three reflectance datasets. Differences in vegetation colour driven by pigment dynamics appear to be the optimal areas of the spectrum for differentiation using high spectral resolution field spectroscopy and simulated hyperspectral EnMAP and multispectral Sentinel-2 reflectance spectra. The phenological aspect of this study highlights the potential exploitation of more extreme colour differences in vegetation observed during senescence when hyperspectral data is available. The results provide insight into both the community and seasonal dynamics of spectral variability to better understand and interpret currently used broadband vegetation indices and also for improved spectral unmixing of hyperspectral aerial and satellite data which is useful for a wide range of applications from fine-scale monitoring of shifting vegetation composition to the identification of vegetation vigor.","container-title":"Remote Sensing","DOI":"10.3390/rs9111200","issue":"11","language":"en","note":"number: 11\npublisher: Multidisciplinary Digital Publishing Institute","page":"1200","source":"www.mdpi.com","title":"A Phenological Approach to Spectral Differentiation of Low-Arctic Tundra Vegetation Communities, North Slope, Alaska","volume":"9","author":[{"family":"Beamish","given":"Alison Leslie"},{"family":"Coops","given":"Nicholas"},{"family":"Chabrillat","given":"Sabine"},{"family":"Heim","given":"Birgit"}],"issued":{"date-parts":[["2017",11]]}}}],"schema":"https://github.com/citation-style-language/schema/raw/master/csl-citation.json"} </w:instrText>
      </w:r>
      <w:r>
        <w:rPr>
          <w:rFonts w:ascii="Helvetica" w:hAnsi="Helvetica"/>
          <w:lang w:val="en-GB"/>
        </w:rPr>
        <w:fldChar w:fldCharType="separate"/>
      </w:r>
      <w:r>
        <w:rPr>
          <w:rFonts w:ascii="Helvetica" w:hAnsi="Helvetica"/>
          <w:noProof/>
          <w:lang w:val="en-GB"/>
        </w:rPr>
        <w:t>(Beamish et al., 2017)</w:t>
      </w:r>
      <w:r>
        <w:rPr>
          <w:rFonts w:ascii="Helvetica" w:hAnsi="Helvetica"/>
          <w:lang w:val="en-GB"/>
        </w:rPr>
        <w:fldChar w:fldCharType="end"/>
      </w:r>
      <w:r>
        <w:rPr>
          <w:rFonts w:ascii="Helvetica" w:hAnsi="Helvetica"/>
          <w:lang w:val="en-GB"/>
        </w:rPr>
        <w:t xml:space="preserve">. The variation in hyperspectral signatures (spectral diversity hereafter) can potentially capture more spectral complexity, improving identification of vegetation types  </w:t>
      </w:r>
      <w:r>
        <w:rPr>
          <w:rFonts w:ascii="Helvetica" w:hAnsi="Helvetica"/>
          <w:lang w:val="en-GB"/>
        </w:rPr>
        <w:fldChar w:fldCharType="begin"/>
      </w:r>
      <w:r>
        <w:rPr>
          <w:rFonts w:ascii="Helvetica" w:hAnsi="Helvetica"/>
          <w:lang w:val="en-GB"/>
        </w:rPr>
        <w:instrText xml:space="preserve"> ADDIN ZOTERO_ITEM CSL_CITATION {"citationID":"lbh1azrM","properties":{"formattedCitation":"(Wang, Gamon, Cavender-Bares, et al., 2018a)","plainCitation":"(Wang, Gamon, Cavender-Bares, et al., 2018a)","dontUpdate":true,"noteIndex":0},"citationItems":[{"id":458,"uris":["http://zotero.org/users/local/8RirLiuI/items/3HB2Y9DQ"],"uri":["http://zotero.org/users/local/8RirLiuI/items/3HB2Y9DQ"],"itemData":{"id":458,"type":"article-journal","container-title":"Ecological Applications","DOI":"10.1002/eap.1669","ISSN":"10510761","issue":"2","journalAbbreviation":"Ecol Appl","language":"en","page":"541-556","source":"DOI.org (Crossref)","title":"The spatial sensitivity of the spectral diversity-biodiversity relationship: an experimental test in a prairie grassland","title-short":"The spatial sensitivity of the spectral diversity-biodiversity relationship","volume":"28","author":[{"family":"Wang","given":"Ran"},{"family":"Gamon","given":"John A."},{"family":"Cavender-Bares","given":"Jeannine"},{"family":"Townsend","given":"Philip A."},{"family":"Zygielbaum","given":"Arthur I."}],"issued":{"date-parts":[["2018",3]]}}}],"schema":"https://github.com/citation-style-language/schema/raw/master/csl-citation.json"} </w:instrText>
      </w:r>
      <w:r>
        <w:rPr>
          <w:rFonts w:ascii="Helvetica" w:hAnsi="Helvetica"/>
          <w:lang w:val="en-GB"/>
        </w:rPr>
        <w:fldChar w:fldCharType="separate"/>
      </w:r>
      <w:r>
        <w:rPr>
          <w:rFonts w:ascii="Helvetica" w:hAnsi="Helvetica"/>
          <w:noProof/>
          <w:lang w:val="en-GB"/>
        </w:rPr>
        <w:t>(Wang, et al., 2018a)</w:t>
      </w:r>
      <w:r>
        <w:rPr>
          <w:rFonts w:ascii="Helvetica" w:hAnsi="Helvetica"/>
          <w:lang w:val="en-GB"/>
        </w:rPr>
        <w:fldChar w:fldCharType="end"/>
      </w:r>
      <w:r>
        <w:rPr>
          <w:rFonts w:ascii="Helvetica" w:hAnsi="Helvetica"/>
          <w:lang w:val="en-GB"/>
        </w:rPr>
        <w:t xml:space="preserve">. </w:t>
      </w:r>
      <w:commentRangeStart w:id="1"/>
      <w:r w:rsidRPr="00FA2596">
        <w:rPr>
          <w:rFonts w:ascii="Helvetica" w:hAnsi="Helvetica"/>
          <w:lang w:val="en-GB"/>
        </w:rPr>
        <w:t xml:space="preserve">While vegetation types can be identified using spectral signatures, it remains unclear how </w:t>
      </w:r>
      <w:r>
        <w:rPr>
          <w:rFonts w:ascii="Helvetica" w:hAnsi="Helvetica"/>
          <w:lang w:val="en-GB"/>
        </w:rPr>
        <w:t>spectral diversity</w:t>
      </w:r>
      <w:r w:rsidRPr="00FA2596">
        <w:rPr>
          <w:rFonts w:ascii="Helvetica" w:hAnsi="Helvetica"/>
          <w:lang w:val="en-GB"/>
        </w:rPr>
        <w:t xml:space="preserve"> </w:t>
      </w:r>
      <w:r>
        <w:rPr>
          <w:rFonts w:ascii="Helvetica" w:hAnsi="Helvetica"/>
          <w:lang w:val="en-GB"/>
        </w:rPr>
        <w:t>relates to</w:t>
      </w:r>
      <w:r w:rsidRPr="00FA2596">
        <w:rPr>
          <w:rFonts w:ascii="Helvetica" w:hAnsi="Helvetica"/>
          <w:lang w:val="en-GB"/>
        </w:rPr>
        <w:t xml:space="preserve"> vegetation types. </w:t>
      </w:r>
      <w:commentRangeEnd w:id="1"/>
      <w:r>
        <w:rPr>
          <w:rStyle w:val="CommentReference"/>
          <w:rFonts w:ascii="Arial" w:eastAsia="Arial" w:hAnsi="Arial" w:cs="Arial"/>
          <w:lang w:val="en"/>
        </w:rPr>
        <w:commentReference w:id="1"/>
      </w:r>
    </w:p>
    <w:p w14:paraId="65D93AD2" w14:textId="77777777" w:rsidR="00DE3CE9" w:rsidRDefault="00DE3CE9" w:rsidP="00DE3CE9">
      <w:pPr>
        <w:pStyle w:val="NormalWeb"/>
        <w:jc w:val="both"/>
        <w:rPr>
          <w:rFonts w:ascii="Helvetica" w:hAnsi="Helvetica"/>
          <w:lang w:val="en-GB"/>
        </w:rPr>
      </w:pPr>
      <w:r>
        <w:rPr>
          <w:rFonts w:ascii="Helvetica" w:hAnsi="Helvetica"/>
          <w:lang w:val="en-GB"/>
        </w:rPr>
        <w:lastRenderedPageBreak/>
        <w:t xml:space="preserve">Vegetation biodiversity can be estimated using spectral diversity. </w:t>
      </w:r>
      <w:r w:rsidRPr="00AB6BF7">
        <w:rPr>
          <w:rFonts w:ascii="Helvetica" w:hAnsi="Helvetica"/>
          <w:lang w:val="en-GB"/>
        </w:rPr>
        <w:t xml:space="preserve">Spatial heterogeneous environments </w:t>
      </w:r>
      <w:r>
        <w:rPr>
          <w:rFonts w:ascii="Helvetica" w:hAnsi="Helvetica"/>
          <w:lang w:val="en-GB"/>
        </w:rPr>
        <w:t>are predicted to have higher biodiversity as there is increased</w:t>
      </w:r>
      <w:r w:rsidRPr="00AB6BF7">
        <w:rPr>
          <w:rFonts w:ascii="Helvetica" w:hAnsi="Helvetica"/>
          <w:lang w:val="en-GB"/>
        </w:rPr>
        <w:t xml:space="preserve"> availability of unique niches </w:t>
      </w:r>
      <w:r w:rsidRPr="00AB6BF7">
        <w:rPr>
          <w:rFonts w:ascii="Helvetica" w:hAnsi="Helvetica"/>
          <w:lang w:val="en-GB"/>
        </w:rPr>
        <w:fldChar w:fldCharType="begin"/>
      </w:r>
      <w:r w:rsidRPr="00AB6BF7">
        <w:rPr>
          <w:rFonts w:ascii="Helvetica" w:hAnsi="Helvetica"/>
          <w:lang w:val="en-GB"/>
        </w:rPr>
        <w:instrText xml:space="preserve"> ADDIN ZOTERO_ITEM CSL_CITATION {"citationID":"pcFK2msJ","properties":{"formattedCitation":"(Gaston, 2000)","plainCitation":"(Gaston, 2000)","noteIndex":0},"citationItems":[{"id":525,"uris":["http://zotero.org/users/local/8RirLiuI/items/NTBY27SB"],"uri":["http://zotero.org/users/local/8RirLiuI/items/NTBY27SB"],"itemData":{"id":525,"type":"article-journal","abstract":"To a first approximation, the distribution of biodiversity across the Earth can be described in terms of a relatively small number of broad-scale spatial patterns. Although these patterns are increasingly well documented, understanding why they exist constitutes one of the most significant intellectual challenges to ecologists and biogeographers. Theory is, however, developing rapidly, improving in its internal consistency, and more readily subjected to empirical challenge.","container-title":"Nature","DOI":"10.1038/35012228","ISSN":"1476-4687","issue":"6783","journalAbbreviation":"Nature","language":"en","page":"220-227","source":"www.nature.com","title":"Global patterns in biodiversity","volume":"405","author":[{"family":"Gaston","given":"Kevin J."}],"issued":{"date-parts":[["2000",5]]}}}],"schema":"https://github.com/citation-style-language/schema/raw/master/csl-citation.json"} </w:instrText>
      </w:r>
      <w:r w:rsidRPr="00AB6BF7">
        <w:rPr>
          <w:rFonts w:ascii="Helvetica" w:hAnsi="Helvetica"/>
          <w:lang w:val="en-GB"/>
        </w:rPr>
        <w:fldChar w:fldCharType="separate"/>
      </w:r>
      <w:r w:rsidRPr="00AB6BF7">
        <w:rPr>
          <w:rFonts w:ascii="Helvetica" w:hAnsi="Helvetica"/>
          <w:noProof/>
          <w:lang w:val="en-GB"/>
        </w:rPr>
        <w:t>(Gaston, 2000)</w:t>
      </w:r>
      <w:r w:rsidRPr="00AB6BF7">
        <w:rPr>
          <w:rFonts w:ascii="Helvetica" w:hAnsi="Helvetica"/>
          <w:lang w:val="en-GB"/>
        </w:rPr>
        <w:fldChar w:fldCharType="end"/>
      </w:r>
      <w:r w:rsidRPr="00AB6BF7">
        <w:rPr>
          <w:rFonts w:ascii="Helvetica" w:hAnsi="Helvetica"/>
          <w:lang w:val="en-GB"/>
        </w:rPr>
        <w:t>.</w:t>
      </w:r>
      <w:r>
        <w:rPr>
          <w:rFonts w:ascii="Helvetica" w:hAnsi="Helvetica"/>
          <w:lang w:val="en-GB"/>
        </w:rPr>
        <w:t xml:space="preserve"> S</w:t>
      </w:r>
      <w:r w:rsidRPr="00AB6BF7">
        <w:rPr>
          <w:rFonts w:ascii="Helvetica" w:hAnsi="Helvetica"/>
          <w:lang w:val="en-GB"/>
        </w:rPr>
        <w:t>pectral diversity</w:t>
      </w:r>
      <w:r>
        <w:rPr>
          <w:rFonts w:ascii="Helvetica" w:hAnsi="Helvetica"/>
          <w:lang w:val="en-GB"/>
        </w:rPr>
        <w:t xml:space="preserve"> increases</w:t>
      </w:r>
      <w:r w:rsidRPr="00AB6BF7">
        <w:rPr>
          <w:rFonts w:ascii="Helvetica" w:hAnsi="Helvetica"/>
          <w:lang w:val="en-GB"/>
        </w:rPr>
        <w:t xml:space="preserve"> </w:t>
      </w:r>
      <w:r>
        <w:rPr>
          <w:rFonts w:ascii="Helvetica" w:hAnsi="Helvetica"/>
          <w:lang w:val="en-GB"/>
        </w:rPr>
        <w:t xml:space="preserve">with </w:t>
      </w:r>
      <w:r w:rsidRPr="00AB6BF7">
        <w:rPr>
          <w:rFonts w:ascii="Helvetica" w:hAnsi="Helvetica"/>
          <w:lang w:val="en-GB"/>
        </w:rPr>
        <w:t xml:space="preserve">spatial heterogeneity </w:t>
      </w:r>
      <w:r>
        <w:rPr>
          <w:rFonts w:ascii="Helvetica" w:hAnsi="Helvetica"/>
          <w:lang w:val="en-GB"/>
        </w:rPr>
        <w:t xml:space="preserve">and can be used as a proxy for biodiversity (spectral diversity hypothesis) </w:t>
      </w:r>
      <w:r>
        <w:rPr>
          <w:rFonts w:ascii="Helvetica" w:hAnsi="Helvetica"/>
          <w:lang w:val="en-GB"/>
        </w:rPr>
        <w:fldChar w:fldCharType="begin"/>
      </w:r>
      <w:r>
        <w:rPr>
          <w:rFonts w:ascii="Helvetica" w:hAnsi="Helvetica"/>
          <w:lang w:val="en-GB"/>
        </w:rPr>
        <w:instrText xml:space="preserve"> ADDIN ZOTERO_ITEM CSL_CITATION {"citationID":"ED0wNxys","properties":{"formattedCitation":"(Heumann et al., 2015; Rocchini et al., 2010; Schweiger et al., 2018; Wang and Gamon, 2019)","plainCitation":"(Heumann et al., 2015; Rocchini et al., 2010; Schweiger et al., 2018; Wang and Gamon, 2019)","noteIndex":0},"citationItems":[{"id":806,"uris":["http://zotero.org/users/local/8RirLiuI/items/HAJQ3NJY"],"uri":["http://zotero.org/users/local/8RirLiuI/items/HAJQ3NJY"],"itemData":{"id":806,"type":"article-journal","container-title":"Ecological Informatics","DOI":"10.1016/j.ecoinf.2014.10.005","ISSN":"15749541","journalAbbreviation":"Ecological Informatics","language":"en","page":"29-34","source":"DOI.org (Crossref)","title":"Testing the spectral diversity hypothesis using spectroscopy data in a simulated wetland community","volume":"25","author":[{"family":"Heumann","given":"Benjamin W."},{"family":"Hackett","given":"Rachel A."},{"family":"Monfils","given":"Anna K."}],"issued":{"date-parts":[["2015",1]]}}},{"id":512,"uris":["http://zotero.org/users/local/8RirLiuI/items/NVZG8KD4"],"uri":["http://zotero.org/users/local/8RirLiuI/items/NVZG8KD4"],"itemData":{"id":512,"type":"article-journal","abstract":"Environmental heterogeneity is considered to be one of the main factors associated with biodiversity given that areas with highly heterogeneous environments can host more species due to their higher number of available niches. In this view, spatial variability extracted from remotely sensed images has been used as a proxy of species diversity, as these data provide an inexpensive means of deriving environmental information for large areas in a consistent and regular manner. The aim of this review is to provide an overview of the state of the art in the use of spectral heterogeneity for estimating species diversity. We will examine a number of issues related to this theme, dealing with: i) the main sensors used for biodiversity monitoring, ii) scale matching problems between remotely sensed and field diversity data, iii) spectral heterogeneity measurement techniques, iv) types of species taxonomic diversity measures and how they influence the relationship between spectral and species diversity, v) spectral versus genetic diversity, and vi) modeling procedures for relating spectral and species diversity. Our review suggests that remotely sensed spectral heterogeneity information provides a crucial baseline for rapid estimation or prediction of biodiversity attributes and hotspots in space and time.","collection-title":"Special Issue on Advances of Ecological Remote Sensing Under Global Change","container-title":"Ecological Informatics","DOI":"10.1016/j.ecoinf.2010.06.001","ISSN":"1574-9541","issue":"5","journalAbbreviation":"Ecological Informatics","language":"en","page":"318-329","source":"ScienceDirect","title":"Remotely sensed spectral heterogeneity as a proxy of species diversity: Recent advances and open challenges","title-short":"Remotely sensed spectral heterogeneity as a proxy of species diversity","volume":"5","author":[{"family":"Rocchini","given":"Duccio"},{"family":"Balkenhol","given":"Niko"},{"family":"Carter","given":"Gregory A."},{"family":"Foody","given":"Giles M."},{"family":"Gillespie","given":"Thomas W."},{"family":"He","given":"Kate S."},{"family":"Kark","given":"Salit"},{"family":"Levin","given":"Noam"},{"family":"Lucas","given":"Kelly"},{"family":"Luoto","given":"Miska"},{"family":"Nagendra","given":"Harini"},{"family":"Oldeland","given":"Jens"},{"family":"Ricotta","given":"Carlo"},{"family":"Southworth","given":"Jane"},{"family":"Neteler","given":"Markus"}],"issued":{"date-parts":[["2010",9,1]]}}},{"id":416,"uris":["http://zotero.org/users/local/8RirLiuI/items/LZB3BZ8T"],"uri":["http://zotero.org/users/local/8RirLiuI/items/LZB3BZ8T"],"itemData":{"id":416,"type":"article-journal","container-title":"Nature Ecology &amp; Evolution","DOI":"10.1038/s41559-018-0551-1","ISSN":"2397-334X","issue":"6","journalAbbreviation":"Nat Ecol Evol","language":"en","page":"976-982","source":"DOI.org (Crossref)","title":"Plant spectral diversity integrates functional and phylogenetic components of biodiversity and predicts ecosystem function","volume":"2","author":[{"family":"Schweiger","given":"Anna K."},{"family":"Cavender-Bares","given":"Jeannine"},{"family":"Townsend","given":"Philip A."},{"family":"Hobbie","given":"Sarah E."},{"family":"Madritch","given":"Michael D."},{"family":"Wang","given":"Ran"},{"family":"Tilman","given":"David"},{"family":"Gamon","given":"John A."}],"issued":{"date-parts":[["2018",6]]}}},{"id":493,"uris":["http://zotero.org/users/local/8RirLiuI/items/TKJ9LPCV"],"uri":["http://zotero.org/users/local/8RirLiuI/items/TKJ9LPCV"],"itemData":{"id":493,"type":"article-journal","abstract":"Biodiversity is essential to healthy ecosystem function, influencing productivity and resilience to disturbance. Biodiversity loss endangers essential ecosystem services and risks unacceptable environmental consequences. Global biodiversity observations are needed to provide a better understanding of the distribution of biodiversity, to better identify high priority areas for conservation and to help maintain essential ecosystem goods and services. Traditional in situ biodiversity monitoring is limited in time and space and is usually a costly and time-consuming enterprise. Remote sensing can provide data over a large area in a consistent, objective manner and has been used to detect plant biodiversity in a range of ecosystems, typically based on relating spectral properties to the distribution of habitat, species or functional groups. Recent years have witnessed the emergence of methods using imaging spectroscopy to assess biodiversity via plant traits or spectral information content. However, questions regarding the complex drivers o</w:instrText>
      </w:r>
      <w:r w:rsidRPr="00812D88">
        <w:rPr>
          <w:rFonts w:ascii="Helvetica" w:hAnsi="Helvetica"/>
          <w:lang w:val="de-DE"/>
        </w:rPr>
        <w:instrText xml:space="preserve">f plant optical properties and the scale dependence of spectral diversity – biodiversity relationship confound diversity monitoring using remote sensing and must first be better understood before these methods can be operationally applied. To address some of these topics, we (1) review the history of remote sensing approaches in biodiversity estimation, summarizing the pros and cons of different methods, (2) illustrate successes and major gaps of remote sensing of biodiversity, and (3) identify promising future directions. We focus on emerging methods using spectral diversity (optical diversity) as a proxy for terrestrial plant diversity that offer to revolutionize the study of diversity in its different dimensions (phylogenetic, taxonomic, and functional diversity) from remote sensing. We also discuss remaining knowledge gaps and ways spectral diversity might be effectively integrated into a global biodiversity monitoring system, bridging a gap between ecology and remote sensing.","container-title":"Remote Sensing of Environment","DOI":"10.1016/j.rse.2019.111218","ISSN":"0034-4257","journalAbbreviation":"Remote Sensing of Environment","language":"en","page":"111218","source":"ScienceDirect","title":"Remote sensing of terrestrial plant biodiversity","volume":"231","author":[{"family":"Wang","given":"Ran"},{"family":"Gamon","given":"John A."}],"issued":{"date-parts":[["2019",9,15]]}}}],"schema":"https://github.com/citation-style-language/schema/raw/master/csl-citation.json"} </w:instrText>
      </w:r>
      <w:r>
        <w:rPr>
          <w:rFonts w:ascii="Helvetica" w:hAnsi="Helvetica"/>
          <w:lang w:val="en-GB"/>
        </w:rPr>
        <w:fldChar w:fldCharType="separate"/>
      </w:r>
      <w:r w:rsidRPr="00812D88">
        <w:rPr>
          <w:rFonts w:ascii="Helvetica" w:hAnsi="Helvetica"/>
          <w:noProof/>
          <w:lang w:val="de-DE"/>
        </w:rPr>
        <w:t>(Heumann et al., 2015; Rocchini et al., 2010; Schweiger et al., 2018; Wang and Gamon, 2019)</w:t>
      </w:r>
      <w:r>
        <w:rPr>
          <w:rFonts w:ascii="Helvetica" w:hAnsi="Helvetica"/>
          <w:lang w:val="en-GB"/>
        </w:rPr>
        <w:fldChar w:fldCharType="end"/>
      </w:r>
      <w:r w:rsidRPr="00AB6BF7">
        <w:rPr>
          <w:rFonts w:ascii="Helvetica" w:hAnsi="Helvetica"/>
          <w:lang w:val="en-GB"/>
        </w:rPr>
        <w:fldChar w:fldCharType="begin"/>
      </w:r>
      <w:r w:rsidRPr="00812D88">
        <w:rPr>
          <w:rFonts w:ascii="Helvetica" w:hAnsi="Helvetica"/>
          <w:lang w:val="de-DE"/>
        </w:rPr>
        <w:instrText xml:space="preserve"> ADDIN ZOTERO_ITEM CSL_CITATION {"citationID":"MuTo78EL","properties":{"formattedCitation":"(Schmidtlein and Fassnacht, 2017)","plainCitation":"(Schmidtlein and Fassnacht, 2017)","noteIndex":0},"citationItems":[{"id":501,"uris":["http://zotero.org/users/local/8RirLiuI/items/G7LTZWXD"],"uri":["http://zotero.org/users/local/8RirLiuI/items/G7LTZWXD"],"itemData":{"id":501,"type":"article-journal","abstract":"One of the biodiversity metrics to track from space is the spatial variability in reflectance that has previously been proposed as a proxy of species counts per unit area. The corresponding hypothesis is known as the spectral variability hypothesis (SVH). Little attention has been paid so far to the questions whether the SVH holds over broader regions and across time. Here, we addressed these questions by using a spatially contiguous dataset of vascular plant species occurrences in Southern Germany along with MODIS data at 14 time steps. The floristic dataset consists of species occurrence data for 815 areas of 10 longitudinal by 6 latitudinal minutes (approximately 12km by 11km, referred to as mapping units). The spectral variability in space (within these units) was determined using MODIS pixels of 0.5km by 0.5km. We used two different measures of spectral variability in combination with a moving window approach to derive statistical links between spectral variability and species co</w:instrText>
      </w:r>
      <w:r w:rsidRPr="00AB6BF7">
        <w:rPr>
          <w:rFonts w:ascii="Helvetica" w:hAnsi="Helvetica"/>
          <w:lang w:val="en-GB"/>
        </w:rPr>
        <w:instrText xml:space="preserve">unts through space and time. The moving windows consisting of several mapping units were shifted in space and meanwhile used as target areas for correlation analyses. The performance of the spectral variability to predict species counts was influenced by the location and the extent of the reference windows. In some regions, high spectral variability was connected to high species counts. In other regions, comparably low spectral variability was linked to high species counts and vice versa. Furthermore, the relation between spectral variability and species varied with season. Certain areas changed from almost no correlation to very high correlation depending on the applied scene. Also, the applied spectral variability measure had a notable influence on the observed results. Based on these results, we conclude that the spectral variability hypothesis does not hold across landscapes at this spatial grain. Using spectral variability alone as a proxy for species counts in a monitoring approach for larger extents and grains is therefore unlikely to work in many parts of the world. This does not mean that it cannot help as a covariate in analyses with more predictors.","container-title":"Remote Sensing of Environment","DOI":"10.1016/j.rse.2017.01.036","ISSN":"0034-4257","journalAbbreviation":"Remote Sensing of Environment","language":"en","page":"114-125","source":"ScienceDirect","title":"The spectral variability hypothesis does not hold across landscapes","volume":"192","author":[{"family":"Schmidtlein","given":"Sebastian"},{"family":"Fassnacht","given":"Fabian Ewald"}],"issued":{"date-parts":[["2017",4,1]]}}}],"schema":"https://github.com/citation-style-language/schema/raw/master/csl-citation.json"} </w:instrText>
      </w:r>
      <w:r w:rsidRPr="00AB6BF7">
        <w:rPr>
          <w:rFonts w:ascii="Helvetica" w:hAnsi="Helvetica"/>
          <w:lang w:val="en-GB"/>
        </w:rPr>
        <w:fldChar w:fldCharType="end"/>
      </w:r>
      <w:r w:rsidRPr="00AB6BF7">
        <w:rPr>
          <w:rFonts w:ascii="Helvetica" w:hAnsi="Helvetica"/>
          <w:lang w:val="en-GB"/>
        </w:rPr>
        <w:t xml:space="preserve">. </w:t>
      </w:r>
      <w:r>
        <w:rPr>
          <w:rFonts w:ascii="Helvetica" w:hAnsi="Helvetica"/>
          <w:lang w:val="en-GB"/>
        </w:rPr>
        <w:t xml:space="preserve">Yet, spectral biodiversity relationships are sensitive to environmental heterogeneity and variable between biomes </w:t>
      </w:r>
      <w:r>
        <w:rPr>
          <w:rFonts w:ascii="Helvetica" w:hAnsi="Helvetica"/>
          <w:lang w:val="en-GB"/>
        </w:rPr>
        <w:fldChar w:fldCharType="begin"/>
      </w:r>
      <w:r>
        <w:rPr>
          <w:rFonts w:ascii="Helvetica" w:hAnsi="Helvetica"/>
          <w:lang w:val="en-GB"/>
        </w:rPr>
        <w:instrText xml:space="preserve"> ADDIN ZOTERO_ITEM CSL_CITATION {"citationID":"hM7xhzQ4","properties":{"formattedCitation":"(Gholizadeh et al., 2018; Rocchini et al., 2011)","plainCitation":"(Gholizadeh et al., 2018; Rocchini et al., 2011)","noteIndex":0},"citationItems":[{"id":516,"uris":["http://zotero.org/users/local/8RirLiuI/items/XG75ITPJ"],"uri":["http://zotero.org/users/local/8RirLiuI/items/XG75ITPJ"],"itemData":{"id":516,"type":"article-journal","abstract":"Hyperspectral data, with their detailed spectral information at different wavelengths, offer multiple ways to assess biodiversity. One approach, known as the “spectral variation hypothesis” (SVH), proposes that biodiversity is linked to spectral diversity. However, SVH-based approaches, which we refer to as “spectral diversity metrics”, can be confounded by soil exposure and are sensitive to the spatial resolution of the data. To address these issues, we 1) investigated the impact of soil exposure on spectral diversity, 2) identified optimal bands for mapping biodiversity using a spectral diversity metric based on dimension reduction, and 3) assessed the impact of spatial resolution on spectral diversity metrics. In this study, α-diversity (species richness) was used as a measure of plant biodiversity. The study was based on two imaging spectrometry data sets from the Cedar Creek Ecosystem Science Reserve in Central Minnesota, USA, at two levels: proximal and airborne. The data sets included varying degrees of soil background sampled at two different spatial resolutions (1mm and 0.75m). We explored five spectral diversity metrics, including the coefficient of variation, convex hull volume, spectral angle mapper, spectral information divergence, and a newly proposed dimension reduction-based metric called “convex hull area.” For the proximal data set (pixel size of 1mm), filtering soil pixels by applying a normalized difference vegetation index (NDVI) threshold improved the performance of all spectral diversity metrics significantly, with the coefficient of variation showing the highest correlation with species richness. In the airborne data set (pixel size of 0.75m), the convex hull area outperformed other metrics. These findings demonstrate promising approaches for remote sensing of biodiversity, illustrate a confounding effect of soil background on remote diversity measurement, and indicate that the most informative regions of the electromagnetic spectrum for estimating species richness can vary with spatial scale.","container-title":"Remote Sensing of Environment","DOI":"10.1016/j.rse.2017.12.014","ISSN":"0034-4257","journalAbbreviation":"Remote Sensing of Environment","language":"en","page":"240-253","source":"ScienceDirect","title":"Remote sensing of biodiversity: Soil correction and data dimension reduction methods improve assessment of α-diversity (species richness) in prairie ecosystems","title-short":"Remote sensing of biodiversity","volume":"206","author":[{"family":"Gholizadeh","given":"Hamed"},{"family":"Gamon","given":"John A."},{"family":"Zygielbaum","given":"Arthur I."},{"family":"Wang","given":"Ran"},{"family":"Schweiger","given":"Anna K."},{"family":"Cavender-Bares","given":"Jeannine"}],"issued":{"date-parts":[["2018",3,1]]}}},{"id":809,"uris":["http://zotero.org/users/local/8RirLiuI/items/TQUJEH3L"],"uri":["http://zotero.org/users/local/8RirLiuI/items/TQUJEH3L"],"itemData":{"id":809,"type":"article-journal","container-title":"Journal of Vegetation Science","DOI":"10.1111/j.1654-1103.2010.01250.x","ISSN":"11009233","issue":"4","language":"en","page":"688-698","source":"DOI.org (Crossref)","title":"Landscape complexity and spatial scale influence the relationship between remotely sensed spectral diversity and survey-based plant species richness: Rarefaction for spectral and species diversity","title-short":"Landscape complexity and spatial scale influence the relationship between remotely sensed spectral diversity and survey-based plant species richness","volume":"22","author":[{"family":"Rocchini","given":"Duccio"},{"family":"McGlinn","given":"Daniel"},{"family":"Ricotta","given":"Carlo"},{"family":"Neteler","given":"Markus"},{"family":"Wohlgemuth","given":"Thomas"}],"issued":{"date-parts":[["2011",8]]}}}],"schema":"https://github.com/citation-style-language/schema/raw/master/csl-citation.json"} </w:instrText>
      </w:r>
      <w:r>
        <w:rPr>
          <w:rFonts w:ascii="Helvetica" w:hAnsi="Helvetica"/>
          <w:lang w:val="en-GB"/>
        </w:rPr>
        <w:fldChar w:fldCharType="separate"/>
      </w:r>
      <w:r>
        <w:rPr>
          <w:rFonts w:ascii="Helvetica" w:hAnsi="Helvetica"/>
          <w:noProof/>
          <w:lang w:val="en-GB"/>
        </w:rPr>
        <w:t>(Gholizadeh et al., 2018; Rocchini et al., 2011)</w:t>
      </w:r>
      <w:r>
        <w:rPr>
          <w:rFonts w:ascii="Helvetica" w:hAnsi="Helvetica"/>
          <w:lang w:val="en-GB"/>
        </w:rPr>
        <w:fldChar w:fldCharType="end"/>
      </w:r>
      <w:r>
        <w:rPr>
          <w:rFonts w:ascii="Helvetica" w:hAnsi="Helvetica"/>
          <w:lang w:val="en-GB"/>
        </w:rPr>
        <w:t xml:space="preserve">.. Environmental factors such as bare ground can also influence how spectral diversity needs to be assessed </w:t>
      </w:r>
      <w:r>
        <w:rPr>
          <w:rFonts w:ascii="Helvetica" w:hAnsi="Helvetica"/>
          <w:lang w:val="en-GB"/>
        </w:rPr>
        <w:fldChar w:fldCharType="begin"/>
      </w:r>
      <w:r>
        <w:rPr>
          <w:rFonts w:ascii="Helvetica" w:hAnsi="Helvetica"/>
          <w:lang w:val="en-GB"/>
        </w:rPr>
        <w:instrText xml:space="preserve"> ADDIN ZOTERO_ITEM CSL_CITATION {"citationID":"DTn4dnTh","properties":{"formattedCitation":"(Gholizadeh et al., 2018; Wang, Gamon, Cavender-Bares, et al., 2018a)","plainCitation":"(Gholizadeh et al., 2018; Wang, Gamon, Cavender-Bares, et al., 2018a)","dontUpdate":true,"noteIndex":0},"citationItems":[{"id":516,"uris":["http://zotero.org/users/local/8RirLiuI/items/XG75ITPJ"],"uri":["http://zotero.org/users/local/8RirLiuI/items/XG75ITPJ"],"itemData":{"id":516,"type":"article-journal","abstract":"Hyperspectral data, with their detailed spectral information at different wavelengths, offer multiple ways to assess biodiversity. One approach, known as the “spectral variation hypothesis” (SVH), proposes that biodiversity is linked to spectral diversity. However, SVH-based approaches, which we refer to as “spectral diversity metrics”, can be confounded by soil exposure and are sensitive to the spatial resolution of the data. To address these issues, we 1) investigated the impact of soil exposure on spectral diversity, 2) identified optimal bands for mapping biodiversity using a spectral diversity metric based on dimension reduction, and 3) assessed the impact of spatial resolution on spectral diversity metrics. In this study, α-diversity (species richness) was used as a measure of plant biodiversity. The study was based on two imaging spectrometry data sets from the Cedar Creek Ecosystem Science Reserve in Central Minnesota, USA, at two levels: proximal and airborne. The data sets included varying degrees of soil background sampled at two different spatial resolutions (1mm and 0.75m). We explored five spectral diversity metrics, including the coefficient of variation, convex hull volume, spectral angle mapper, spectral information divergence, and a newly proposed dimension reduction-based metric called “convex hull area.” For the proximal data set (pixel size of 1mm), filtering soil pixels by applying a normalized difference vegetation index (NDVI) threshold improved the performance of all spectral diversity metrics significantly, with the coefficient of variation showing the highest correlation with species richness. In the airborne data set (pixel size of 0.75m), the convex hull area outperformed other metrics. These findings demonstrate promising approaches for remote sensing of biodiversity, illustrate a confounding effect of soil background on remote diversity measurement, and indicate that the most informative regions of the electromagnetic spectrum for estimating species richness can vary with spatial scale.","container-title":"Remote Sensing of Environment","DOI":"10.1016/j.rse.2017.12.014","ISSN":"0034-4257","journalAbbreviation":"Remote Sensing of Environment","language":"en","page":"240-253","source":"ScienceDirect","title":"Remote sensing of biodiversity: Soil correction and data dimension reduction methods improve assessment of α-diversity (species richness) in prairie ecosystems","title-short":"Remote sensing of biodiversity","volume":"206","author":[{"family":"Gholizadeh","given":"Hamed"},{"family":"Gamon","given":"John A."},{"family":"Zygielbaum","given":"Arthur I."},{"family":"Wang","given":"Ran"},{"family":"Schweiger","given":"Anna K."},{"family":"Cavender-Bares","given":"Jeannine"}],"issued":{"date-parts":[["2018",3,1]]}}},{"id":"0XsLPXXz/nIz3sz8r","uris":["http://zotero.org/users/local/8RirLiuI/items/PFHUP97H"],"uri":["http://zotero.org/users/local/8RirLiuI/items/PFHUP97H"],"itemData":{"id":"5iRnxMDv/UUEmSdn6","type":"article-journal","container-title":"Ecological Applications","DOI":"10.1002/eap.1669","ISSN":"10510761","issue":"2","journalAbbreviation":"Ecol Appl","language":"en","page":"541-556","source":"DOI.org (Crossref)","title":"The spatial sensitivity of the spectral diversity-biodiversity relationship: an experimental test in a prairie grassland","title-short":"The spatial sensitivity of the spectral diversity-biodiversity relationship","volume":"28","author":[{"family":"Wang","given":"Ran"},{"family":"Gamon","given":"John A."},{"family":"Cavender-Bares","given":"Jeannine"},{"family":"Townsend","given":"Philip A."},{"family":"Zygielbaum","given":"Arthur I."}],"issued":{"date-parts":[["2018",3]]}}}],"schema":"https://github.com/citation-style-language/schema/raw/master/csl-citation.json"} </w:instrText>
      </w:r>
      <w:r>
        <w:rPr>
          <w:rFonts w:ascii="Helvetica" w:hAnsi="Helvetica"/>
          <w:lang w:val="en-GB"/>
        </w:rPr>
        <w:fldChar w:fldCharType="separate"/>
      </w:r>
      <w:r>
        <w:rPr>
          <w:rFonts w:ascii="Helvetica" w:hAnsi="Helvetica"/>
          <w:noProof/>
          <w:lang w:val="en-GB"/>
        </w:rPr>
        <w:t>(Gholizadeh et al., 2018; Wang, et al., 2018a)</w:t>
      </w:r>
      <w:r>
        <w:rPr>
          <w:rFonts w:ascii="Helvetica" w:hAnsi="Helvetica"/>
          <w:lang w:val="en-GB"/>
        </w:rPr>
        <w:fldChar w:fldCharType="end"/>
      </w:r>
      <w:r>
        <w:rPr>
          <w:rFonts w:ascii="Helvetica" w:hAnsi="Helvetica"/>
          <w:lang w:val="en-GB"/>
        </w:rPr>
        <w:t xml:space="preserve">. Quantifying spectral biodiversity relationships on plot levels provides foundational information to facilitate using spectral data to predict biodiversity.   </w:t>
      </w:r>
    </w:p>
    <w:p w14:paraId="59B28745" w14:textId="77777777" w:rsidR="00DE3CE9" w:rsidRDefault="00DE3CE9" w:rsidP="00DE3CE9">
      <w:pPr>
        <w:pStyle w:val="NormalWeb"/>
        <w:jc w:val="both"/>
        <w:rPr>
          <w:rFonts w:ascii="Helvetica" w:hAnsi="Helvetica"/>
          <w:lang w:val="en-GB"/>
        </w:rPr>
      </w:pPr>
      <w:r>
        <w:rPr>
          <w:rFonts w:ascii="Helvetica" w:hAnsi="Helvetica"/>
          <w:lang w:val="en-GB"/>
        </w:rPr>
        <w:t>It is unclear how spectral diversity relates to Arctic tundra vegetation richness and evenness</w:t>
      </w:r>
    </w:p>
    <w:p w14:paraId="30FC3B02" w14:textId="77777777" w:rsidR="00DE3CE9" w:rsidRDefault="00DE3CE9" w:rsidP="00DE3CE9">
      <w:pPr>
        <w:rPr>
          <w:rFonts w:ascii="Helvetica" w:hAnsi="Helvetica" w:cstheme="minorHAnsi"/>
          <w:lang w:val="en-US"/>
        </w:rPr>
      </w:pPr>
      <w:r>
        <w:rPr>
          <w:rFonts w:ascii="Helvetica" w:hAnsi="Helvetica" w:cstheme="minorHAnsi"/>
          <w:lang w:val="en-US"/>
        </w:rPr>
        <w:t xml:space="preserve">The high </w:t>
      </w:r>
      <w:r w:rsidRPr="00AB6BF7">
        <w:rPr>
          <w:rFonts w:ascii="Helvetica" w:hAnsi="Helvetica" w:cstheme="minorHAnsi"/>
          <w:lang w:val="en-US"/>
        </w:rPr>
        <w:t>dimensionality</w:t>
      </w:r>
      <w:r>
        <w:rPr>
          <w:rFonts w:ascii="Helvetica" w:hAnsi="Helvetica" w:cstheme="minorHAnsi"/>
          <w:lang w:val="en-US"/>
        </w:rPr>
        <w:t xml:space="preserve"> of hyperspectral data poses challenges to successfully identifying vegetation types</w:t>
      </w:r>
      <w:r w:rsidRPr="00AB6BF7">
        <w:rPr>
          <w:rFonts w:ascii="Helvetica" w:hAnsi="Helvetica" w:cstheme="minorHAnsi"/>
          <w:lang w:val="en-US"/>
        </w:rPr>
        <w:t xml:space="preserve"> </w:t>
      </w:r>
      <w:r w:rsidRPr="00AB6BF7">
        <w:rPr>
          <w:rFonts w:ascii="Helvetica" w:hAnsi="Helvetica" w:cstheme="minorHAnsi"/>
          <w:lang w:val="en-US"/>
        </w:rPr>
        <w:fldChar w:fldCharType="begin"/>
      </w:r>
      <w:r>
        <w:rPr>
          <w:rFonts w:ascii="Helvetica" w:hAnsi="Helvetica" w:cstheme="minorHAnsi"/>
          <w:lang w:val="en-US"/>
        </w:rPr>
        <w:instrText xml:space="preserve"> ADDIN ZOTERO_ITEM CSL_CITATION {"citationID":"nqqfxvAw","properties":{"formattedCitation":"(Somers et al., 2010; Song, 2005)","plainCitation":"(Somers et al., 2010; Song, 2005)","noteIndex":0},"citationItems":[{"id":533,"uris":["http://zotero.org/users/local/8RirLiuI/items/E2BXLZ8R"],"uri":["http://zotero.org/users/local/8RirLiuI/items/E2BXLZ8R"],"itemData":{"id":533,"type":"article-journal","container-title":"International Journal of Remote Sensing","DOI":"10.1080/01431160903311305","ISSN":"0143-1161, 1366-5901","issue":"20","journalAbbreviation":"International Journal of Remote Sensing","language":"en","page":"5549-5568","source":"DOI.org (Crossref)","title":"An automated waveband selection technique for optimized hyperspectral mixture analysis","volume":"31","author":[{"family":"Somers","given":"B."},{"family":"Delalieux","given":"S."},{"family":"Verstraeten","given":"W. W."},{"family":"Aardt","given":"J. A. N.","non-dropping-particle":"van"},{"family":"Albrigo","given":"G. L."},{"family":"Coppin","given":"P."}],"issued":{"date-parts":[["2010",10,20]]}}},{"id":759,"uris":["http://zotero.org/users/local/8RirLiuI/items/FP99F5KH"],"uri":["http://zotero.org/users/local/8RirLiuI/items/FP99F5KH"],"itemData":{"id":759,"type":"article-journal","abstract":"In the urban environment both quality of life and surface biophysical processes are closely related to the presence of vegetation. Spectral mixture analysis (SMA) has been frequently used to derive subpixel vegetation information from remotely sensed imagery in urban areas, where the underlying landscapes are assumed to be composed of a few fundamental components, called endmembers. A critical step in SMA is to identify the endmembers and their corresponding spectral signatures. A common practice in SMA assumes a constant spectral signature for each endmember. In fact, the spectral signatures of endmembers may vary from pixel to pixel due to changes in biophysical (e.g. leaves, stems and bark) and biochemical (e.g. chlorophyll content) composition. This study developed a Bayesian Spectral Mixture Analysis (BSMA) model to understand the impact of endmember variability on the derivation of subpixel vegetation fractions in an urban environment. BSMA incorporates endmember spectral variability in the unmixing process based on Bayes Theorem. In traditional SMA, each endmember is represented by a constant signature, while BSMA uses the endmember signature probability distribution in the analysis. BSMA has the advantage of maximally capturing the spectral variability of an image with the least number of endmembers. In this study, the BSMA model is first applied to simulated images, and then to Ikonos and Landsat ETM+ images. BSMA leads to an improved estimate of subpixel vegetation fractions, and provides uncertainty information for the estimates. The study also found that the traditional SMA using the statistical means of the signature distributions as endmember signatures produces subpixel endmember fractions with almost the same and sometimes even better accuracy than those from BSMA except without uncertainty information for the estimates. However, using the modes of signature distributions as endmembers may result in serious bias in subpixel endmember fractions derived from traditional SMA.","container-title":"Remote Sensing of Environment","DOI":"10.1016/j.rse.2005.01.002","ISSN":"0034-4257","issue":"2","journalAbbreviation":"Remote Sensing of Environment","language":"en","page":"248-263","source":"ScienceDirect","title":"Spectral mixture analysis for subpixel vegetation fractions in the urban environment: How to incorporate endmember variability?","title-short":"Spectral mixture analysis for subpixel vegetation fractions in the urban environment","volume":"95","author":[{"family":"Song","given":"Conghe"}],"issued":{"date-parts":[["2005",3,30]]}}}],"schema":"https://github.com/citation-style-language/schema/raw/master/csl-citation.json"} </w:instrText>
      </w:r>
      <w:r w:rsidRPr="00AB6BF7">
        <w:rPr>
          <w:rFonts w:ascii="Helvetica" w:hAnsi="Helvetica" w:cstheme="minorHAnsi"/>
          <w:lang w:val="en-US"/>
        </w:rPr>
        <w:fldChar w:fldCharType="separate"/>
      </w:r>
      <w:r>
        <w:rPr>
          <w:rFonts w:ascii="Helvetica" w:hAnsi="Helvetica" w:cstheme="minorHAnsi"/>
          <w:lang w:val="en-US"/>
        </w:rPr>
        <w:t>(Somers et al., 2010; Song, 2005)</w:t>
      </w:r>
      <w:r w:rsidRPr="00AB6BF7">
        <w:rPr>
          <w:rFonts w:ascii="Helvetica" w:hAnsi="Helvetica" w:cstheme="minorHAnsi"/>
          <w:lang w:val="en-US"/>
        </w:rPr>
        <w:fldChar w:fldCharType="end"/>
      </w:r>
      <w:r>
        <w:rPr>
          <w:rFonts w:ascii="Helvetica" w:hAnsi="Helvetica" w:cstheme="minorHAnsi"/>
          <w:lang w:val="en-US"/>
        </w:rPr>
        <w:t>.</w:t>
      </w:r>
      <w:r w:rsidRPr="00130404">
        <w:rPr>
          <w:rFonts w:ascii="Helvetica" w:hAnsi="Helvetica" w:cstheme="minorHAnsi"/>
          <w:lang w:val="en-US"/>
        </w:rPr>
        <w:t xml:space="preserve"> </w:t>
      </w:r>
      <w:r>
        <w:rPr>
          <w:rFonts w:ascii="Helvetica" w:hAnsi="Helvetica" w:cstheme="minorHAnsi"/>
          <w:lang w:val="en-US"/>
        </w:rPr>
        <w:t>H</w:t>
      </w:r>
      <w:r w:rsidRPr="00AB6BF7">
        <w:rPr>
          <w:rFonts w:ascii="Helvetica" w:hAnsi="Helvetica" w:cstheme="minorHAnsi"/>
          <w:lang w:val="en-US"/>
        </w:rPr>
        <w:t>yperspectral</w:t>
      </w:r>
      <w:r>
        <w:rPr>
          <w:rFonts w:ascii="Helvetica" w:hAnsi="Helvetica" w:cstheme="minorHAnsi"/>
          <w:lang w:val="en-US"/>
        </w:rPr>
        <w:t xml:space="preserve"> sensors measure reflectance in small bands of wavelengths that span the spectrum. Vegetation identification accuracy</w:t>
      </w:r>
      <w:r w:rsidRPr="00AB6BF7">
        <w:rPr>
          <w:rFonts w:ascii="Helvetica" w:hAnsi="Helvetica" w:cstheme="minorHAnsi"/>
          <w:lang w:val="en-US"/>
        </w:rPr>
        <w:t xml:space="preserve"> decreases once a threshold of included bands is passed</w:t>
      </w:r>
      <w:r>
        <w:rPr>
          <w:rFonts w:ascii="Helvetica" w:hAnsi="Helvetica" w:cstheme="minorHAnsi"/>
          <w:lang w:val="en-US"/>
        </w:rPr>
        <w:t xml:space="preserve"> (Hughes Phenomenon) </w:t>
      </w:r>
      <w:r w:rsidRPr="00AB6BF7">
        <w:rPr>
          <w:rFonts w:ascii="Helvetica" w:hAnsi="Helvetica" w:cstheme="minorHAnsi"/>
          <w:lang w:val="en-US"/>
        </w:rPr>
        <w:fldChar w:fldCharType="begin"/>
      </w:r>
      <w:r w:rsidRPr="00AB6BF7">
        <w:rPr>
          <w:rFonts w:ascii="Helvetica" w:hAnsi="Helvetica" w:cstheme="minorHAnsi"/>
          <w:lang w:val="en-US"/>
        </w:rPr>
        <w:instrText xml:space="preserve"> ADDIN ZOTERO_ITEM CSL_CITATION {"citationID":"CCWNkcFo","properties":{"formattedCitation":"(Gholizadeh et al., 2018)","plainCitation":"(Gholizadeh et al., 2018)","noteIndex":0},"citationItems":[{"id":516,"uris":["http://zotero.org/users/local/8RirLiuI/items/XG75ITPJ"],"uri":["http://zotero.org/users/local/8RirLiuI/items/XG75ITPJ"],"itemData":{"id":516,"type":"article-journal","abstract":"Hyperspectral data, with their detailed spectral information at different wavelengths, offer multiple ways to assess biodiversity. One approach, known as the “spectral variation hypothesis” (SVH), proposes that biodiversity is linked to spectral diversity. However, SVH-based approaches, which we refer to as “spectral diversity metrics”, can be confounded by soil exposure and are sensitive to the spatial resolution of the data. To address these issues, we 1) investigated the impact of soil exposure on spectral diversity, 2) identified optimal bands for mapping biodiversity using a spectral diversity metric based on dimension reduction, and 3) assessed the impact of spatial resolution on spectral diversity metrics. In this study, α-diversity (species richness) was used as a measure of plant biodiversity. The study was based on two imaging spectrometry data sets from the Cedar Creek Ecosystem Science Reserve in Central Minnesota, USA, at two levels: proximal and airborne. The data sets included varying degrees of soil background sampled at two different spatial resolutions (1mm and 0.75m). We explored five spectral diversity metrics, including the coefficient of variation, convex hull volume, spectral angle mapper, spectral information divergence, and a newly proposed dimension reduction-based metric called “convex hull area.” For the proximal data set (pixel size of 1mm), filtering soil pixels by applying a normalized difference vegetation index (NDVI) threshold improved the performance of all spectral diversity metrics significantly, with the coefficient of variation showing the highest correlation with species richness. In the airborne data set (pixel size of 0.75m), the convex hull area outperformed other metrics. These findings demonstrate promising approaches for remote sensing of biodiversity, illustrate a confounding effect of soil background on remote diversity measurement, and indicate that the most informative regions of the electromagnetic spectrum for estimating species richness can vary with spatial scale.","container-title":"Remote Sensing of Environment","DOI":"10.1016/j.rse.2017.12.014","ISSN":"0034-4257","journalAbbreviation":"Remote Sensing of Environment","language":"en","page":"240-253","source":"ScienceDirect","title":"Remote sensing of biodiversity: Soil correction and data dimension reduction methods improve assessment of α-diversity (species richness) in prairie ecosystems","title-short":"Remote sensing of biodiversity","volume":"206","author":[{"family":"Gholizadeh","given":"Hamed"},{"family":"Gamon","given":"John A."},{"family":"Zygielbaum","given":"Arthur I."},{"family":"Wang","given":"Ran"},{"family":"Schweiger","given":"Anna K."},{"family":"Cavender-Bares","given":"Jeannine"}],"issued":{"date-parts":[["2018",3,1]]}}}],"schema":"https://github.com/citation-style-language/schema/raw/master/csl-citation.json"} </w:instrText>
      </w:r>
      <w:r w:rsidRPr="00AB6BF7">
        <w:rPr>
          <w:rFonts w:ascii="Helvetica" w:hAnsi="Helvetica" w:cstheme="minorHAnsi"/>
          <w:lang w:val="en-US"/>
        </w:rPr>
        <w:fldChar w:fldCharType="separate"/>
      </w:r>
      <w:r w:rsidRPr="00AB6BF7">
        <w:rPr>
          <w:rFonts w:ascii="Helvetica" w:hAnsi="Helvetica" w:cstheme="minorHAnsi"/>
          <w:lang w:val="en-US"/>
        </w:rPr>
        <w:t>(</w:t>
      </w:r>
      <w:proofErr w:type="spellStart"/>
      <w:r w:rsidRPr="00AB6BF7">
        <w:rPr>
          <w:rFonts w:ascii="Helvetica" w:hAnsi="Helvetica" w:cstheme="minorHAnsi"/>
          <w:lang w:val="en-US"/>
        </w:rPr>
        <w:t>Gholizadeh</w:t>
      </w:r>
      <w:proofErr w:type="spellEnd"/>
      <w:r w:rsidRPr="00AB6BF7">
        <w:rPr>
          <w:rFonts w:ascii="Helvetica" w:hAnsi="Helvetica" w:cstheme="minorHAnsi"/>
          <w:lang w:val="en-US"/>
        </w:rPr>
        <w:t xml:space="preserve"> et al., 2018)</w:t>
      </w:r>
      <w:r w:rsidRPr="00AB6BF7">
        <w:rPr>
          <w:rFonts w:ascii="Helvetica" w:hAnsi="Helvetica" w:cstheme="minorHAnsi"/>
          <w:lang w:val="en-US"/>
        </w:rPr>
        <w:fldChar w:fldCharType="end"/>
      </w:r>
      <w:r>
        <w:rPr>
          <w:rFonts w:ascii="Helvetica" w:hAnsi="Helvetica" w:cstheme="minorHAnsi"/>
          <w:lang w:val="en-US"/>
        </w:rPr>
        <w:t>.</w:t>
      </w:r>
      <w:r w:rsidRPr="00AB6BF7">
        <w:rPr>
          <w:rFonts w:ascii="Helvetica" w:hAnsi="Helvetica" w:cstheme="minorHAnsi"/>
          <w:lang w:val="en-US"/>
        </w:rPr>
        <w:t xml:space="preserve"> </w:t>
      </w:r>
      <w:r>
        <w:rPr>
          <w:rFonts w:ascii="Helvetica" w:hAnsi="Helvetica" w:cstheme="minorHAnsi"/>
          <w:lang w:val="en-US"/>
        </w:rPr>
        <w:t xml:space="preserve">This is due to additional spectral bands being </w:t>
      </w:r>
      <w:r w:rsidRPr="00AB6BF7">
        <w:rPr>
          <w:rFonts w:ascii="Helvetica" w:hAnsi="Helvetica" w:cstheme="minorHAnsi"/>
          <w:lang w:val="en-US"/>
        </w:rPr>
        <w:t>highly correlated to adjacent bands, while containing redundant</w:t>
      </w:r>
      <w:r>
        <w:rPr>
          <w:rFonts w:ascii="Helvetica" w:hAnsi="Helvetica" w:cstheme="minorHAnsi"/>
          <w:lang w:val="en-US"/>
        </w:rPr>
        <w:t xml:space="preserve"> information</w:t>
      </w:r>
      <w:r w:rsidRPr="00AB6BF7">
        <w:rPr>
          <w:rFonts w:ascii="Helvetica" w:hAnsi="Helvetica" w:cstheme="minorHAnsi"/>
          <w:lang w:val="en-US"/>
        </w:rPr>
        <w:t xml:space="preserve">, </w:t>
      </w:r>
      <w:r>
        <w:rPr>
          <w:rFonts w:ascii="Helvetica" w:hAnsi="Helvetica" w:cstheme="minorHAnsi"/>
          <w:lang w:val="en-US"/>
        </w:rPr>
        <w:t>as well as additional sensor noise</w:t>
      </w:r>
      <w:r w:rsidRPr="00AB6BF7">
        <w:rPr>
          <w:rFonts w:ascii="Helvetica" w:hAnsi="Helvetica" w:cstheme="minorHAnsi"/>
          <w:lang w:val="en-US"/>
        </w:rPr>
        <w:t xml:space="preserve"> </w:t>
      </w:r>
      <w:r w:rsidRPr="00AB6BF7">
        <w:rPr>
          <w:rFonts w:ascii="Helvetica" w:hAnsi="Helvetica" w:cstheme="minorHAnsi"/>
          <w:lang w:val="en-US"/>
        </w:rPr>
        <w:fldChar w:fldCharType="begin"/>
      </w:r>
      <w:r>
        <w:rPr>
          <w:rFonts w:ascii="Helvetica" w:hAnsi="Helvetica" w:cstheme="minorHAnsi"/>
          <w:lang w:val="en-US"/>
        </w:rPr>
        <w:instrText xml:space="preserve"> ADDIN ZOTERO_ITEM CSL_CITATION {"citationID":"R7K2iME3","properties":{"formattedCitation":"(Delalieux et al., 2007; Somers et al., 2010)","plainCitation":"(Delalieux et al., 2007; Somers et al., 2010)","noteIndex":0},"citationItems":[{"id":797,"uris":["http://zotero.org/users/local/8RirLiuI/items/P39KMX7U"],"uri":["http://zotero.org/users/local/8RirLiuI/items/P39KMX7U"],"itemData":{"id":797,"type":"article-journal","container-title":"European Journal of Agronomy","DOI":"10.1016/j.eja.2007.02.005","ISSN":"11610301","issue":"1","journalAbbreviation":"European Journal of Agronomy","language":"en","page":"130-143","source":"DOI.org (Crossref)","title":"Detection of biotic stress (Venturia inaequalis) in apple trees using hyperspectral data: Non-parametric statistical approaches and physiological implications","title-short":"Detection of biotic stress (Venturia inaequalis) in apple trees using hyperspectral data","volume":"27","author":[{"family":"Delalieux","given":"Stephanie"},{"family":"Aardt","given":"Jan","non-dropping-particle":"van"},{"family":"Keulemans","given":"Wannes"},{"family":"Schrevens","given":"Eddie"},{"family":"Coppin","given":"Pol"}],"issued":{"date-parts":[["2007",7]]}}},{"id":533,"uris":["http://zotero.org/users/local/8RirLiuI/items/E2BXLZ8R"],"uri":["http://zotero.org/users/local/8RirLiuI/items/E2BXLZ8R"],"itemData":{"id":533,"type":"article-journal","container-title":"International Journal of Remote Sensing","DOI":"10.1080/01431160903311305","ISSN":"0143-1161, 1366-5901","issue":"20","journalAbbreviation":"International Journal of Remote Sensing","language":"en","page":"5549-5568","source":"DOI.org (Crossref)","title":"An automated waveband selection technique for optimized hyperspectral mixture analysis","volume":"31","author":[{"family":"Somers","given":"B."},{"family":"Delalieux","given":"S."},{"family":"Verstraeten","given":"W. W."},{"family":"Aardt","given":"J. A. N.","non-dropping-particle":"van"},{"family":"Albrigo","given":"G. L."},{"family":"Coppin","given":"P."}],"issued":{"date-parts":[["2010",10,20]]}}}],"schema":"https://github.com/citation-style-language/schema/raw/master/csl-citation.json"} </w:instrText>
      </w:r>
      <w:r w:rsidRPr="00AB6BF7">
        <w:rPr>
          <w:rFonts w:ascii="Helvetica" w:hAnsi="Helvetica" w:cstheme="minorHAnsi"/>
          <w:lang w:val="en-US"/>
        </w:rPr>
        <w:fldChar w:fldCharType="separate"/>
      </w:r>
      <w:r>
        <w:rPr>
          <w:rFonts w:ascii="Helvetica" w:hAnsi="Helvetica" w:cstheme="minorHAnsi"/>
          <w:lang w:val="en-US"/>
        </w:rPr>
        <w:t>(</w:t>
      </w:r>
      <w:proofErr w:type="spellStart"/>
      <w:r>
        <w:rPr>
          <w:rFonts w:ascii="Helvetica" w:hAnsi="Helvetica" w:cstheme="minorHAnsi"/>
          <w:lang w:val="en-US"/>
        </w:rPr>
        <w:t>Delalieux</w:t>
      </w:r>
      <w:proofErr w:type="spellEnd"/>
      <w:r>
        <w:rPr>
          <w:rFonts w:ascii="Helvetica" w:hAnsi="Helvetica" w:cstheme="minorHAnsi"/>
          <w:lang w:val="en-US"/>
        </w:rPr>
        <w:t xml:space="preserve"> et al., 2007; Somers et al., 2010)</w:t>
      </w:r>
      <w:r w:rsidRPr="00AB6BF7">
        <w:rPr>
          <w:rFonts w:ascii="Helvetica" w:hAnsi="Helvetica" w:cstheme="minorHAnsi"/>
          <w:lang w:val="en-US"/>
        </w:rPr>
        <w:fldChar w:fldCharType="end"/>
      </w:r>
      <w:r>
        <w:rPr>
          <w:rFonts w:ascii="Helvetica" w:hAnsi="Helvetica" w:cstheme="minorHAnsi"/>
          <w:lang w:val="en-US"/>
        </w:rPr>
        <w:t xml:space="preserve">. High data dimensionality reduces the potential to discriminate vegetation types based on their hyperspectral signatures. </w:t>
      </w:r>
    </w:p>
    <w:p w14:paraId="57708681" w14:textId="77777777" w:rsidR="00DE3CE9" w:rsidRDefault="00DE3CE9" w:rsidP="00DE3CE9">
      <w:pPr>
        <w:rPr>
          <w:rFonts w:ascii="Helvetica" w:hAnsi="Helvetica" w:cstheme="minorHAnsi"/>
          <w:lang w:val="en-US"/>
        </w:rPr>
      </w:pPr>
    </w:p>
    <w:p w14:paraId="12E4E758" w14:textId="77777777" w:rsidR="00DE3CE9" w:rsidRDefault="00DE3CE9" w:rsidP="00DE3CE9">
      <w:pPr>
        <w:rPr>
          <w:rFonts w:ascii="Helvetica" w:hAnsi="Helvetica"/>
          <w:lang w:val="en-US"/>
        </w:rPr>
      </w:pPr>
      <w:r>
        <w:rPr>
          <w:rFonts w:ascii="Helvetica" w:hAnsi="Helvetica"/>
          <w:lang w:val="en-US"/>
        </w:rPr>
        <w:t>Dimensionally reducing data</w:t>
      </w:r>
      <w:r w:rsidRPr="00AB6BF7">
        <w:rPr>
          <w:rFonts w:ascii="Helvetica" w:hAnsi="Helvetica"/>
          <w:lang w:val="en-US"/>
        </w:rPr>
        <w:t xml:space="preserve"> can improve </w:t>
      </w:r>
      <w:r>
        <w:rPr>
          <w:rFonts w:ascii="Helvetica" w:hAnsi="Helvetica"/>
          <w:lang w:val="en-US"/>
        </w:rPr>
        <w:t xml:space="preserve">the spectral </w:t>
      </w:r>
      <w:r w:rsidRPr="00AB6BF7">
        <w:rPr>
          <w:rFonts w:ascii="Helvetica" w:hAnsi="Helvetica"/>
          <w:lang w:val="en-US"/>
        </w:rPr>
        <w:t>discriminat</w:t>
      </w:r>
      <w:r>
        <w:rPr>
          <w:rFonts w:ascii="Helvetica" w:hAnsi="Helvetica"/>
          <w:lang w:val="en-US"/>
        </w:rPr>
        <w:t>ion of vegetation types.</w:t>
      </w:r>
      <w:r w:rsidRPr="00AB6BF7">
        <w:rPr>
          <w:rFonts w:ascii="Helvetica" w:hAnsi="Helvetica"/>
          <w:lang w:val="en-US"/>
        </w:rPr>
        <w:t xml:space="preserve"> </w:t>
      </w:r>
      <w:r>
        <w:rPr>
          <w:rFonts w:ascii="Helvetica" w:hAnsi="Helvetica"/>
          <w:lang w:val="en-US"/>
        </w:rPr>
        <w:t>Bands are selected</w:t>
      </w:r>
      <w:r w:rsidRPr="00AB6BF7">
        <w:rPr>
          <w:rFonts w:ascii="Helvetica" w:hAnsi="Helvetica"/>
          <w:lang w:val="en-US"/>
        </w:rPr>
        <w:t xml:space="preserve"> </w:t>
      </w:r>
      <w:r>
        <w:rPr>
          <w:rFonts w:ascii="Helvetica" w:hAnsi="Helvetica"/>
          <w:lang w:val="en-US"/>
        </w:rPr>
        <w:t xml:space="preserve">that minimize </w:t>
      </w:r>
      <w:r w:rsidRPr="00AB6BF7">
        <w:rPr>
          <w:rFonts w:ascii="Helvetica" w:hAnsi="Helvetica"/>
          <w:lang w:val="en-US"/>
        </w:rPr>
        <w:t>intra-type variability</w:t>
      </w:r>
      <w:r>
        <w:rPr>
          <w:rFonts w:ascii="Helvetica" w:hAnsi="Helvetica"/>
          <w:lang w:val="en-US"/>
        </w:rPr>
        <w:t xml:space="preserve"> and maximize </w:t>
      </w:r>
      <w:r w:rsidRPr="00AB6BF7">
        <w:rPr>
          <w:rFonts w:ascii="Helvetica" w:hAnsi="Helvetica"/>
          <w:lang w:val="en-US"/>
        </w:rPr>
        <w:t>int</w:t>
      </w:r>
      <w:r>
        <w:rPr>
          <w:rFonts w:ascii="Helvetica" w:hAnsi="Helvetica"/>
          <w:lang w:val="en-US"/>
        </w:rPr>
        <w:t>er</w:t>
      </w:r>
      <w:r w:rsidRPr="00AB6BF7">
        <w:rPr>
          <w:rFonts w:ascii="Helvetica" w:hAnsi="Helvetica"/>
          <w:lang w:val="en-US"/>
        </w:rPr>
        <w:t xml:space="preserve">-type differences </w:t>
      </w:r>
      <w:r w:rsidRPr="00AB6BF7">
        <w:rPr>
          <w:rFonts w:ascii="Helvetica" w:hAnsi="Helvetica"/>
          <w:lang w:val="en-US"/>
        </w:rPr>
        <w:fldChar w:fldCharType="begin"/>
      </w:r>
      <w:r w:rsidRPr="00AB6BF7">
        <w:rPr>
          <w:rFonts w:ascii="Helvetica" w:hAnsi="Helvetica"/>
          <w:lang w:val="en-US"/>
        </w:rPr>
        <w:instrText xml:space="preserve"> ADDIN ZOTERO_ITEM CSL_CITATION {"citationID":"3z60hCqG","properties":{"formattedCitation":"(Jia et al., 2012; Song, 2005)","plainCitation":"(Jia et al., 2012; Song, 2005)","noteIndex":0},"citationItems":[{"id":768,"uris":["http://zotero.org/users/local/8RirLiuI/items/CJ48SIHT"],"uri":["http://zotero.org/users/local/8RirLiuI/items/CJ48SIHT"],"itemData":{"id":768,"type":"article-journal","abstract":"The rich information available in hyperspectral imagery has provided significant opportunities for material classification and identification. Due to the problem of the “curse of dimensionality” (called Hughes phenomenon) posed by the high number of spectral channels along with small amounts of labeled training samples, dimensionality reduction is a necessary preprocessing step for hyperspectral data. Generally, in order to improve the classification accuracy, noise bands generated by various sources (primarily the sensor and the atmosphere) are often manually removed in advance. However, the removal of these bands may discard some important discriminative information, eventually degrading the classification accuracy. In this paper, we propose a new strategy to automatically select bands without manual band removal. Firstly, wavelet shrinkage is applied to denoise the spatial images of the whole data cube. Then affinity propagation, which is a recently proposed feature selection approach, is used to choose representative bands from the noise-reduced data. Experimental results on three real hyperspectral data collected by two different sensors demonstrate that the bands selected by our approach on the whole data (containing noise bands) could achieve higher overall classification accuracies than those by other state-of-the-art feature selection techniques on the manual-band-removal (MBR) data, even better than the bands identified by the proposed approach on the MBR data, indicating that the removed “noise” bands are valuable for hyperspectral classification, which should not be eliminated.","container-title":"IEEE Journal of Selected Topics in Applied Earth Observations and Remote Sensing","DOI":"10.1109/JSTARS.2012.2187434","ISSN":"2151-1535","issue":"2","note":"event: IEEE Journal of Selected Topics in Applied Earth Observations and Remote Sensing","page":"531-543","source":"IEEE Xplore","title":"Unsupervised Band Selection for Hyperspectral Imagery Classification Without Manual Band Removal","volume":"5","author":[{"family":"Jia","given":"Sen"},{"family":"Ji","given":"Zhen"},{"family":"Qian","given":"Yuntao"},{"family":"Shen","given":"Linlin"}],"issued":{"date-parts":[["2012",4]]}}},{"id":759,"uris":["http://zotero.org/users/local/8RirLiuI/items/FP99F5KH"],"uri":["http://zotero.org/users/local/8RirLiuI/items/FP99F5KH"],"itemData":{"id":759,"type":"article-journal","abstract":"In the urban environment both quality of life and surface biophysical processes are closely related to the presence of vegetation. Spectral mixture analysis (SMA) has been frequently used to derive subpixel vegetation information from remotely sensed imagery in urban areas, where the underlying landscapes are assumed to be composed of a few fundamental components, called endmembers. A critical step in SMA is to identify the endmembers and their corresponding spectral signatures. A common practice in SMA assumes a constant spectral signature for each endmember. In fact, the spectral signatures of endmembers may vary from pixel to pixel due to changes in biophysical (e.g. leaves, stems and bark) and biochemical (e.g. chlorophyll content) composition. This study developed a Bayesian Spectral Mixture Analysis (BSMA) model to understand the impact of endmember variability on the derivation of subpixel vegetation fractions in an urban environment. BSMA incorporates endmember spectral variability in the unmixing process based on Bayes Theorem. In traditional SMA, each endmember is represented by a constant signature, while BSMA uses the endmember signature probability distribution in the analysis. BSMA has the advantage of maximally capturing the spectral variability of an image with the least number of endmembers. In this study, the BSMA model is first applied to simulated images, and then to Ikonos and Landsat ETM+ images. BSMA leads to an improved estimate of subpixel vegetation fractions, and provides uncertainty information for the estimates. The study also found that the traditional SMA using the statistical means of the signature distributions as endmember signatures produces subpixel endmember fractions with almost the same and sometimes even better accuracy than those from BSMA except without uncertainty information for the estimates. However, using the modes of signature distributions as endmembers may result in serious bias in subpixel endmember fractions derived from traditional SMA.","container-title":"Remote Sensing of Environment","DOI":"10.1016/j.rse.2005.01.002","ISSN":"0034-4257","issue":"2","journalAbbreviation":"Remote Sensing of Environment","language":"en","page":"248-263","source":"ScienceDirect","title":"Spectral mixture analysis for subpixel vegetation fractions in the urban environment: How to incorporate endmember variability?","title-short":"Spectral mixture analysis for subpixel vegetation fractions in the urban environment","volume":"95","author":[{"family":"Song","given":"Conghe"}],"issued":{"date-parts":[["2005",3,30]]}}}],"schema":"https://github.com/citation-style-language/schema/raw/master/csl-citation.json"} </w:instrText>
      </w:r>
      <w:r w:rsidRPr="00AB6BF7">
        <w:rPr>
          <w:rFonts w:ascii="Helvetica" w:hAnsi="Helvetica"/>
          <w:lang w:val="en-US"/>
        </w:rPr>
        <w:fldChar w:fldCharType="separate"/>
      </w:r>
      <w:r w:rsidRPr="00AB6BF7">
        <w:rPr>
          <w:rFonts w:ascii="Helvetica" w:hAnsi="Helvetica"/>
          <w:lang w:val="en-US"/>
        </w:rPr>
        <w:t>(Jia et al., 2012; Song, 2005)</w:t>
      </w:r>
      <w:r w:rsidRPr="00AB6BF7">
        <w:rPr>
          <w:rFonts w:ascii="Helvetica" w:hAnsi="Helvetica"/>
          <w:lang w:val="en-US"/>
        </w:rPr>
        <w:fldChar w:fldCharType="end"/>
      </w:r>
      <w:r>
        <w:rPr>
          <w:rFonts w:ascii="Helvetica" w:hAnsi="Helvetica"/>
          <w:lang w:val="en-US"/>
        </w:rPr>
        <w:t xml:space="preserve">. Dimensional reduction of spectral diversity has been limited to principle component analysis </w:t>
      </w:r>
      <w:r>
        <w:rPr>
          <w:rFonts w:ascii="Helvetica" w:hAnsi="Helvetica"/>
          <w:lang w:val="en-US"/>
        </w:rPr>
        <w:fldChar w:fldCharType="begin"/>
      </w:r>
      <w:r>
        <w:rPr>
          <w:rFonts w:ascii="Helvetica" w:hAnsi="Helvetica"/>
          <w:lang w:val="en-US"/>
        </w:rPr>
        <w:instrText xml:space="preserve"> ADDIN ZOTERO_ITEM CSL_CITATION {"citationID":"m0NJpiSO","properties":{"formattedCitation":"(Dahlin, 2016)","plainCitation":"(Dahlin, 2016)","noteIndex":0},"citationItems":[{"id":776,"uris":["http://zotero.org/users/local/8RirLiuI/items/7G3HCYAU"],"uri":["http://zotero.org/users/local/8RirLiuI/items/7G3HCYAU"],"itemData":{"id":776,"type":"article-journal","abstract":"Species–area relationships have long been used to assess patterns of species diversity across scales. Here, this concept is extended to spectral diversity using hyperspectral data collected by NASA's Airborne Visible/Infrared Imaging Spectrometer (AVIRIS) over western Michigan. This mixture of mesic forest and agricultural lands offers two end-points on the local-scale diversity continuum; one set of well-mixed forest patches and one set of highly homogeneous agricultural patches. Using the sum of the first three principal component values and the principal components' convex hull volume, spectral diversity was compared within and among these plots and to null expectations for perfectly random and perfectly patchy landscapes. Overall, the spectral diversity–area relationship confirms the patterns that would be expected for this landscape, but this application suggests that this approach could be extended to less well-understood landscapes and could reveal key insights about the relative importance of different drivers of community assembly, even in the absence of additional data about plant functional traits or species' identities.","container-title":"Ecological Applications","DOI":"10.1002/eap.1390","ISSN":"1939-5582","issue":"8","language":"en","note":"_eprint: https://esajournals.onlinelibrary.wiley.com/doi/pdf/10.1002/eap.1390","page":"2758-2768","source":"Wiley Online Library","title":"Spectral diversity area relationships for assessing biodiversity in a wildland–agriculture matrix","volume":"26","author":[{"family":"Dahlin","given":"Kyla Marie"}],"issued":{"date-parts":[["2016"]]}}}],"schema":"https://github.com/citation-style-language/schema/raw/master/csl-citation.json"} </w:instrText>
      </w:r>
      <w:r>
        <w:rPr>
          <w:rFonts w:ascii="Helvetica" w:hAnsi="Helvetica"/>
          <w:lang w:val="en-US"/>
        </w:rPr>
        <w:fldChar w:fldCharType="separate"/>
      </w:r>
      <w:r>
        <w:rPr>
          <w:rFonts w:ascii="Helvetica" w:hAnsi="Helvetica"/>
          <w:noProof/>
          <w:lang w:val="en-US"/>
        </w:rPr>
        <w:t>(Dahlin, 2016)</w:t>
      </w:r>
      <w:r>
        <w:rPr>
          <w:rFonts w:ascii="Helvetica" w:hAnsi="Helvetica"/>
          <w:lang w:val="en-US"/>
        </w:rPr>
        <w:fldChar w:fldCharType="end"/>
      </w:r>
      <w:r>
        <w:rPr>
          <w:rFonts w:ascii="Helvetica" w:hAnsi="Helvetica"/>
          <w:lang w:val="en-US"/>
        </w:rPr>
        <w:t xml:space="preserve"> and convex hull area methods </w:t>
      </w:r>
      <w:r>
        <w:rPr>
          <w:rFonts w:ascii="Helvetica" w:hAnsi="Helvetica"/>
          <w:lang w:val="en-US"/>
        </w:rPr>
        <w:fldChar w:fldCharType="begin"/>
      </w:r>
      <w:r>
        <w:rPr>
          <w:rFonts w:ascii="Helvetica" w:hAnsi="Helvetica"/>
          <w:lang w:val="en-US"/>
        </w:rPr>
        <w:instrText xml:space="preserve"> ADDIN ZOTERO_ITEM CSL_CITATION {"citationID":"y2sE74BA","properties":{"formattedCitation":"(Gholizadeh et al., 2018)","plainCitation":"(Gholizadeh et al., 2018)","noteIndex":0},"citationItems":[{"id":516,"uris":["http://zotero.org/users/local/8RirLiuI/items/XG75ITPJ"],"uri":["http://zotero.org/users/local/8RirLiuI/items/XG75ITPJ"],"itemData":{"id":516,"type":"article-journal","abstract":"Hyperspectral data, with their detailed spectral information at different wavelengths, offer multiple ways to assess biodiversity. One approach, known as the “spectral variation hypothesis” (SVH), proposes that biodiversity is linked to spectral diversity. However, SVH-based approaches, which we refer to as “spectral diversity metrics”, can be confounded by soil exposure and are sensitive to the spatial resolution of the data. To address these issues, we 1) investigated the impact of soil exposure on spectral diversity, 2) identified optimal bands for mapping biodiversity using a spectral diversity metric based on dimension reduction, and 3) assessed the impact of spatial resolution on spectral diversity metrics. In this study, α-diversity (species richness) was used as a measure of plant biodiversity. The study was based on two imaging spectrometry data sets from the Cedar Creek Ecosystem Science Reserve in Central Minnesota, USA, at two levels: proximal and airborne. The data sets included varying degrees of soil background sampled at two different spatial resolutions (1mm and 0.75m). We explored five spectral diversity metrics, including the coefficient of variation, convex hull volume, spectral angle mapper, spectral information divergence, and a newly proposed dimension reduction-based metric called “convex hull area.” For the proximal data set (pixel size of 1mm), filtering soil pixels by applying a normalized difference vegetation index (NDVI) threshold improved the performance of all spectral diversity metrics significantly, with the coefficient of variation showing the highest correlation with species richness. In the airborne data set (pixel size of 0.75m), the convex hull area outperformed other metrics. These findings demonstrate promising approaches for remote sensing of biodiversity, illustrate a confounding effect of soil background on remote diversity measurement, and indicate that the most informative regions of the electromagnetic spectrum for estimating species richness can vary with spatial scale.","container-title":"Remote Sensing of Environment","DOI":"10.1016/j.rse.2017.12.014","ISSN":"0034-4257","journalAbbreviation":"Remote Sensing of Environment","language":"en","page":"240-253","source":"ScienceDirect","title":"Remote sensing of biodiversity: Soil correction and data dimension reduction methods improve assessment of α-diversity (species richness) in prairie ecosystems","title-short":"Remote sensing of biodiversity","volume":"206","author":[{"family":"Gholizadeh","given":"Hamed"},{"family":"Gamon","given":"John A."},{"family":"Zygielbaum","given":"Arthur I."},{"family":"Wang","given":"Ran"},{"family":"Schweiger","given":"Anna K."},{"family":"Cavender-Bares","given":"Jeannine"}],"issued":{"date-parts":[["2018",3,1]]}}}],"schema":"https://github.com/citation-style-language/schema/raw/master/csl-citation.json"} </w:instrText>
      </w:r>
      <w:r>
        <w:rPr>
          <w:rFonts w:ascii="Helvetica" w:hAnsi="Helvetica"/>
          <w:lang w:val="en-US"/>
        </w:rPr>
        <w:fldChar w:fldCharType="separate"/>
      </w:r>
      <w:r>
        <w:rPr>
          <w:rFonts w:ascii="Helvetica" w:hAnsi="Helvetica"/>
          <w:noProof/>
          <w:lang w:val="en-US"/>
        </w:rPr>
        <w:t>(Gholizadeh et al., 2018)</w:t>
      </w:r>
      <w:r>
        <w:rPr>
          <w:rFonts w:ascii="Helvetica" w:hAnsi="Helvetica"/>
          <w:lang w:val="en-US"/>
        </w:rPr>
        <w:fldChar w:fldCharType="end"/>
      </w:r>
      <w:r>
        <w:rPr>
          <w:rFonts w:ascii="Helvetica" w:hAnsi="Helvetica"/>
          <w:lang w:val="en-US"/>
        </w:rPr>
        <w:t xml:space="preserve">. An alternative approach is to use the </w:t>
      </w:r>
      <w:proofErr w:type="spellStart"/>
      <w:r>
        <w:rPr>
          <w:rFonts w:ascii="Helvetica" w:hAnsi="Helvetica"/>
          <w:lang w:val="en-US"/>
        </w:rPr>
        <w:t>InStability</w:t>
      </w:r>
      <w:proofErr w:type="spellEnd"/>
      <w:r>
        <w:rPr>
          <w:rFonts w:ascii="Helvetica" w:hAnsi="Helvetica"/>
          <w:lang w:val="en-US"/>
        </w:rPr>
        <w:t xml:space="preserve"> Index (ISI) to determine and select discriminative bands </w:t>
      </w:r>
      <w:r>
        <w:rPr>
          <w:rFonts w:ascii="Helvetica" w:hAnsi="Helvetica"/>
          <w:lang w:val="en-US"/>
        </w:rPr>
        <w:fldChar w:fldCharType="begin"/>
      </w:r>
      <w:r>
        <w:rPr>
          <w:rFonts w:ascii="Helvetica" w:hAnsi="Helvetica"/>
          <w:lang w:val="en-US"/>
        </w:rPr>
        <w:instrText xml:space="preserve"> ADDIN ZOTERO_ITEM CSL_CITATION {"citationID":"i1c0ALqP","properties":{"formattedCitation":"(Somers et al., 2010)","plainCitation":"(Somers et al., 2010)","noteIndex":0},"citationItems":[{"id":533,"uris":["http://zotero.org/users/local/8RirLiuI/items/E2BXLZ8R"],"uri":["http://zotero.org/users/local/8RirLiuI/items/E2BXLZ8R"],"itemData":{"id":533,"type":"article-journal","container-title":"International Journal of Remote Sensing","DOI":"10.1080/01431160903311305","ISSN":"0143-1161, 1366-5901","issue":"20","journalAbbreviation":"International Journal of Remote Sensing","language":"en","page":"5549-5568","source":"DOI.org (Crossref)","title":"An automated waveband selection technique for optimized hyperspectral mixture analysis","volume":"31","author":[{"family":"Somers","given":"B."},{"family":"Delalieux","given":"S."},{"family":"Verstraeten","given":"W. W."},{"family":"Aardt","given":"J. A. N.","non-dropping-particle":"van"},{"family":"Albrigo","given":"G. L."},{"family":"Coppin","given":"P."}],"issued":{"date-parts":[["2010",10,20]]}}}],"schema":"https://github.com/citation-style-language/schema/raw/master/csl-citation.json"} </w:instrText>
      </w:r>
      <w:r>
        <w:rPr>
          <w:rFonts w:ascii="Helvetica" w:hAnsi="Helvetica"/>
          <w:lang w:val="en-US"/>
        </w:rPr>
        <w:fldChar w:fldCharType="separate"/>
      </w:r>
      <w:r>
        <w:rPr>
          <w:rFonts w:ascii="Helvetica" w:hAnsi="Helvetica"/>
          <w:noProof/>
          <w:lang w:val="en-US"/>
        </w:rPr>
        <w:t>(Somers et al., 2010)</w:t>
      </w:r>
      <w:r>
        <w:rPr>
          <w:rFonts w:ascii="Helvetica" w:hAnsi="Helvetica"/>
          <w:lang w:val="en-US"/>
        </w:rPr>
        <w:fldChar w:fldCharType="end"/>
      </w:r>
      <w:r>
        <w:rPr>
          <w:rFonts w:ascii="Helvetica" w:hAnsi="Helvetica"/>
          <w:lang w:val="en-US"/>
        </w:rPr>
        <w:t xml:space="preserve">. The ISI, can additionally be used to identify key wavelengths that are most distinct between vegetation types and helps explain the biophysical origin of spectral differences between vegetation types </w:t>
      </w:r>
      <w:r>
        <w:rPr>
          <w:rFonts w:ascii="Helvetica" w:hAnsi="Helvetica"/>
          <w:lang w:val="en-US"/>
        </w:rPr>
        <w:fldChar w:fldCharType="begin"/>
      </w:r>
      <w:r>
        <w:rPr>
          <w:rFonts w:ascii="Helvetica" w:hAnsi="Helvetica"/>
          <w:lang w:val="en-US"/>
        </w:rPr>
        <w:instrText xml:space="preserve"> ADDIN ZOTERO_ITEM CSL_CITATION {"citationID":"DxWMhBkU","properties":{"formattedCitation":"(Beamish et al., 2017)","plainCitation":"(Beamish et al., 2017)","noteIndex":0},"citationItems":[{"id":627,"uris":["http://zotero.org/users/local/8RirLiuI/items/GS736TSU"],"uri":["http://zotero.org/users/local/8RirLiuI/items/GS736TSU"],"itemData":{"id":627,"type":"article-journal","abstract":"Arctic tundra ecosystems exhibit small-scale variations in species composition, micro-topography as well as significant spatial and temporal variations in moisture. These attributes result in similar spectral characteristics between distinct vegetation communities. In this study we examine spectral variability at three phenological phases of leaf-out, maximum canopy, and senescence of ground-based spectroscopy, as well as a simulated Environmental Mapping and Analysis Program (EnMAP) and simulated Sentinel-2 reflectance spectra, from five dominant low-Arctic tundra vegetation communities in the Toolik Lake Research Area, Alaska, in order to inform spectral differentiation and subsequent vegetation classification at both the ground and satellite scale. We used the InStability Index (ISI), a ratio of between endmember and within endmember variability, to determine the most discriminative phenophase and wavelength regions for identification of each vegetation community. Our results show that the senescent phase was the most discriminative phenophase for the identification of the majority of communities when using both ground-based and simulated EnMAP reflectance spectra. Maximum canopy was the most discriminative phenophase for the majority of simulated Sentinel-2 reflectance data. As with previous ground-based spectral characterization of Alaskan low-Arctic tundra, the blue, red, and red-edge parts of the spectrum were most discriminative for all three reflectance datasets. Differences in vegetation colour driven by pigment dynamics appear to be the optimal areas of the spectrum for differentiation using high spectral resolution field spectroscopy and simulated hyperspectral EnMAP and multispectral Sentinel-2 reflectance spectra. The phenological aspect of this study highlights the potential exploitation of more extreme colour differences in vegetation observed during senescence when hyperspectral data is available. The results provide insight into both the community and seasonal dynamics of spectral variability to better understand and interpret currently used broadband vegetation indices and also for improved spectral unmixing of hyperspectral aerial and satellite data which is useful for a wide range of applications from fine-scale monitoring of shifting vegetation composition to the identification of vegetation vigor.","container-title":"Remote Sensing","DOI":"10.3390/rs9111200","issue":"11","language":"en","note":"number: 11\npublisher: Multidisciplinary Digital Publishing Institute","page":"1200","source":"www.mdpi.com","title":"A Phenological Approach to Spectral Differentiation of Low-Arctic Tundra Vegetation Communities, North Slope, Alaska","volume":"9","author":[{"family":"Beamish","given":"Alison Leslie"},{"family":"Coops","given":"Nicholas"},{"family":"Chabrillat","given":"Sabine"},{"family":"Heim","given":"Birgit"}],"issued":{"date-parts":[["2017",11]]}}}],"schema":"https://github.com/citation-style-language/schema/raw/master/csl-citation.json"} </w:instrText>
      </w:r>
      <w:r>
        <w:rPr>
          <w:rFonts w:ascii="Helvetica" w:hAnsi="Helvetica"/>
          <w:lang w:val="en-US"/>
        </w:rPr>
        <w:fldChar w:fldCharType="separate"/>
      </w:r>
      <w:r>
        <w:rPr>
          <w:rFonts w:ascii="Helvetica" w:hAnsi="Helvetica"/>
          <w:noProof/>
          <w:lang w:val="en-US"/>
        </w:rPr>
        <w:t>(Beamish et al., 2017)</w:t>
      </w:r>
      <w:r>
        <w:rPr>
          <w:rFonts w:ascii="Helvetica" w:hAnsi="Helvetica"/>
          <w:lang w:val="en-US"/>
        </w:rPr>
        <w:fldChar w:fldCharType="end"/>
      </w:r>
      <w:r>
        <w:rPr>
          <w:rFonts w:ascii="Helvetica" w:hAnsi="Helvetica"/>
          <w:lang w:val="en-US"/>
        </w:rPr>
        <w:t xml:space="preserve">. </w:t>
      </w:r>
      <w:commentRangeStart w:id="2"/>
      <w:r>
        <w:rPr>
          <w:rFonts w:ascii="Helvetica" w:hAnsi="Helvetica"/>
          <w:lang w:val="en-US"/>
        </w:rPr>
        <w:t xml:space="preserve">Selecting bands based on the ISI can provide biological understanding, while improving the spectral </w:t>
      </w:r>
      <w:r w:rsidRPr="00AB6BF7">
        <w:rPr>
          <w:rFonts w:ascii="Helvetica" w:hAnsi="Helvetica"/>
          <w:lang w:val="en-US"/>
        </w:rPr>
        <w:t>discriminat</w:t>
      </w:r>
      <w:r>
        <w:rPr>
          <w:rFonts w:ascii="Helvetica" w:hAnsi="Helvetica"/>
          <w:lang w:val="en-US"/>
        </w:rPr>
        <w:t>ion of vegetation types</w:t>
      </w:r>
      <w:commentRangeEnd w:id="2"/>
      <w:r>
        <w:rPr>
          <w:rStyle w:val="CommentReference"/>
          <w:rFonts w:ascii="Arial" w:eastAsia="Arial" w:hAnsi="Arial" w:cs="Arial"/>
          <w:lang w:val="en" w:eastAsia="en-GB"/>
        </w:rPr>
        <w:commentReference w:id="2"/>
      </w:r>
      <w:r>
        <w:rPr>
          <w:rFonts w:ascii="Helvetica" w:hAnsi="Helvetica"/>
          <w:lang w:val="en-US"/>
        </w:rPr>
        <w:t xml:space="preserve">. </w:t>
      </w:r>
    </w:p>
    <w:p w14:paraId="728BE4B2" w14:textId="77777777" w:rsidR="00DE3CE9" w:rsidRPr="001F2F28" w:rsidRDefault="00DE3CE9" w:rsidP="00DE3CE9">
      <w:pPr>
        <w:rPr>
          <w:rFonts w:ascii="Helvetica" w:hAnsi="Helvetica"/>
          <w:lang w:val="en-GB"/>
        </w:rPr>
      </w:pPr>
    </w:p>
    <w:p w14:paraId="7BD176AC" w14:textId="77777777" w:rsidR="00DE3CE9" w:rsidRDefault="00DE3CE9" w:rsidP="00DE3CE9">
      <w:pPr>
        <w:pStyle w:val="NormalWeb"/>
        <w:jc w:val="both"/>
        <w:rPr>
          <w:rFonts w:ascii="Helvetica" w:hAnsi="Helvetica"/>
          <w:lang w:val="en-GB"/>
        </w:rPr>
      </w:pPr>
      <w:commentRangeStart w:id="3"/>
      <w:r>
        <w:rPr>
          <w:rFonts w:ascii="Helvetica" w:hAnsi="Helvetica"/>
          <w:lang w:val="en-GB"/>
        </w:rPr>
        <w:t>H</w:t>
      </w:r>
      <w:r w:rsidRPr="00AB6BF7">
        <w:rPr>
          <w:rFonts w:ascii="Helvetica" w:hAnsi="Helvetica"/>
          <w:lang w:val="en-GB"/>
        </w:rPr>
        <w:t xml:space="preserve">igh-resolution spectral data are becoming increasingly available at multiple </w:t>
      </w:r>
      <w:r>
        <w:rPr>
          <w:rFonts w:ascii="Helvetica" w:hAnsi="Helvetica"/>
          <w:lang w:val="en-GB"/>
        </w:rPr>
        <w:t xml:space="preserve">remotely sensed </w:t>
      </w:r>
      <w:r w:rsidRPr="00AB6BF7">
        <w:rPr>
          <w:rFonts w:ascii="Helvetica" w:hAnsi="Helvetica"/>
          <w:lang w:val="en-GB"/>
        </w:rPr>
        <w:t>scales</w:t>
      </w:r>
      <w:r>
        <w:rPr>
          <w:rFonts w:ascii="Helvetica" w:hAnsi="Helvetica"/>
          <w:lang w:val="en-GB"/>
        </w:rPr>
        <w:t>,</w:t>
      </w:r>
      <w:r w:rsidRPr="00AB6BF7">
        <w:rPr>
          <w:rFonts w:ascii="Helvetica" w:hAnsi="Helvetica"/>
          <w:lang w:val="en-GB"/>
        </w:rPr>
        <w:t xml:space="preserve"> </w:t>
      </w:r>
      <w:r>
        <w:rPr>
          <w:rFonts w:ascii="Helvetica" w:hAnsi="Helvetica"/>
          <w:lang w:val="en-GB"/>
        </w:rPr>
        <w:t>including airborne via drones, or plane (</w:t>
      </w:r>
      <w:proofErr w:type="spellStart"/>
      <w:r>
        <w:rPr>
          <w:rFonts w:ascii="Helvetica" w:hAnsi="Helvetica"/>
          <w:noProof/>
          <w:lang w:val="en-GB"/>
        </w:rPr>
        <w:t>Lausch</w:t>
      </w:r>
      <w:proofErr w:type="spellEnd"/>
      <w:r>
        <w:rPr>
          <w:rFonts w:ascii="Helvetica" w:hAnsi="Helvetica"/>
          <w:noProof/>
          <w:lang w:val="en-GB"/>
        </w:rPr>
        <w:t xml:space="preserve"> et al., 2016)</w:t>
      </w:r>
      <w:r>
        <w:rPr>
          <w:rFonts w:ascii="Helvetica" w:hAnsi="Helvetica"/>
          <w:lang w:val="en-GB"/>
        </w:rPr>
        <w:t xml:space="preserve">) and spaceborne satellite data from </w:t>
      </w:r>
      <w:proofErr w:type="spellStart"/>
      <w:r w:rsidRPr="008B00F9">
        <w:rPr>
          <w:rFonts w:ascii="Helvetica" w:hAnsi="Helvetica"/>
          <w:lang w:val="en-GB"/>
        </w:rPr>
        <w:t>HyspIRI</w:t>
      </w:r>
      <w:proofErr w:type="spellEnd"/>
      <w:r w:rsidRPr="008B00F9">
        <w:rPr>
          <w:rFonts w:ascii="Helvetica" w:hAnsi="Helvetica"/>
          <w:lang w:val="en-GB"/>
        </w:rPr>
        <w:t xml:space="preserve"> </w:t>
      </w:r>
      <w:r>
        <w:rPr>
          <w:rFonts w:ascii="Helvetica" w:hAnsi="Helvetica"/>
          <w:lang w:val="en-GB"/>
        </w:rPr>
        <w:fldChar w:fldCharType="begin"/>
      </w:r>
      <w:r>
        <w:rPr>
          <w:rFonts w:ascii="Helvetica" w:hAnsi="Helvetica"/>
          <w:lang w:val="en-GB"/>
        </w:rPr>
        <w:instrText xml:space="preserve"> ADDIN ZOTERO_ITEM CSL_CITATION {"citationID":"nYureWmB","properties":{"formattedCitation":"(Lee et al., 2015)","plainCitation":"(Lee et al., 2015)","noteIndex":0},"citationItems":[{"id":805,"uris":["http://zotero.org/users/local/8RirLiuI/items/VEGZ66NW"],"uri":["http://zotero.org/users/local/8RirLiuI/items/VEGZ66NW"],"itemData":{"id":805,"type":"article-journal","container-title":"Remote Sensing of Environment","DOI":"10.1016/j.rse.2015.06.012","ISSN":"00344257","journalAbbreviation":"Remote Sensing of Environment","language":"en","page":"6-19","source":"DOI.org (Crossref)","title":"An introduction to the NASA Hyperspectral InfraRed Imager (HyspIRI) mission and preparatory activities","volume":"167","author":[{"family":"Lee","given":"Christine M."},{"family":"Cable","given":"Morgan L."},{"family":"Hook","given":"Simon J."},{"family":"Green","given":"Robert O."},{"family":"Ustin","given":"Susan L."},{"family":"Mandl","given":"Daniel J."},{"family":"Middleton","given":"Elizabeth M."}],"issued":{"date-parts":[["2015",9]]}}}],"schema":"https://github.com/citation-style-language/schema/raw/master/csl-citation.json"} </w:instrText>
      </w:r>
      <w:r>
        <w:rPr>
          <w:rFonts w:ascii="Helvetica" w:hAnsi="Helvetica"/>
          <w:lang w:val="en-GB"/>
        </w:rPr>
        <w:fldChar w:fldCharType="separate"/>
      </w:r>
      <w:r>
        <w:rPr>
          <w:rFonts w:ascii="Helvetica" w:hAnsi="Helvetica"/>
          <w:noProof/>
          <w:lang w:val="en-GB"/>
        </w:rPr>
        <w:t>(Lee et al., 2015)</w:t>
      </w:r>
      <w:r>
        <w:rPr>
          <w:rFonts w:ascii="Helvetica" w:hAnsi="Helvetica"/>
          <w:lang w:val="en-GB"/>
        </w:rPr>
        <w:fldChar w:fldCharType="end"/>
      </w:r>
      <w:r>
        <w:rPr>
          <w:rFonts w:ascii="Helvetica" w:hAnsi="Helvetica"/>
          <w:lang w:val="en-GB"/>
        </w:rPr>
        <w:t xml:space="preserve"> or</w:t>
      </w:r>
      <w:r w:rsidRPr="008B00F9">
        <w:rPr>
          <w:rFonts w:ascii="Helvetica" w:hAnsi="Helvetica"/>
          <w:lang w:val="en-GB"/>
        </w:rPr>
        <w:t xml:space="preserve"> </w:t>
      </w:r>
      <w:proofErr w:type="spellStart"/>
      <w:r>
        <w:rPr>
          <w:rFonts w:ascii="Helvetica" w:hAnsi="Helvetica"/>
          <w:lang w:val="en-GB"/>
        </w:rPr>
        <w:t>EnMAP</w:t>
      </w:r>
      <w:proofErr w:type="spellEnd"/>
      <w:r>
        <w:rPr>
          <w:rFonts w:ascii="Helvetica" w:hAnsi="Helvetica"/>
          <w:lang w:val="en-GB"/>
        </w:rPr>
        <w:t xml:space="preserve"> </w:t>
      </w:r>
      <w:r>
        <w:rPr>
          <w:rFonts w:ascii="Helvetica" w:hAnsi="Helvetica"/>
          <w:lang w:val="en-GB"/>
        </w:rPr>
        <w:fldChar w:fldCharType="begin"/>
      </w:r>
      <w:r>
        <w:rPr>
          <w:rFonts w:ascii="Helvetica" w:hAnsi="Helvetica"/>
          <w:lang w:val="en-GB"/>
        </w:rPr>
        <w:instrText xml:space="preserve"> ADDIN ZOTERO_ITEM CSL_CITATION {"citationID":"PWP8rfyX","properties":{"formattedCitation":"(Guanter et al., 2015)","plainCitation":"(Guanter et al., 2015)","noteIndex":0},"citationItems":[{"id":803,"uris":["http://zotero.org/users/local/8RirLiuI/items/6VKGQ9QB"],"uri":["http://zotero.org/users/local/8RirLiuI/items/6VKGQ9QB"],"itemData":{"id":803,"type":"article-journal","container-title":"Remote Sensing","DOI":"10.3390/rs70708830","ISSN":"2072-4292","issue":"7","journalAbbreviation":"Remote Sensing","language":"en","page":"8830-8857","source":"DOI.org (Crossref)","title":"The EnMAP Spaceborne Imaging Spectroscopy Mission for Earth Observation","volume":"7","author":[{"family":"Guanter","given":"Luis"},{"family":"Kaufmann","given":"Hermann"},{"family":"Segl","given":"Karl"},{"family":"Foerster","given":"Saskia"},{"family":"Rogass","given":"Christian"},{"family":"Chabrillat","given":"Sabine"},{"family":"Kuester","given":"Theres"},{"family":"Hollstein","given":"André"},{"family":"Rossner","given":"Godela"},{"family":"Chlebek","given":"Christian"},{"family":"Straif","given":"Christoph"},{"family":"Fischer","given":"Sebastian"},{"family":"Schrader","given":"Stefanie"},{"family":"Storch","given":"Tobias"},{"family":"Heiden","given":"Uta"},{"family":"Mueller","given":"Andreas"},{"family":"Bachmann","given":"Martin"},{"family":"Mühle","given":"Helmut"},{"family":"Müller","given":"Rupert"},{"family":"Habermeyer","given":"Martin"},{"family":"Ohndorf","given":"Andreas"},{"family":"Hill","given":"Joachim"},{"family":"Buddenbaum","given":"Henning"},{"family":"Hostert","given":"Patrick"},{"family":"Linden","given":"Sebastian","non-dropping-particle":"van der"},{"family":"Leitão","given":"Pedro"},{"family":"Rabe","given":"Andreas"},{"family":"Doerffer","given":"Roland"},{"family":"Krasemann","given":"Hajo"},{"family":"Xi","given":"Hongyan"},{"family":"Mauser","given":"Wolfram"},{"family":"Hank","given":"Tobias"},{"family":"Locherer","given":"Matthias"},{"family":"Rast","given":"Michael"},{"family":"Staenz","given":"Karl"},{"family":"Sang","given":"Bernhard"}],"issued":{"date-parts":[["2015",7,13]]}}}],"schema":"https://github.com/citation-style-language/schema/raw/master/csl-citation.json"} </w:instrText>
      </w:r>
      <w:r>
        <w:rPr>
          <w:rFonts w:ascii="Helvetica" w:hAnsi="Helvetica"/>
          <w:lang w:val="en-GB"/>
        </w:rPr>
        <w:fldChar w:fldCharType="separate"/>
      </w:r>
      <w:r>
        <w:rPr>
          <w:rFonts w:ascii="Helvetica" w:hAnsi="Helvetica"/>
          <w:noProof/>
          <w:lang w:val="en-GB"/>
        </w:rPr>
        <w:t>(Guanter et al., 2015)</w:t>
      </w:r>
      <w:r>
        <w:rPr>
          <w:rFonts w:ascii="Helvetica" w:hAnsi="Helvetica"/>
          <w:lang w:val="en-GB"/>
        </w:rPr>
        <w:fldChar w:fldCharType="end"/>
      </w:r>
      <w:r>
        <w:rPr>
          <w:rFonts w:ascii="Helvetica" w:hAnsi="Helvetica"/>
          <w:lang w:val="en-GB"/>
        </w:rPr>
        <w:t>. Data from these sources could facilitate understanding spatial heterogeneity in vegetation compositions and temporal trends in biodiversity across larger spatial scales Yet,</w:t>
      </w:r>
      <w:r w:rsidRPr="00AB6BF7">
        <w:rPr>
          <w:rFonts w:ascii="Helvetica" w:hAnsi="Helvetica"/>
          <w:lang w:val="en-GB"/>
        </w:rPr>
        <w:t xml:space="preserve"> </w:t>
      </w:r>
      <w:r>
        <w:rPr>
          <w:rFonts w:ascii="Helvetica" w:hAnsi="Helvetica"/>
          <w:lang w:val="en-GB"/>
        </w:rPr>
        <w:t xml:space="preserve">it is unknown how heterogenous phenotypic expression of Arctic vegetation types relate to observed </w:t>
      </w:r>
      <w:r w:rsidRPr="00AB6BF7">
        <w:rPr>
          <w:rFonts w:ascii="Helvetica" w:hAnsi="Helvetica"/>
          <w:lang w:val="en-GB"/>
        </w:rPr>
        <w:t>spectral signatures</w:t>
      </w:r>
      <w:r>
        <w:rPr>
          <w:rFonts w:ascii="Helvetica" w:hAnsi="Helvetica"/>
          <w:lang w:val="en-GB"/>
        </w:rPr>
        <w:t xml:space="preserve">. Furthermore, it is unclear how spectral diversity is influenced by species richness and evenness, and if spectral diversity can be used to predict biodiversity. Environmental factors such as bare ground, shown to influence spectral diversity </w:t>
      </w:r>
      <w:r>
        <w:rPr>
          <w:rFonts w:ascii="Helvetica" w:hAnsi="Helvetica"/>
          <w:lang w:val="en-GB"/>
        </w:rPr>
        <w:fldChar w:fldCharType="begin"/>
      </w:r>
      <w:r>
        <w:rPr>
          <w:rFonts w:ascii="Helvetica" w:hAnsi="Helvetica"/>
          <w:lang w:val="en-GB"/>
        </w:rPr>
        <w:instrText xml:space="preserve"> ADDIN ZOTERO_ITEM CSL_CITATION {"citationID":"bWa1Dcut","properties":{"formattedCitation":"(Gholizadeh et al., 2018; Wang, Gamon, Cavender-Bares, et al., 2018a)","plainCitation":"(Gholizadeh et al., 2018; Wang, Gamon, Cavender-Bares, et al., 2018a)","dontUpdate":true,"noteIndex":0},"citationItems":[{"id":516,"uris":["http://zotero.org/users/local/8RirLiuI/items/XG75ITPJ"],"uri":["http://zotero.org/users/local/8RirLiuI/items/XG75ITPJ"],"itemData":{"id":516,"type":"article-journal","abstract":"Hyperspectral data, with their detailed spectral information at different wavelengths, offer multiple ways to assess biodiversity. One approach, known as the “spectral variation hypothesis” (SVH), proposes that biodiversity is linked to spectral diversity. However, SVH-based approaches, which we refer to as “spectral diversity metrics”, can be confounded by soil exposure and are sensitive to the spatial resolution of the data. To address these issues, we 1) investigated the impact of soil exposure on spectral diversity, 2) identified optimal bands for mapping biodiversity using a spectral diversity metric based on dimension reduction, and 3) assessed the impact of spatial resolution on spectral diversity metrics. In this study, α-diversity (species richness) was used as a measure of plant biodiversity. The study was based on two imaging spectrometry data sets from the Cedar Creek Ecosystem Science Reserve in Central Minnesota, USA, at two levels: proximal and airborne. The data sets included varying degrees of soil background sampled at two different spatial resolutions (1mm and 0.75m). We explored five spectral diversity metrics, including the coefficient of variation, convex hull volume, spectral angle mapper, spectral information divergence, and a newly proposed dimension reduction-based metric called “convex hull area.” For the proximal data set (pixel size of 1mm), filtering soil pixels by applying a normalized difference vegetation index (NDVI) threshold improved the performance of all spectral diversity metrics significantly, with the coefficient of variation showing the highest correlation with species richness. In the airborne data set (pixel size of 0.75m), the convex hull area outperformed other metrics. These findings demonstrate promising approaches for remote sensing of biodiversity, illustrate a confounding effect of soil background on remote diversity measurement, and indicate that the most informative regions of the electromagnetic spectrum for estimating species richness can vary with spatial scale.","container-title":"Remote Sensing of Environment","DOI":"10.1016/j.rse.2017.12.014","ISSN":"0034-4257","journalAbbreviation":"Remote Sensing of Environment","language":"en","page":"240-253","source":"ScienceDirect","title":"Remote sensing of biodiversity: Soil correction and data dimension reduction methods improve assessment of α-diversity (species richness) in prairie ecosystems","title-short":"Remote sensing of biodiversity","volume":"206","author":[{"family":"Gholizadeh","given":"Hamed"},{"family":"Gamon","given":"John A."},{"family":"Zygielbaum","given":"Arthur I."},{"family":"Wang","given":"Ran"},{"family":"Schweiger","given":"Anna K."},{"family":"Cavender-Bares","given":"Jeannine"}],"issued":{"date-parts":[["2018",3,1]]}}},{"id":"0XsLPXXz/nIz3sz8r","uris":["http://zotero.org/users/local/8RirLiuI/items/PFHUP97H"],"uri":["http://zotero.org/users/local/8RirLiuI/items/PFHUP97H"],"itemData":{"id":"5iRnxMDv/UUEmSdn6","type":"article-journal","container-title":"Ecological Applications","DOI":"10.1002/eap.1669","ISSN":"10510761","issue":"2","journalAbbreviation":"Ecol Appl","language":"en","page":"541-556","source":"DOI.org (Crossref)","title":"The spatial sensitivity of the spectral diversity-biodiversity relationship: an experimental test in a prairie grassland","title-short":"The spatial sensitivity of the spectral diversity-biodiversity relationship","volume":"28","author":[{"family":"Wang","given":"Ran"},{"family":"Gamon","given":"John A."},{"family":"Cavender-Bares","given":"Jeannine"},{"family":"Townsend","given":"Philip A."},{"family":"Zygielbaum","given":"Arthur I."}],"issued":{"date-parts":[["2018",3]]}}}],"schema":"https://github.com/citation-style-language/schema/raw/master/csl-citation.json"} </w:instrText>
      </w:r>
      <w:r>
        <w:rPr>
          <w:rFonts w:ascii="Helvetica" w:hAnsi="Helvetica"/>
          <w:lang w:val="en-GB"/>
        </w:rPr>
        <w:fldChar w:fldCharType="separate"/>
      </w:r>
      <w:r>
        <w:rPr>
          <w:rFonts w:ascii="Helvetica" w:hAnsi="Helvetica"/>
          <w:noProof/>
          <w:lang w:val="en-GB"/>
        </w:rPr>
        <w:t xml:space="preserve">(Gholizadeh et al., 2018; Wang, et al., </w:t>
      </w:r>
      <w:r>
        <w:rPr>
          <w:rFonts w:ascii="Helvetica" w:hAnsi="Helvetica"/>
          <w:noProof/>
          <w:lang w:val="en-GB"/>
        </w:rPr>
        <w:lastRenderedPageBreak/>
        <w:t>2018a)</w:t>
      </w:r>
      <w:r>
        <w:rPr>
          <w:rFonts w:ascii="Helvetica" w:hAnsi="Helvetica"/>
          <w:lang w:val="en-GB"/>
        </w:rPr>
        <w:fldChar w:fldCharType="end"/>
      </w:r>
      <w:r>
        <w:rPr>
          <w:rFonts w:ascii="Helvetica" w:hAnsi="Helvetica"/>
          <w:lang w:val="en-GB"/>
        </w:rPr>
        <w:t xml:space="preserve">, need to be quantified/understood at a plot level. Spectral to biodiversity relationship on plot levels provides foundational information to facilitate the use of remote sensed data for future environmental analysis and biodiversity monitoring. the use of remote sensed data for future environmental analysis and biodiversity monitoring. </w:t>
      </w:r>
    </w:p>
    <w:p w14:paraId="2DC2A7FC" w14:textId="77777777" w:rsidR="00DE3CE9" w:rsidRPr="00C35382" w:rsidRDefault="00DE3CE9" w:rsidP="00DE3CE9">
      <w:pPr>
        <w:pStyle w:val="NormalWeb"/>
        <w:jc w:val="both"/>
        <w:rPr>
          <w:rFonts w:ascii="Helvetica" w:hAnsi="Helvetica"/>
          <w:lang w:val="en-GB"/>
        </w:rPr>
      </w:pPr>
    </w:p>
    <w:p w14:paraId="1FB33FFF" w14:textId="77777777" w:rsidR="00DE3CE9" w:rsidRPr="00C35382" w:rsidRDefault="00DE3CE9" w:rsidP="00DE3CE9">
      <w:pPr>
        <w:rPr>
          <w:rFonts w:ascii="Helvetica" w:hAnsi="Helvetica" w:cstheme="minorHAnsi"/>
          <w:strike/>
          <w:lang w:val="en-GB"/>
        </w:rPr>
      </w:pPr>
    </w:p>
    <w:p w14:paraId="3AAADE1F" w14:textId="77777777" w:rsidR="00DE3CE9" w:rsidRPr="00D46A2C" w:rsidRDefault="00DE3CE9" w:rsidP="00DE3CE9">
      <w:pPr>
        <w:pStyle w:val="NormalWeb"/>
        <w:rPr>
          <w:rFonts w:ascii="Helvetica" w:hAnsi="Helvetica"/>
          <w:lang w:val="en-US"/>
        </w:rPr>
      </w:pPr>
      <w:r w:rsidRPr="00D46A2C">
        <w:rPr>
          <w:rFonts w:ascii="Helvetica" w:hAnsi="Helvetica"/>
          <w:lang w:val="en-US"/>
        </w:rPr>
        <w:t xml:space="preserve">Overall, the application of hyperspectral remote sensing in Arctic ecosystems will improve our understanding of the </w:t>
      </w:r>
      <w:proofErr w:type="spellStart"/>
      <w:r w:rsidRPr="00D46A2C">
        <w:rPr>
          <w:rFonts w:ascii="Helvetica" w:hAnsi="Helvetica"/>
          <w:lang w:val="en-US"/>
        </w:rPr>
        <w:t>spatio</w:t>
      </w:r>
      <w:proofErr w:type="spellEnd"/>
      <w:r w:rsidRPr="00D46A2C">
        <w:rPr>
          <w:rFonts w:ascii="Helvetica" w:hAnsi="Helvetica"/>
          <w:lang w:val="en-US"/>
        </w:rPr>
        <w:t>-temporal heterogeneity of this ecosystem and the environmental gradients dictating it, and in turn will improve the accuracy of environmental change monitoring.  Beamish</w:t>
      </w:r>
    </w:p>
    <w:p w14:paraId="481825DA" w14:textId="77777777" w:rsidR="00DE3CE9" w:rsidRPr="00AB6BF7" w:rsidRDefault="00DE3CE9" w:rsidP="00DE3CE9">
      <w:pPr>
        <w:pStyle w:val="NormalWeb"/>
        <w:rPr>
          <w:rFonts w:ascii="Helvetica" w:hAnsi="Helvetica"/>
          <w:lang w:val="en-US"/>
        </w:rPr>
      </w:pPr>
      <w:r w:rsidRPr="00AB6BF7">
        <w:rPr>
          <w:rFonts w:ascii="Helvetica" w:hAnsi="Helvetica"/>
          <w:lang w:val="en-US"/>
        </w:rPr>
        <w:t>By targeting specific wavelengths with the use of hyperspectral remote sensing data, opportunities for detailed monitoring for vegetation differentiation and more detailed biophysical information can be derived aiding characterization of the complexity and heterogeneity of Arctic ecosystems over space and time (Liu et al., 2017</w:t>
      </w:r>
      <w:proofErr w:type="gramStart"/>
      <w:r w:rsidRPr="00AB6BF7">
        <w:rPr>
          <w:rFonts w:ascii="Helvetica" w:hAnsi="Helvetica"/>
          <w:lang w:val="en-US"/>
        </w:rPr>
        <w:t>)..</w:t>
      </w:r>
      <w:proofErr w:type="gramEnd"/>
      <w:r w:rsidRPr="00AB6BF7">
        <w:rPr>
          <w:rFonts w:ascii="Helvetica" w:hAnsi="Helvetica"/>
          <w:lang w:val="en-US"/>
        </w:rPr>
        <w:t xml:space="preserve"> </w:t>
      </w:r>
      <w:r w:rsidRPr="00A4566E">
        <w:rPr>
          <w:rFonts w:ascii="Helvetica" w:hAnsi="Helvetica"/>
          <w:b/>
          <w:bCs/>
          <w:lang w:val="en-US"/>
        </w:rPr>
        <w:t>High spectral resolution data can maximize signal to noise ratios through targeting specific wavelengths that show sensitivity to targeted parameters and insensitivity to background signals</w:t>
      </w:r>
      <w:r w:rsidRPr="00AB6BF7">
        <w:rPr>
          <w:rFonts w:ascii="Helvetica" w:hAnsi="Helvetica"/>
          <w:lang w:val="en-US"/>
        </w:rPr>
        <w:t>. Recent studies have demonstrated the superiority of narrowband hyperspectral remote sensing in estimating percent green cover and differentiating vegetation communities in Arctic ecosystems (</w:t>
      </w:r>
      <w:proofErr w:type="spellStart"/>
      <w:r w:rsidRPr="00AB6BF7">
        <w:rPr>
          <w:rFonts w:ascii="Helvetica" w:hAnsi="Helvetica"/>
          <w:lang w:val="en-US"/>
        </w:rPr>
        <w:t>Bratsch</w:t>
      </w:r>
      <w:proofErr w:type="spellEnd"/>
      <w:r w:rsidRPr="00AB6BF7">
        <w:rPr>
          <w:rFonts w:ascii="Helvetica" w:hAnsi="Helvetica"/>
          <w:lang w:val="en-US"/>
        </w:rPr>
        <w:t xml:space="preserve"> et al., 2016; </w:t>
      </w:r>
      <w:proofErr w:type="spellStart"/>
      <w:r w:rsidRPr="00AB6BF7">
        <w:rPr>
          <w:rFonts w:ascii="Helvetica" w:hAnsi="Helvetica"/>
          <w:lang w:val="en-US"/>
        </w:rPr>
        <w:t>Buchhorn</w:t>
      </w:r>
      <w:proofErr w:type="spellEnd"/>
      <w:r w:rsidRPr="00AB6BF7">
        <w:rPr>
          <w:rFonts w:ascii="Helvetica" w:hAnsi="Helvetica"/>
          <w:lang w:val="en-US"/>
        </w:rPr>
        <w:t xml:space="preserve"> et al., 2013; Liu et al., 2017). Overall, the application of hyperspectral remote sensing in Arctic ecosystems will improve our understanding of the </w:t>
      </w:r>
      <w:proofErr w:type="spellStart"/>
      <w:r w:rsidRPr="00AB6BF7">
        <w:rPr>
          <w:rFonts w:ascii="Helvetica" w:hAnsi="Helvetica"/>
          <w:lang w:val="en-US"/>
        </w:rPr>
        <w:t>spatio</w:t>
      </w:r>
      <w:proofErr w:type="spellEnd"/>
      <w:r w:rsidRPr="00AB6BF7">
        <w:rPr>
          <w:rFonts w:ascii="Helvetica" w:hAnsi="Helvetica"/>
          <w:lang w:val="en-US"/>
        </w:rPr>
        <w:t>-temporal heterogeneity of this ecosystem and the environmental gradients dictating it, and in turn will improve the accuracy of environmental change monitoring.  beamish</w:t>
      </w:r>
    </w:p>
    <w:p w14:paraId="6170E6D2" w14:textId="77777777" w:rsidR="00DE3CE9" w:rsidRPr="00AB6BF7" w:rsidRDefault="00DE3CE9" w:rsidP="00DE3CE9">
      <w:pPr>
        <w:pStyle w:val="NormalWeb"/>
        <w:rPr>
          <w:rFonts w:ascii="Helvetica" w:hAnsi="Helvetica"/>
          <w:lang w:val="en-US"/>
        </w:rPr>
      </w:pPr>
      <w:r w:rsidRPr="00AB6BF7">
        <w:rPr>
          <w:rFonts w:ascii="Helvetica" w:hAnsi="Helvetica"/>
          <w:lang w:val="en-US"/>
        </w:rPr>
        <w:t>Several factors conspire to complicate species-based methods of detecting biodiversity using remote sensing.). Similarly, temporal variation in leaf traits, e.g., due to leaf aging, can generate large intra- and interspecific variation, which could potentially confound species identification through spectral reflectance (</w:t>
      </w:r>
      <w:proofErr w:type="spellStart"/>
      <w:r w:rsidRPr="00AB6BF7">
        <w:rPr>
          <w:rFonts w:ascii="Helvetica" w:hAnsi="Helvetica"/>
          <w:lang w:val="en-US"/>
        </w:rPr>
        <w:t>Chavana</w:t>
      </w:r>
      <w:proofErr w:type="spellEnd"/>
      <w:r w:rsidRPr="00AB6BF7">
        <w:rPr>
          <w:rFonts w:ascii="Helvetica" w:hAnsi="Helvetica"/>
          <w:lang w:val="en-US"/>
        </w:rPr>
        <w:t xml:space="preserve">-Bryant et al., 2017). These challenges in species-based approaches to biodiversity detection have led to alternate methods based on information content. </w:t>
      </w:r>
    </w:p>
    <w:p w14:paraId="43540332" w14:textId="77777777" w:rsidR="00DE3CE9" w:rsidRPr="00AB6BF7" w:rsidRDefault="00DE3CE9" w:rsidP="00DE3CE9">
      <w:pPr>
        <w:spacing w:before="100" w:beforeAutospacing="1" w:after="100" w:afterAutospacing="1"/>
        <w:rPr>
          <w:rFonts w:ascii="Times New Roman" w:eastAsia="Times New Roman" w:hAnsi="Times New Roman" w:cs="Times New Roman"/>
          <w:lang w:val="en-US" w:eastAsia="en-GB"/>
        </w:rPr>
      </w:pPr>
    </w:p>
    <w:p w14:paraId="090B6724" w14:textId="77777777" w:rsidR="00DE3CE9" w:rsidRPr="000951FD" w:rsidRDefault="00DE3CE9" w:rsidP="00DE3CE9">
      <w:pPr>
        <w:spacing w:before="100" w:beforeAutospacing="1" w:after="100" w:afterAutospacing="1"/>
        <w:rPr>
          <w:rFonts w:ascii="Times New Roman" w:eastAsia="Times New Roman" w:hAnsi="Times New Roman" w:cs="Times New Roman"/>
          <w:lang w:val="en-US" w:eastAsia="en-GB"/>
        </w:rPr>
      </w:pPr>
      <w:r w:rsidRPr="00AB6BF7">
        <w:rPr>
          <w:rFonts w:ascii="URWPalladioL" w:eastAsia="Times New Roman" w:hAnsi="URWPalladioL" w:cs="Times New Roman"/>
          <w:lang w:val="en-US" w:eastAsia="en-GB"/>
        </w:rPr>
        <w:t xml:space="preserve">This study presents an example of the potential for hyperspectral remote sensing to improve upon the classification of tundra vegetation communities in the Arctic. Field research in the Arctic is difficult and expensive. Ground-based remote sensing studies are critical, as they allow for the development of spectral relationships that can then potentially be extrapolated to satellite remote sensing. The discriminability of MAT, MNT, MT, and ST communities is improved upon through the use of hyperspectral remote sensing in this study. Hyperspectral remote sensing allows for the inclusion of both a wider range of spectral data and finer resolution spectral data than traditional multi-spectral approaches. Establishing these relationships allows for the identification </w:t>
      </w:r>
      <w:r w:rsidRPr="00AB6BF7">
        <w:rPr>
          <w:rFonts w:ascii="URWPalladioL" w:eastAsia="Times New Roman" w:hAnsi="URWPalladioL" w:cs="Times New Roman"/>
          <w:lang w:val="en-US" w:eastAsia="en-GB"/>
        </w:rPr>
        <w:lastRenderedPageBreak/>
        <w:t>of HNBs on hyperspectral satellites that may be valuable for distinguishing among vegetation communities. Such forthcoming projects include the NASA Hyperspectral Infrared Imager (</w:t>
      </w:r>
      <w:proofErr w:type="spellStart"/>
      <w:r w:rsidRPr="00AB6BF7">
        <w:rPr>
          <w:rFonts w:ascii="URWPalladioL" w:eastAsia="Times New Roman" w:hAnsi="URWPalladioL" w:cs="Times New Roman"/>
          <w:lang w:val="en-US" w:eastAsia="en-GB"/>
        </w:rPr>
        <w:t>HyspIRI</w:t>
      </w:r>
      <w:proofErr w:type="spellEnd"/>
      <w:r w:rsidRPr="00AB6BF7">
        <w:rPr>
          <w:rFonts w:ascii="URWPalladioL" w:eastAsia="Times New Roman" w:hAnsi="URWPalladioL" w:cs="Times New Roman"/>
          <w:lang w:val="en-US" w:eastAsia="en-GB"/>
        </w:rPr>
        <w:t>) and the German Environmental Mapping and Analysis Program (</w:t>
      </w:r>
      <w:proofErr w:type="spellStart"/>
      <w:r w:rsidRPr="00AB6BF7">
        <w:rPr>
          <w:rFonts w:ascii="URWPalladioL" w:eastAsia="Times New Roman" w:hAnsi="URWPalladioL" w:cs="Times New Roman"/>
          <w:lang w:val="en-US" w:eastAsia="en-GB"/>
        </w:rPr>
        <w:t>EnMAP</w:t>
      </w:r>
      <w:proofErr w:type="spellEnd"/>
      <w:r w:rsidRPr="00AB6BF7">
        <w:rPr>
          <w:rFonts w:ascii="URWPalladioL" w:eastAsia="Times New Roman" w:hAnsi="URWPalladioL" w:cs="Times New Roman"/>
          <w:lang w:val="en-US" w:eastAsia="en-GB"/>
        </w:rPr>
        <w:t xml:space="preserve">). Establishing the spectral differences among these vegetation communities using field spectroscopy data facilitates the potential for monitoring of changes occurring in vegetation communities as a result of increasing temperatures in the Arctic. </w:t>
      </w:r>
      <w:commentRangeEnd w:id="3"/>
      <w:r>
        <w:rPr>
          <w:rStyle w:val="CommentReference"/>
          <w:rFonts w:ascii="Arial" w:eastAsia="Arial" w:hAnsi="Arial" w:cs="Arial"/>
          <w:lang w:val="en" w:eastAsia="en-GB"/>
        </w:rPr>
        <w:commentReference w:id="3"/>
      </w:r>
    </w:p>
    <w:p w14:paraId="1580789E" w14:textId="77777777" w:rsidR="00DE3CE9" w:rsidRDefault="00DE3CE9" w:rsidP="00DE3CE9">
      <w:pPr>
        <w:pStyle w:val="NormalWeb"/>
        <w:rPr>
          <w:rFonts w:ascii="Helvetica" w:hAnsi="Helvetica"/>
          <w:lang w:val="en-US" w:eastAsia="en-US"/>
        </w:rPr>
      </w:pPr>
      <w:r w:rsidRPr="00491E4D">
        <w:rPr>
          <w:rFonts w:ascii="Helvetica" w:hAnsi="Helvetica"/>
          <w:lang w:val="en-US" w:eastAsia="en-US"/>
        </w:rPr>
        <w:t xml:space="preserve">Here, help address these knowledge gaps xxx I investigated I </w:t>
      </w:r>
    </w:p>
    <w:p w14:paraId="7CA00323" w14:textId="77777777" w:rsidR="00DE3CE9" w:rsidRPr="00491E4D" w:rsidRDefault="00DE3CE9" w:rsidP="00DE3CE9">
      <w:pPr>
        <w:pStyle w:val="NormalWeb"/>
        <w:rPr>
          <w:rFonts w:ascii="Helvetica" w:hAnsi="Helvetica"/>
          <w:lang w:val="en-US" w:eastAsia="en-US"/>
        </w:rPr>
      </w:pPr>
    </w:p>
    <w:p w14:paraId="21A54955" w14:textId="77777777" w:rsidR="00DE3CE9" w:rsidRPr="00491E4D" w:rsidRDefault="00DE3CE9" w:rsidP="00DE3CE9">
      <w:pPr>
        <w:pStyle w:val="NormalWeb"/>
        <w:rPr>
          <w:rFonts w:ascii="Helvetica" w:hAnsi="Helvetica"/>
          <w:b/>
          <w:bCs/>
          <w:lang w:val="en-US"/>
        </w:rPr>
      </w:pPr>
      <w:r w:rsidRPr="00491E4D">
        <w:rPr>
          <w:rFonts w:ascii="Helvetica" w:hAnsi="Helvetica"/>
          <w:b/>
          <w:bCs/>
          <w:lang w:val="en-US"/>
        </w:rPr>
        <w:t xml:space="preserve">1.1 Study Objectives </w:t>
      </w:r>
    </w:p>
    <w:p w14:paraId="5CFAFFD8" w14:textId="77777777" w:rsidR="00DE3CE9" w:rsidRPr="003718A4" w:rsidRDefault="00DE3CE9" w:rsidP="00DE3CE9">
      <w:pPr>
        <w:pStyle w:val="NormalWeb"/>
        <w:rPr>
          <w:rFonts w:ascii="Helvetica" w:hAnsi="Helvetica"/>
          <w:lang w:val="en-US"/>
        </w:rPr>
      </w:pPr>
      <w:r>
        <w:rPr>
          <w:rFonts w:ascii="Helvetica" w:hAnsi="Helvetica"/>
          <w:lang w:val="en-US"/>
        </w:rPr>
        <w:t>This study aims to u</w:t>
      </w:r>
      <w:r w:rsidRPr="00491E4D">
        <w:rPr>
          <w:rFonts w:ascii="Helvetica" w:hAnsi="Helvetica"/>
          <w:lang w:val="en-US"/>
        </w:rPr>
        <w:t>s</w:t>
      </w:r>
      <w:r>
        <w:rPr>
          <w:rFonts w:ascii="Helvetica" w:hAnsi="Helvetica"/>
          <w:lang w:val="en-US"/>
        </w:rPr>
        <w:t xml:space="preserve">e </w:t>
      </w:r>
      <w:r w:rsidRPr="00491E4D">
        <w:rPr>
          <w:rFonts w:ascii="Helvetica" w:hAnsi="Helvetica"/>
          <w:lang w:val="en-US"/>
        </w:rPr>
        <w:t xml:space="preserve">plot-level spectral </w:t>
      </w:r>
      <w:r>
        <w:rPr>
          <w:rFonts w:ascii="Helvetica" w:hAnsi="Helvetica"/>
          <w:lang w:val="en-US"/>
        </w:rPr>
        <w:t>data to</w:t>
      </w:r>
      <w:r w:rsidRPr="00491E4D">
        <w:rPr>
          <w:rFonts w:ascii="Helvetica" w:hAnsi="Helvetica"/>
          <w:lang w:val="en-US"/>
        </w:rPr>
        <w:t xml:space="preserve"> investigate the patterns of spectral variability between two Arctic vegetation types</w:t>
      </w:r>
      <w:r>
        <w:rPr>
          <w:rFonts w:ascii="Helvetica" w:hAnsi="Helvetica"/>
          <w:lang w:val="en-US"/>
        </w:rPr>
        <w:t>.</w:t>
      </w:r>
      <w:r w:rsidRPr="00491E4D">
        <w:rPr>
          <w:rFonts w:ascii="Helvetica" w:hAnsi="Helvetica"/>
          <w:lang w:val="en-US"/>
        </w:rPr>
        <w:t xml:space="preserve"> </w:t>
      </w:r>
      <w:r>
        <w:rPr>
          <w:rFonts w:ascii="Helvetica" w:hAnsi="Helvetica"/>
          <w:lang w:val="en-US"/>
        </w:rPr>
        <w:t xml:space="preserve">I </w:t>
      </w:r>
      <w:r w:rsidRPr="00491E4D">
        <w:rPr>
          <w:rFonts w:ascii="Helvetica" w:hAnsi="Helvetica"/>
          <w:lang w:val="en-US"/>
        </w:rPr>
        <w:t>address if vegetation communities can be identified based on their mean reflectance and spectral diversity. Through</w:t>
      </w:r>
      <w:r>
        <w:rPr>
          <w:rFonts w:ascii="Helvetica" w:hAnsi="Helvetica"/>
          <w:lang w:val="en-US"/>
        </w:rPr>
        <w:t xml:space="preserve"> using the </w:t>
      </w:r>
      <w:proofErr w:type="spellStart"/>
      <w:r>
        <w:rPr>
          <w:rFonts w:ascii="Helvetica" w:hAnsi="Helvetica"/>
          <w:lang w:val="en-US"/>
        </w:rPr>
        <w:t>InStability</w:t>
      </w:r>
      <w:proofErr w:type="spellEnd"/>
      <w:r>
        <w:rPr>
          <w:rFonts w:ascii="Helvetica" w:hAnsi="Helvetica"/>
          <w:lang w:val="en-US"/>
        </w:rPr>
        <w:t xml:space="preserve"> Index (ISI)</w:t>
      </w:r>
      <w:r w:rsidRPr="00491E4D">
        <w:rPr>
          <w:rFonts w:ascii="Helvetica" w:hAnsi="Helvetica"/>
          <w:lang w:val="en-US"/>
        </w:rPr>
        <w:t>, I</w:t>
      </w:r>
      <w:r>
        <w:rPr>
          <w:rFonts w:ascii="Helvetica" w:hAnsi="Helvetica"/>
          <w:lang w:val="en-US"/>
        </w:rPr>
        <w:t>t is</w:t>
      </w:r>
      <w:r w:rsidRPr="00491E4D">
        <w:rPr>
          <w:rFonts w:ascii="Helvetica" w:hAnsi="Helvetica"/>
          <w:lang w:val="en-US"/>
        </w:rPr>
        <w:t xml:space="preserve"> determined what regions of the electromagnetic spectrum are most distinct between Arctic vegetation types. Through conducting </w:t>
      </w:r>
      <w:r>
        <w:rPr>
          <w:rFonts w:ascii="Helvetica" w:hAnsi="Helvetica"/>
          <w:lang w:val="en-US"/>
        </w:rPr>
        <w:t>band</w:t>
      </w:r>
      <w:r w:rsidRPr="00491E4D">
        <w:rPr>
          <w:rFonts w:ascii="Helvetica" w:hAnsi="Helvetica"/>
          <w:lang w:val="en-US"/>
        </w:rPr>
        <w:t xml:space="preserve"> selection using </w:t>
      </w:r>
      <w:proofErr w:type="spellStart"/>
      <w:r w:rsidRPr="00491E4D">
        <w:rPr>
          <w:rFonts w:ascii="Helvetica" w:hAnsi="Helvetica"/>
          <w:lang w:val="en-US"/>
        </w:rPr>
        <w:t>i</w:t>
      </w:r>
      <w:proofErr w:type="spellEnd"/>
      <w:r w:rsidRPr="00491E4D">
        <w:rPr>
          <w:rFonts w:ascii="Helvetica" w:hAnsi="Helvetica"/>
          <w:lang w:val="en-US"/>
        </w:rPr>
        <w:t xml:space="preserve">) a </w:t>
      </w:r>
      <w:r>
        <w:rPr>
          <w:rFonts w:ascii="Helvetica" w:hAnsi="Helvetica"/>
          <w:lang w:val="en-US"/>
        </w:rPr>
        <w:t>manual</w:t>
      </w:r>
      <w:r w:rsidRPr="00491E4D">
        <w:rPr>
          <w:rFonts w:ascii="Helvetica" w:hAnsi="Helvetica"/>
          <w:lang w:val="en-US"/>
        </w:rPr>
        <w:t xml:space="preserve"> band selection based on a priori assumption and ii) automated selection method </w:t>
      </w:r>
      <w:r>
        <w:rPr>
          <w:rFonts w:ascii="Helvetica" w:hAnsi="Helvetica"/>
          <w:lang w:val="en-US"/>
        </w:rPr>
        <w:t>using ISI values</w:t>
      </w:r>
      <w:r w:rsidRPr="00491E4D">
        <w:rPr>
          <w:rFonts w:ascii="Helvetica" w:hAnsi="Helvetica"/>
          <w:lang w:val="en-US"/>
        </w:rPr>
        <w:t xml:space="preserve">, I investigated if dimensional reduction of spectral data improves the spectral differentiation of vegetation types. Furthermore, </w:t>
      </w:r>
      <w:r>
        <w:rPr>
          <w:rFonts w:ascii="Helvetica" w:hAnsi="Helvetica"/>
          <w:lang w:val="en-US"/>
        </w:rPr>
        <w:t>I</w:t>
      </w:r>
      <w:r w:rsidRPr="00491E4D">
        <w:rPr>
          <w:rFonts w:ascii="Helvetica" w:hAnsi="Helvetica"/>
          <w:lang w:val="en-US"/>
        </w:rPr>
        <w:t xml:space="preserve"> combined spectral signatures with point</w:t>
      </w:r>
      <w:r>
        <w:rPr>
          <w:rFonts w:ascii="Helvetica" w:hAnsi="Helvetica"/>
          <w:lang w:val="en-US"/>
        </w:rPr>
        <w:t xml:space="preserve"> </w:t>
      </w:r>
      <w:r w:rsidRPr="00491E4D">
        <w:rPr>
          <w:rFonts w:ascii="Helvetica" w:hAnsi="Helvetica"/>
          <w:lang w:val="en-US"/>
        </w:rPr>
        <w:t xml:space="preserve">framing data, to evaluate if species </w:t>
      </w:r>
      <w:r w:rsidRPr="003718A4">
        <w:rPr>
          <w:rFonts w:ascii="Helvetica" w:hAnsi="Helvetica"/>
          <w:lang w:val="en-US"/>
        </w:rPr>
        <w:t xml:space="preserve">richness and evenness can be estimated for Arctic vegetation communities. I also investigated how bare ground influences spectral-biodiversity relationships. Using a principle component analysis, additional </w:t>
      </w:r>
      <w:r>
        <w:rPr>
          <w:rFonts w:ascii="Helvetica" w:hAnsi="Helvetica"/>
          <w:lang w:val="en-US"/>
        </w:rPr>
        <w:t xml:space="preserve">environmental factors, </w:t>
      </w:r>
      <w:r w:rsidRPr="003718A4">
        <w:rPr>
          <w:rFonts w:ascii="Helvetica" w:hAnsi="Helvetica"/>
          <w:lang w:val="en-US"/>
        </w:rPr>
        <w:t xml:space="preserve">such as </w:t>
      </w:r>
      <w:r>
        <w:rPr>
          <w:rFonts w:ascii="Helvetica" w:hAnsi="Helvetica"/>
          <w:lang w:val="en-US"/>
        </w:rPr>
        <w:t xml:space="preserve">visible </w:t>
      </w:r>
      <w:r w:rsidRPr="003718A4">
        <w:rPr>
          <w:rFonts w:ascii="Helvetica" w:hAnsi="Helvetica"/>
          <w:lang w:val="en-US"/>
        </w:rPr>
        <w:t>flower</w:t>
      </w:r>
      <w:r>
        <w:rPr>
          <w:rFonts w:ascii="Helvetica" w:hAnsi="Helvetica"/>
          <w:lang w:val="en-US"/>
        </w:rPr>
        <w:t>s and</w:t>
      </w:r>
      <w:r w:rsidRPr="003718A4">
        <w:rPr>
          <w:rFonts w:ascii="Helvetica" w:hAnsi="Helvetica"/>
          <w:lang w:val="en-US"/>
        </w:rPr>
        <w:t xml:space="preserve"> dead </w:t>
      </w:r>
      <w:r>
        <w:rPr>
          <w:rFonts w:ascii="Helvetica" w:hAnsi="Helvetica"/>
          <w:lang w:val="en-US"/>
        </w:rPr>
        <w:t>matter</w:t>
      </w:r>
      <w:r w:rsidRPr="003718A4">
        <w:rPr>
          <w:rFonts w:ascii="Helvetica" w:hAnsi="Helvetica"/>
          <w:lang w:val="en-US"/>
        </w:rPr>
        <w:t>, cover type</w:t>
      </w:r>
      <w:r>
        <w:rPr>
          <w:rFonts w:ascii="Helvetica" w:hAnsi="Helvetica"/>
          <w:lang w:val="en-US"/>
        </w:rPr>
        <w:t>, and canopy density</w:t>
      </w:r>
      <w:r w:rsidRPr="003718A4">
        <w:rPr>
          <w:rFonts w:ascii="Helvetica" w:hAnsi="Helvetica"/>
          <w:lang w:val="en-US"/>
        </w:rPr>
        <w:t xml:space="preserve"> were visually evaluated in how they affect spectral properties</w:t>
      </w:r>
      <w:r>
        <w:rPr>
          <w:rFonts w:ascii="Helvetica" w:hAnsi="Helvetica"/>
          <w:lang w:val="en-US"/>
        </w:rPr>
        <w:t>.</w:t>
      </w:r>
      <w:r w:rsidRPr="003718A4">
        <w:rPr>
          <w:rFonts w:ascii="Helvetica" w:hAnsi="Helvetica"/>
          <w:lang w:val="en-US"/>
        </w:rPr>
        <w:t xml:space="preserve"> </w:t>
      </w:r>
    </w:p>
    <w:p w14:paraId="2435E3A0" w14:textId="77777777" w:rsidR="00DE3CE9" w:rsidRDefault="00DE3CE9" w:rsidP="00DE3CE9">
      <w:pPr>
        <w:rPr>
          <w:rFonts w:ascii="Helvetica" w:hAnsi="Helvetica"/>
          <w:b/>
          <w:bCs/>
          <w:lang w:val="en-US"/>
        </w:rPr>
      </w:pPr>
      <w:r w:rsidRPr="00F905BD">
        <w:rPr>
          <w:rFonts w:ascii="Helvetica" w:hAnsi="Helvetica"/>
          <w:b/>
          <w:bCs/>
          <w:lang w:val="en-US"/>
        </w:rPr>
        <w:t xml:space="preserve">Ultimately, my study </w:t>
      </w:r>
      <w:r>
        <w:rPr>
          <w:rFonts w:ascii="Helvetica" w:hAnsi="Helvetica"/>
          <w:b/>
          <w:bCs/>
          <w:lang w:val="en-US"/>
        </w:rPr>
        <w:t>reveals xxx, suggesting xxx</w:t>
      </w:r>
    </w:p>
    <w:p w14:paraId="426A4904" w14:textId="77777777" w:rsidR="00DE3CE9" w:rsidRPr="00805C73" w:rsidRDefault="00DE3CE9" w:rsidP="00DE3CE9">
      <w:pPr>
        <w:rPr>
          <w:rFonts w:ascii="Helvetica" w:hAnsi="Helvetica"/>
          <w:lang w:val="en-US"/>
        </w:rPr>
      </w:pPr>
    </w:p>
    <w:p w14:paraId="027FFAC5" w14:textId="77777777" w:rsidR="00DE3CE9" w:rsidRPr="00491E4D" w:rsidRDefault="00DE3CE9" w:rsidP="00DE3CE9">
      <w:pPr>
        <w:rPr>
          <w:rFonts w:ascii="Helvetica" w:hAnsi="Helvetica"/>
          <w:u w:val="single"/>
          <w:lang w:val="en-US"/>
        </w:rPr>
      </w:pPr>
    </w:p>
    <w:p w14:paraId="02C402A7" w14:textId="77777777" w:rsidR="00DE3CE9" w:rsidRPr="00491E4D" w:rsidRDefault="00DE3CE9" w:rsidP="00DE3CE9">
      <w:pPr>
        <w:rPr>
          <w:rFonts w:ascii="Helvetica" w:hAnsi="Helvetica"/>
          <w:b/>
          <w:bCs/>
          <w:sz w:val="28"/>
          <w:szCs w:val="28"/>
          <w:lang w:val="en-US"/>
        </w:rPr>
      </w:pPr>
      <w:r w:rsidRPr="00491E4D">
        <w:rPr>
          <w:rFonts w:ascii="Helvetica" w:hAnsi="Helvetica"/>
          <w:b/>
          <w:bCs/>
          <w:sz w:val="28"/>
          <w:szCs w:val="28"/>
          <w:lang w:val="en-US"/>
        </w:rPr>
        <w:t xml:space="preserve">1.2 Research </w:t>
      </w:r>
      <w:r>
        <w:rPr>
          <w:rFonts w:ascii="Helvetica" w:hAnsi="Helvetica"/>
          <w:b/>
          <w:bCs/>
          <w:sz w:val="28"/>
          <w:szCs w:val="28"/>
          <w:lang w:val="en-US"/>
        </w:rPr>
        <w:t>Q</w:t>
      </w:r>
      <w:r w:rsidRPr="00491E4D">
        <w:rPr>
          <w:rFonts w:ascii="Helvetica" w:hAnsi="Helvetica"/>
          <w:b/>
          <w:bCs/>
          <w:sz w:val="28"/>
          <w:szCs w:val="28"/>
          <w:lang w:val="en-US"/>
        </w:rPr>
        <w:t xml:space="preserve">uestions and </w:t>
      </w:r>
      <w:r>
        <w:rPr>
          <w:rFonts w:ascii="Helvetica" w:hAnsi="Helvetica"/>
          <w:b/>
          <w:bCs/>
          <w:sz w:val="28"/>
          <w:szCs w:val="28"/>
          <w:lang w:val="en-US"/>
        </w:rPr>
        <w:t>H</w:t>
      </w:r>
      <w:r w:rsidRPr="00491E4D">
        <w:rPr>
          <w:rFonts w:ascii="Helvetica" w:hAnsi="Helvetica"/>
          <w:b/>
          <w:bCs/>
          <w:sz w:val="28"/>
          <w:szCs w:val="28"/>
          <w:lang w:val="en-US"/>
        </w:rPr>
        <w:t>ypotheses</w:t>
      </w:r>
    </w:p>
    <w:p w14:paraId="34A68528" w14:textId="77777777" w:rsidR="00DE3CE9" w:rsidRDefault="00DE3CE9" w:rsidP="00DE3CE9">
      <w:pPr>
        <w:rPr>
          <w:rFonts w:ascii="Helvetica" w:hAnsi="Helvetica"/>
          <w:b/>
          <w:bCs/>
          <w:u w:val="single"/>
          <w:lang w:val="en-US"/>
        </w:rPr>
      </w:pPr>
    </w:p>
    <w:p w14:paraId="734F1AC0" w14:textId="77777777" w:rsidR="00DE3CE9" w:rsidRPr="00491E4D" w:rsidRDefault="00DE3CE9" w:rsidP="00DE3CE9">
      <w:pPr>
        <w:rPr>
          <w:rFonts w:ascii="Helvetica" w:hAnsi="Helvetica"/>
          <w:b/>
          <w:bCs/>
          <w:u w:val="single"/>
          <w:lang w:val="en-US"/>
        </w:rPr>
      </w:pPr>
    </w:p>
    <w:p w14:paraId="3CC23E66" w14:textId="77777777" w:rsidR="00DE3CE9" w:rsidRPr="00491E4D" w:rsidRDefault="00DE3CE9" w:rsidP="00DE3CE9">
      <w:pPr>
        <w:rPr>
          <w:rFonts w:ascii="Helvetica" w:hAnsi="Helvetica"/>
          <w:b/>
          <w:bCs/>
          <w:lang w:val="en-US"/>
        </w:rPr>
      </w:pPr>
      <w:r w:rsidRPr="00491E4D">
        <w:rPr>
          <w:rFonts w:ascii="Helvetica" w:hAnsi="Helvetica"/>
          <w:b/>
          <w:bCs/>
          <w:lang w:val="en-US"/>
        </w:rPr>
        <w:t>1: How do Arctic Vegetation types discriminate based on the spectral mean and spectral diversity of hyperspectral signatures?</w:t>
      </w:r>
    </w:p>
    <w:p w14:paraId="02E09245" w14:textId="77777777" w:rsidR="00DE3CE9" w:rsidRPr="00491E4D" w:rsidRDefault="00DE3CE9" w:rsidP="00DE3CE9">
      <w:pPr>
        <w:rPr>
          <w:rFonts w:ascii="Helvetica" w:hAnsi="Helvetica"/>
          <w:b/>
          <w:bCs/>
          <w:lang w:val="en-US"/>
        </w:rPr>
      </w:pPr>
    </w:p>
    <w:p w14:paraId="7C5811EB" w14:textId="77777777" w:rsidR="00DE3CE9" w:rsidRPr="00491E4D" w:rsidRDefault="00DE3CE9" w:rsidP="00DE3CE9">
      <w:pPr>
        <w:jc w:val="both"/>
        <w:rPr>
          <w:rFonts w:ascii="Helvetica" w:eastAsia="Times New Roman" w:hAnsi="Helvetica" w:cs="Times New Roman"/>
          <w:lang w:val="en-US"/>
        </w:rPr>
      </w:pPr>
      <w:r w:rsidRPr="00491E4D">
        <w:rPr>
          <w:rFonts w:ascii="Helvetica" w:eastAsia="Times New Roman" w:hAnsi="Helvetica" w:cs="Times New Roman"/>
          <w:b/>
          <w:bCs/>
          <w:lang w:val="en-US"/>
        </w:rPr>
        <w:t>H</w:t>
      </w:r>
      <w:r w:rsidRPr="00491E4D">
        <w:rPr>
          <w:rFonts w:ascii="Helvetica" w:eastAsia="Times New Roman" w:hAnsi="Helvetica" w:cs="Times New Roman"/>
          <w:b/>
          <w:bCs/>
          <w:vertAlign w:val="subscript"/>
          <w:lang w:val="en-US"/>
        </w:rPr>
        <w:t>1</w:t>
      </w:r>
      <w:r w:rsidRPr="00491E4D">
        <w:rPr>
          <w:rFonts w:ascii="Helvetica" w:eastAsia="Times New Roman" w:hAnsi="Helvetica" w:cs="Times New Roman"/>
          <w:lang w:val="en-US"/>
        </w:rPr>
        <w:t>: Arctic vegetation types can be identified based on the mean of their spectral signature (H</w:t>
      </w:r>
      <w:r w:rsidRPr="00491E4D">
        <w:rPr>
          <w:rFonts w:ascii="Helvetica" w:eastAsia="Times New Roman" w:hAnsi="Helvetica" w:cs="Times New Roman"/>
          <w:vertAlign w:val="subscript"/>
          <w:lang w:val="en-US"/>
        </w:rPr>
        <w:t>1a</w:t>
      </w:r>
      <w:r w:rsidRPr="00491E4D">
        <w:rPr>
          <w:rFonts w:ascii="Helvetica" w:eastAsia="Times New Roman" w:hAnsi="Helvetica" w:cs="Times New Roman"/>
          <w:lang w:val="en-US"/>
        </w:rPr>
        <w:t>) and spectral diversity of their spectral signature (H</w:t>
      </w:r>
      <w:r w:rsidRPr="00491E4D">
        <w:rPr>
          <w:rFonts w:ascii="Helvetica" w:eastAsia="Times New Roman" w:hAnsi="Helvetica" w:cs="Times New Roman"/>
          <w:vertAlign w:val="subscript"/>
          <w:lang w:val="en-US"/>
        </w:rPr>
        <w:t>1b</w:t>
      </w:r>
      <w:r w:rsidRPr="00491E4D">
        <w:rPr>
          <w:rFonts w:ascii="Helvetica" w:eastAsia="Times New Roman" w:hAnsi="Helvetica" w:cs="Times New Roman"/>
          <w:lang w:val="en-US"/>
        </w:rPr>
        <w:t xml:space="preserve">). Spectral diversity will have a </w:t>
      </w:r>
      <w:r>
        <w:rPr>
          <w:rFonts w:ascii="Helvetica" w:eastAsia="Times New Roman" w:hAnsi="Helvetica" w:cs="Times New Roman"/>
          <w:lang w:val="en-US"/>
        </w:rPr>
        <w:t>stronger</w:t>
      </w:r>
      <w:r w:rsidRPr="00491E4D">
        <w:rPr>
          <w:rFonts w:ascii="Helvetica" w:eastAsia="Times New Roman" w:hAnsi="Helvetica" w:cs="Times New Roman"/>
          <w:lang w:val="en-US"/>
        </w:rPr>
        <w:t xml:space="preserve"> correspondence with vegetation type (H</w:t>
      </w:r>
      <w:r w:rsidRPr="00491E4D">
        <w:rPr>
          <w:rFonts w:ascii="Helvetica" w:eastAsia="Times New Roman" w:hAnsi="Helvetica" w:cs="Times New Roman"/>
          <w:vertAlign w:val="subscript"/>
          <w:lang w:val="en-US"/>
        </w:rPr>
        <w:t>1c</w:t>
      </w:r>
      <w:r w:rsidRPr="00491E4D">
        <w:rPr>
          <w:rFonts w:ascii="Helvetica" w:eastAsia="Times New Roman" w:hAnsi="Helvetica" w:cs="Times New Roman"/>
          <w:lang w:val="en-US"/>
        </w:rPr>
        <w:t>).  When ordinated, spectral signatures will discriminate among vegetation types (H</w:t>
      </w:r>
      <w:r w:rsidRPr="00491E4D">
        <w:rPr>
          <w:rFonts w:ascii="Helvetica" w:eastAsia="Times New Roman" w:hAnsi="Helvetica" w:cs="Times New Roman"/>
          <w:vertAlign w:val="subscript"/>
          <w:lang w:val="en-US"/>
        </w:rPr>
        <w:t>1d</w:t>
      </w:r>
      <w:r w:rsidRPr="00491E4D">
        <w:rPr>
          <w:rFonts w:ascii="Helvetica" w:eastAsia="Times New Roman" w:hAnsi="Helvetica" w:cs="Times New Roman"/>
          <w:lang w:val="en-US"/>
        </w:rPr>
        <w:t>) and year of measurement (H</w:t>
      </w:r>
      <w:r w:rsidRPr="00491E4D">
        <w:rPr>
          <w:rFonts w:ascii="Helvetica" w:eastAsia="Times New Roman" w:hAnsi="Helvetica" w:cs="Times New Roman"/>
          <w:vertAlign w:val="subscript"/>
          <w:lang w:val="en-US"/>
        </w:rPr>
        <w:t>1e</w:t>
      </w:r>
      <w:r w:rsidRPr="00491E4D">
        <w:rPr>
          <w:rFonts w:ascii="Helvetica" w:eastAsia="Times New Roman" w:hAnsi="Helvetica" w:cs="Times New Roman"/>
          <w:lang w:val="en-US"/>
        </w:rPr>
        <w:t>).</w:t>
      </w:r>
    </w:p>
    <w:p w14:paraId="59B44EB2" w14:textId="77777777" w:rsidR="00DE3CE9" w:rsidRPr="00491E4D" w:rsidRDefault="00DE3CE9" w:rsidP="00DE3CE9">
      <w:pPr>
        <w:jc w:val="both"/>
        <w:rPr>
          <w:rFonts w:ascii="Helvetica" w:eastAsia="Times New Roman" w:hAnsi="Helvetica" w:cs="Times New Roman"/>
          <w:lang w:val="en-US"/>
        </w:rPr>
      </w:pPr>
    </w:p>
    <w:p w14:paraId="753BE9D6" w14:textId="77777777" w:rsidR="00DE3CE9" w:rsidRPr="00491E4D" w:rsidRDefault="00DE3CE9" w:rsidP="00DE3CE9">
      <w:pPr>
        <w:jc w:val="both"/>
        <w:rPr>
          <w:rFonts w:ascii="Helvetica" w:eastAsia="Times New Roman" w:hAnsi="Helvetica" w:cs="Times New Roman"/>
          <w:lang w:val="en-US"/>
        </w:rPr>
      </w:pPr>
      <w:r w:rsidRPr="00491E4D">
        <w:rPr>
          <w:rFonts w:ascii="Helvetica" w:eastAsia="Times New Roman" w:hAnsi="Helvetica" w:cs="Times New Roman"/>
          <w:b/>
          <w:bCs/>
          <w:lang w:val="en-US"/>
        </w:rPr>
        <w:t>H</w:t>
      </w:r>
      <w:r w:rsidRPr="00491E4D">
        <w:rPr>
          <w:rFonts w:ascii="Helvetica" w:eastAsia="Times New Roman" w:hAnsi="Helvetica" w:cs="Times New Roman"/>
          <w:b/>
          <w:bCs/>
          <w:vertAlign w:val="subscript"/>
          <w:lang w:val="en-US"/>
        </w:rPr>
        <w:t>1o</w:t>
      </w:r>
      <w:r w:rsidRPr="00491E4D">
        <w:rPr>
          <w:rFonts w:ascii="Helvetica" w:eastAsia="Times New Roman" w:hAnsi="Helvetica" w:cs="Times New Roman"/>
          <w:b/>
          <w:bCs/>
          <w:lang w:val="en-US"/>
        </w:rPr>
        <w:t xml:space="preserve">: </w:t>
      </w:r>
      <w:r w:rsidRPr="00491E4D">
        <w:rPr>
          <w:rFonts w:ascii="Helvetica" w:eastAsia="Times New Roman" w:hAnsi="Helvetica" w:cs="Times New Roman"/>
          <w:lang w:val="en-US"/>
        </w:rPr>
        <w:t xml:space="preserve">Arctic vegetation types do not differ based on the mean or variance of their spectral signatures, and do not discriminate when ordinated. </w:t>
      </w:r>
    </w:p>
    <w:p w14:paraId="1686BB85" w14:textId="77777777" w:rsidR="00DE3CE9" w:rsidRPr="00491E4D" w:rsidRDefault="00DE3CE9" w:rsidP="00DE3CE9">
      <w:pPr>
        <w:rPr>
          <w:rFonts w:ascii="Helvetica" w:hAnsi="Helvetica"/>
          <w:b/>
          <w:bCs/>
          <w:u w:val="single"/>
          <w:lang w:val="en-US"/>
        </w:rPr>
      </w:pPr>
    </w:p>
    <w:p w14:paraId="49D48BB2" w14:textId="77777777" w:rsidR="00DE3CE9" w:rsidRPr="00491E4D" w:rsidRDefault="00DE3CE9" w:rsidP="00DE3CE9">
      <w:pPr>
        <w:rPr>
          <w:rFonts w:ascii="Helvetica" w:hAnsi="Helvetica"/>
          <w:b/>
          <w:bCs/>
          <w:u w:val="single"/>
          <w:lang w:val="en-US"/>
        </w:rPr>
      </w:pPr>
    </w:p>
    <w:p w14:paraId="7A001635" w14:textId="77777777" w:rsidR="00DE3CE9" w:rsidRPr="00491E4D" w:rsidRDefault="00DE3CE9" w:rsidP="00DE3CE9">
      <w:pPr>
        <w:rPr>
          <w:rFonts w:ascii="Helvetica" w:hAnsi="Helvetica"/>
          <w:b/>
          <w:bCs/>
          <w:lang w:val="en-US"/>
        </w:rPr>
      </w:pPr>
      <w:r w:rsidRPr="00491E4D">
        <w:rPr>
          <w:rFonts w:ascii="Helvetica" w:hAnsi="Helvetica"/>
          <w:b/>
          <w:bCs/>
          <w:lang w:val="en-US"/>
        </w:rPr>
        <w:lastRenderedPageBreak/>
        <w:t xml:space="preserve">2: Does band selection influence correspondence between </w:t>
      </w:r>
      <w:r>
        <w:rPr>
          <w:rFonts w:ascii="Helvetica" w:hAnsi="Helvetica"/>
          <w:b/>
          <w:bCs/>
          <w:lang w:val="en-US"/>
        </w:rPr>
        <w:t>spectral diversity</w:t>
      </w:r>
      <w:r w:rsidRPr="00491E4D">
        <w:rPr>
          <w:rFonts w:ascii="Helvetica" w:hAnsi="Helvetica"/>
          <w:b/>
          <w:bCs/>
          <w:lang w:val="en-US"/>
        </w:rPr>
        <w:t xml:space="preserve"> and vegetation type</w:t>
      </w:r>
      <w:r>
        <w:rPr>
          <w:rFonts w:ascii="Helvetica" w:hAnsi="Helvetica"/>
          <w:b/>
          <w:bCs/>
          <w:lang w:val="en-US"/>
        </w:rPr>
        <w:t xml:space="preserve">. </w:t>
      </w:r>
    </w:p>
    <w:p w14:paraId="7060FAB1" w14:textId="77777777" w:rsidR="00DE3CE9" w:rsidRPr="00491E4D" w:rsidRDefault="00DE3CE9" w:rsidP="00DE3CE9">
      <w:pPr>
        <w:rPr>
          <w:rFonts w:ascii="Helvetica" w:hAnsi="Helvetica"/>
          <w:b/>
          <w:bCs/>
          <w:lang w:val="en-US"/>
        </w:rPr>
      </w:pPr>
    </w:p>
    <w:p w14:paraId="537E59DA" w14:textId="77777777" w:rsidR="00DE3CE9" w:rsidRPr="00491E4D" w:rsidRDefault="00DE3CE9" w:rsidP="00DE3CE9">
      <w:pPr>
        <w:rPr>
          <w:rFonts w:ascii="Helvetica" w:hAnsi="Helvetica"/>
          <w:lang w:val="en-US"/>
        </w:rPr>
      </w:pPr>
      <w:r w:rsidRPr="00491E4D">
        <w:rPr>
          <w:rFonts w:ascii="Helvetica" w:hAnsi="Helvetica"/>
          <w:b/>
          <w:bCs/>
          <w:lang w:val="en-US"/>
        </w:rPr>
        <w:t>H</w:t>
      </w:r>
      <w:r>
        <w:rPr>
          <w:rFonts w:ascii="Helvetica" w:hAnsi="Helvetica"/>
          <w:b/>
          <w:bCs/>
          <w:vertAlign w:val="subscript"/>
          <w:lang w:val="en-US"/>
        </w:rPr>
        <w:t>2</w:t>
      </w:r>
      <w:r w:rsidRPr="00491E4D">
        <w:rPr>
          <w:rFonts w:ascii="Helvetica" w:hAnsi="Helvetica"/>
          <w:b/>
          <w:bCs/>
          <w:lang w:val="en-US"/>
        </w:rPr>
        <w:t xml:space="preserve">. </w:t>
      </w:r>
      <w:r>
        <w:rPr>
          <w:rFonts w:ascii="Helvetica" w:hAnsi="Helvetica"/>
          <w:lang w:val="en-US"/>
        </w:rPr>
        <w:t>O</w:t>
      </w:r>
      <w:r w:rsidRPr="00491E4D">
        <w:rPr>
          <w:rFonts w:ascii="Helvetica" w:hAnsi="Helvetica"/>
          <w:lang w:val="en-US"/>
        </w:rPr>
        <w:t>verall regions in the visible part of the spectrum (400-700nm) having higher correspondence with vegetation type than bands in the near infrared range (700-100nm) (H</w:t>
      </w:r>
      <w:r>
        <w:rPr>
          <w:rFonts w:ascii="Helvetica" w:hAnsi="Helvetica"/>
          <w:vertAlign w:val="subscript"/>
          <w:lang w:val="en-US"/>
        </w:rPr>
        <w:t>2a</w:t>
      </w:r>
      <w:r w:rsidRPr="00491E4D">
        <w:rPr>
          <w:rFonts w:ascii="Helvetica" w:hAnsi="Helvetica"/>
          <w:lang w:val="en-US"/>
        </w:rPr>
        <w:t>)</w:t>
      </w:r>
      <w:r>
        <w:rPr>
          <w:rFonts w:ascii="Helvetica" w:hAnsi="Helvetica"/>
          <w:lang w:val="en-US"/>
        </w:rPr>
        <w:t>. Automatic band selection</w:t>
      </w:r>
      <w:r w:rsidRPr="00491E4D">
        <w:rPr>
          <w:rFonts w:ascii="Helvetica" w:hAnsi="Helvetica"/>
          <w:lang w:val="en-US"/>
        </w:rPr>
        <w:t xml:space="preserve"> will result in the selection of a small but spectrally diversity subset of bands (H</w:t>
      </w:r>
      <w:r>
        <w:rPr>
          <w:rFonts w:ascii="Helvetica" w:hAnsi="Helvetica"/>
          <w:vertAlign w:val="subscript"/>
          <w:lang w:val="en-US"/>
        </w:rPr>
        <w:t>2b</w:t>
      </w:r>
      <w:r w:rsidRPr="00491E4D">
        <w:rPr>
          <w:rFonts w:ascii="Helvetica" w:hAnsi="Helvetica"/>
          <w:lang w:val="en-US"/>
        </w:rPr>
        <w:t>)</w:t>
      </w:r>
      <w:r>
        <w:rPr>
          <w:rFonts w:ascii="Helvetica" w:hAnsi="Helvetica"/>
          <w:lang w:val="en-US"/>
        </w:rPr>
        <w:t xml:space="preserve">. </w:t>
      </w:r>
      <w:r w:rsidRPr="00491E4D">
        <w:rPr>
          <w:rFonts w:ascii="Helvetica" w:hAnsi="Helvetica"/>
          <w:lang w:val="en-US"/>
        </w:rPr>
        <w:t xml:space="preserve">Both </w:t>
      </w:r>
      <w:r>
        <w:rPr>
          <w:rFonts w:ascii="Helvetica" w:hAnsi="Helvetica"/>
          <w:lang w:val="en-US"/>
        </w:rPr>
        <w:t xml:space="preserve">manual and automatic </w:t>
      </w:r>
      <w:r w:rsidRPr="00491E4D">
        <w:rPr>
          <w:rFonts w:ascii="Helvetica" w:hAnsi="Helvetica"/>
          <w:lang w:val="en-US"/>
        </w:rPr>
        <w:t xml:space="preserve">band selection </w:t>
      </w:r>
      <w:r>
        <w:rPr>
          <w:rFonts w:ascii="Helvetica" w:hAnsi="Helvetica"/>
          <w:lang w:val="en-US"/>
        </w:rPr>
        <w:t xml:space="preserve">methods </w:t>
      </w:r>
      <w:r w:rsidRPr="00491E4D">
        <w:rPr>
          <w:rFonts w:ascii="Helvetica" w:hAnsi="Helvetica"/>
          <w:lang w:val="en-US"/>
        </w:rPr>
        <w:t>result in greater correspondence between spectral diversity and vegetation type (H</w:t>
      </w:r>
      <w:r>
        <w:rPr>
          <w:rFonts w:ascii="Helvetica" w:hAnsi="Helvetica"/>
          <w:vertAlign w:val="subscript"/>
          <w:lang w:val="en-US"/>
        </w:rPr>
        <w:t>2c</w:t>
      </w:r>
      <w:r w:rsidRPr="00491E4D">
        <w:rPr>
          <w:rFonts w:ascii="Helvetica" w:hAnsi="Helvetica"/>
          <w:lang w:val="en-US"/>
        </w:rPr>
        <w:t>).</w:t>
      </w:r>
    </w:p>
    <w:p w14:paraId="3149DC49" w14:textId="77777777" w:rsidR="00DE3CE9" w:rsidRPr="00491E4D" w:rsidRDefault="00DE3CE9" w:rsidP="00DE3CE9">
      <w:pPr>
        <w:rPr>
          <w:rFonts w:ascii="Helvetica" w:hAnsi="Helvetica"/>
          <w:u w:val="single"/>
          <w:lang w:val="en-US"/>
        </w:rPr>
      </w:pPr>
    </w:p>
    <w:p w14:paraId="7994990F" w14:textId="77777777" w:rsidR="00DE3CE9" w:rsidRPr="00491E4D" w:rsidRDefault="00DE3CE9" w:rsidP="00DE3CE9">
      <w:pPr>
        <w:rPr>
          <w:rFonts w:ascii="Helvetica" w:hAnsi="Helvetica"/>
          <w:lang w:val="en-US"/>
        </w:rPr>
      </w:pPr>
      <w:r w:rsidRPr="00491E4D">
        <w:rPr>
          <w:rFonts w:ascii="Helvetica" w:hAnsi="Helvetica"/>
          <w:b/>
          <w:bCs/>
          <w:lang w:val="en-US"/>
        </w:rPr>
        <w:t>H</w:t>
      </w:r>
      <w:r w:rsidRPr="00491E4D">
        <w:rPr>
          <w:rFonts w:ascii="Helvetica" w:hAnsi="Helvetica"/>
          <w:b/>
          <w:bCs/>
          <w:vertAlign w:val="subscript"/>
          <w:lang w:val="en-US"/>
        </w:rPr>
        <w:t>3o</w:t>
      </w:r>
      <w:r w:rsidRPr="00491E4D">
        <w:rPr>
          <w:rFonts w:ascii="Helvetica" w:hAnsi="Helvetica"/>
          <w:b/>
          <w:bCs/>
          <w:lang w:val="en-US"/>
        </w:rPr>
        <w:t xml:space="preserve">: </w:t>
      </w:r>
      <w:r w:rsidRPr="00491E4D">
        <w:rPr>
          <w:rFonts w:ascii="Helvetica" w:hAnsi="Helvetica"/>
          <w:lang w:val="en-US"/>
        </w:rPr>
        <w:t>There are no specific spectral regions that are best suited to discriminate vegetation types. Band selection does not visibl</w:t>
      </w:r>
      <w:r>
        <w:rPr>
          <w:rFonts w:ascii="Helvetica" w:hAnsi="Helvetica"/>
          <w:lang w:val="en-US"/>
        </w:rPr>
        <w:t>y</w:t>
      </w:r>
      <w:r w:rsidRPr="00491E4D">
        <w:rPr>
          <w:rFonts w:ascii="Helvetica" w:hAnsi="Helvetica"/>
          <w:lang w:val="en-US"/>
        </w:rPr>
        <w:t xml:space="preserve"> influence the correspondence between spectral diversity and vegetation type. </w:t>
      </w:r>
    </w:p>
    <w:p w14:paraId="54C0CBA9" w14:textId="77777777" w:rsidR="00DE3CE9" w:rsidRPr="00491E4D" w:rsidRDefault="00DE3CE9" w:rsidP="00DE3CE9">
      <w:pPr>
        <w:rPr>
          <w:rFonts w:ascii="Helvetica" w:hAnsi="Helvetica"/>
          <w:b/>
          <w:bCs/>
          <w:u w:val="single"/>
          <w:lang w:val="en-US"/>
        </w:rPr>
      </w:pPr>
    </w:p>
    <w:p w14:paraId="0351EBF0" w14:textId="77777777" w:rsidR="00DE3CE9" w:rsidRPr="00491E4D" w:rsidRDefault="00DE3CE9" w:rsidP="00DE3CE9">
      <w:pPr>
        <w:rPr>
          <w:rFonts w:ascii="Helvetica" w:hAnsi="Helvetica"/>
          <w:b/>
          <w:bCs/>
          <w:lang w:val="en-US"/>
        </w:rPr>
      </w:pPr>
      <w:r w:rsidRPr="00491E4D">
        <w:rPr>
          <w:rFonts w:ascii="Helvetica" w:hAnsi="Helvetica"/>
          <w:b/>
          <w:bCs/>
          <w:lang w:val="en-US"/>
        </w:rPr>
        <w:t xml:space="preserve">3: How does spectral diversity relate to species richness, evenness, and </w:t>
      </w:r>
      <w:r>
        <w:rPr>
          <w:rFonts w:ascii="Helvetica" w:hAnsi="Helvetica"/>
          <w:b/>
          <w:bCs/>
          <w:lang w:val="en-US"/>
        </w:rPr>
        <w:t>bare ground</w:t>
      </w:r>
      <w:r w:rsidRPr="00491E4D">
        <w:rPr>
          <w:rFonts w:ascii="Helvetica" w:hAnsi="Helvetica"/>
          <w:b/>
          <w:bCs/>
          <w:lang w:val="en-US"/>
        </w:rPr>
        <w:t>?</w:t>
      </w:r>
    </w:p>
    <w:p w14:paraId="78D50BFC" w14:textId="77777777" w:rsidR="00DE3CE9" w:rsidRPr="00491E4D" w:rsidRDefault="00DE3CE9" w:rsidP="00DE3CE9">
      <w:pPr>
        <w:rPr>
          <w:rFonts w:ascii="Helvetica" w:hAnsi="Helvetica"/>
          <w:lang w:val="en-US"/>
        </w:rPr>
      </w:pPr>
    </w:p>
    <w:p w14:paraId="2039AC6D" w14:textId="77777777" w:rsidR="00DE3CE9" w:rsidRPr="00491E4D" w:rsidRDefault="00DE3CE9" w:rsidP="00DE3CE9">
      <w:pPr>
        <w:jc w:val="both"/>
        <w:rPr>
          <w:rFonts w:ascii="Helvetica" w:eastAsia="Times New Roman" w:hAnsi="Helvetica" w:cs="Times New Roman"/>
          <w:lang w:val="en-US"/>
        </w:rPr>
      </w:pPr>
      <w:r w:rsidRPr="00491E4D">
        <w:rPr>
          <w:rFonts w:ascii="Helvetica" w:eastAsia="Times New Roman" w:hAnsi="Helvetica" w:cs="Times New Roman"/>
          <w:b/>
          <w:bCs/>
          <w:lang w:val="en-US"/>
        </w:rPr>
        <w:t>H</w:t>
      </w:r>
      <w:r>
        <w:rPr>
          <w:rFonts w:ascii="Helvetica" w:eastAsia="Times New Roman" w:hAnsi="Helvetica" w:cs="Times New Roman"/>
          <w:b/>
          <w:bCs/>
          <w:vertAlign w:val="subscript"/>
          <w:lang w:val="en-US"/>
        </w:rPr>
        <w:t>3</w:t>
      </w:r>
      <w:r w:rsidRPr="00491E4D">
        <w:rPr>
          <w:rFonts w:ascii="Helvetica" w:eastAsia="Times New Roman" w:hAnsi="Helvetica" w:cs="Times New Roman"/>
          <w:b/>
          <w:bCs/>
          <w:lang w:val="en-US"/>
        </w:rPr>
        <w:t xml:space="preserve">: </w:t>
      </w:r>
      <w:r w:rsidRPr="00491E4D">
        <w:rPr>
          <w:rFonts w:ascii="Helvetica" w:eastAsia="Times New Roman" w:hAnsi="Helvetica" w:cs="Times New Roman"/>
          <w:lang w:val="en-US"/>
        </w:rPr>
        <w:t>Vegetation type will significantly affect spectral diversity (H</w:t>
      </w:r>
      <w:r>
        <w:rPr>
          <w:rFonts w:ascii="Helvetica" w:eastAsia="Times New Roman" w:hAnsi="Helvetica" w:cs="Times New Roman"/>
          <w:vertAlign w:val="subscript"/>
          <w:lang w:val="en-US"/>
        </w:rPr>
        <w:t>3</w:t>
      </w:r>
      <w:r w:rsidRPr="00491E4D">
        <w:rPr>
          <w:rFonts w:ascii="Helvetica" w:eastAsia="Times New Roman" w:hAnsi="Helvetica" w:cs="Times New Roman"/>
          <w:vertAlign w:val="subscript"/>
          <w:lang w:val="en-US"/>
        </w:rPr>
        <w:t>a</w:t>
      </w:r>
      <w:r w:rsidRPr="00491E4D">
        <w:rPr>
          <w:rFonts w:ascii="Helvetica" w:eastAsia="Times New Roman" w:hAnsi="Helvetica" w:cs="Times New Roman"/>
          <w:lang w:val="en-US"/>
        </w:rPr>
        <w:t>). Higher spectral diversity will correspond with both increases in species richness (H</w:t>
      </w:r>
      <w:r>
        <w:rPr>
          <w:rFonts w:ascii="Helvetica" w:eastAsia="Times New Roman" w:hAnsi="Helvetica" w:cs="Times New Roman"/>
          <w:vertAlign w:val="subscript"/>
          <w:lang w:val="en-US"/>
        </w:rPr>
        <w:t>3</w:t>
      </w:r>
      <w:r w:rsidRPr="00491E4D">
        <w:rPr>
          <w:rFonts w:ascii="Helvetica" w:eastAsia="Times New Roman" w:hAnsi="Helvetica" w:cs="Times New Roman"/>
          <w:vertAlign w:val="subscript"/>
          <w:lang w:val="en-US"/>
        </w:rPr>
        <w:t>b</w:t>
      </w:r>
      <w:r w:rsidRPr="00491E4D">
        <w:rPr>
          <w:rFonts w:ascii="Helvetica" w:eastAsia="Times New Roman" w:hAnsi="Helvetica" w:cs="Times New Roman"/>
          <w:lang w:val="en-US"/>
        </w:rPr>
        <w:t>) and species evenness (H</w:t>
      </w:r>
      <w:r>
        <w:rPr>
          <w:rFonts w:ascii="Helvetica" w:eastAsia="Times New Roman" w:hAnsi="Helvetica" w:cs="Times New Roman"/>
          <w:vertAlign w:val="subscript"/>
          <w:lang w:val="en-US"/>
        </w:rPr>
        <w:t>3</w:t>
      </w:r>
      <w:r w:rsidRPr="00491E4D">
        <w:rPr>
          <w:rFonts w:ascii="Helvetica" w:eastAsia="Times New Roman" w:hAnsi="Helvetica" w:cs="Times New Roman"/>
          <w:vertAlign w:val="subscript"/>
          <w:lang w:val="en-US"/>
        </w:rPr>
        <w:t>c</w:t>
      </w:r>
      <w:r w:rsidRPr="00491E4D">
        <w:rPr>
          <w:rFonts w:ascii="Helvetica" w:eastAsia="Times New Roman" w:hAnsi="Helvetica" w:cs="Times New Roman"/>
          <w:lang w:val="en-US"/>
        </w:rPr>
        <w:t>), with evenness having the stronger relationship (H</w:t>
      </w:r>
      <w:r>
        <w:rPr>
          <w:rFonts w:ascii="Helvetica" w:eastAsia="Times New Roman" w:hAnsi="Helvetica" w:cs="Times New Roman"/>
          <w:vertAlign w:val="subscript"/>
          <w:lang w:val="en-US"/>
        </w:rPr>
        <w:t>3</w:t>
      </w:r>
      <w:r w:rsidRPr="00491E4D">
        <w:rPr>
          <w:rFonts w:ascii="Helvetica" w:eastAsia="Times New Roman" w:hAnsi="Helvetica" w:cs="Times New Roman"/>
          <w:vertAlign w:val="subscript"/>
          <w:lang w:val="en-US"/>
        </w:rPr>
        <w:t>d</w:t>
      </w:r>
      <w:r w:rsidRPr="00491E4D">
        <w:rPr>
          <w:rFonts w:ascii="Helvetica" w:eastAsia="Times New Roman" w:hAnsi="Helvetica" w:cs="Times New Roman"/>
          <w:lang w:val="en-US"/>
        </w:rPr>
        <w:t xml:space="preserve">). </w:t>
      </w:r>
      <w:r>
        <w:rPr>
          <w:rFonts w:ascii="Helvetica" w:eastAsia="Times New Roman" w:hAnsi="Helvetica" w:cs="Times New Roman"/>
          <w:lang w:val="en-US"/>
        </w:rPr>
        <w:t>Bare ground</w:t>
      </w:r>
      <w:r w:rsidRPr="00491E4D">
        <w:rPr>
          <w:rFonts w:ascii="Helvetica" w:eastAsia="Times New Roman" w:hAnsi="Helvetica" w:cs="Times New Roman"/>
          <w:lang w:val="en-US"/>
        </w:rPr>
        <w:t xml:space="preserve"> will have the strongest positive influence on spectral diversity (H</w:t>
      </w:r>
      <w:r>
        <w:rPr>
          <w:rFonts w:ascii="Helvetica" w:eastAsia="Times New Roman" w:hAnsi="Helvetica" w:cs="Times New Roman"/>
          <w:vertAlign w:val="subscript"/>
          <w:lang w:val="en-US"/>
        </w:rPr>
        <w:t>3</w:t>
      </w:r>
      <w:r w:rsidRPr="00491E4D">
        <w:rPr>
          <w:rFonts w:ascii="Helvetica" w:eastAsia="Times New Roman" w:hAnsi="Helvetica" w:cs="Times New Roman"/>
          <w:vertAlign w:val="subscript"/>
          <w:lang w:val="en-US"/>
        </w:rPr>
        <w:t>e</w:t>
      </w:r>
      <w:r w:rsidRPr="00491E4D">
        <w:rPr>
          <w:rFonts w:ascii="Helvetica" w:eastAsia="Times New Roman" w:hAnsi="Helvetica" w:cs="Times New Roman"/>
          <w:lang w:val="en-US"/>
        </w:rPr>
        <w:t xml:space="preserve">). </w:t>
      </w:r>
    </w:p>
    <w:p w14:paraId="5F988EF6" w14:textId="77777777" w:rsidR="00DE3CE9" w:rsidRPr="00491E4D" w:rsidRDefault="00DE3CE9" w:rsidP="00DE3CE9">
      <w:pPr>
        <w:rPr>
          <w:rFonts w:ascii="Helvetica" w:hAnsi="Helvetica"/>
          <w:lang w:val="en-US"/>
        </w:rPr>
      </w:pPr>
    </w:p>
    <w:p w14:paraId="7AB16A80" w14:textId="77777777" w:rsidR="00DE3CE9" w:rsidRPr="00491E4D" w:rsidRDefault="00DE3CE9" w:rsidP="00DE3CE9">
      <w:pPr>
        <w:rPr>
          <w:rFonts w:ascii="Helvetica" w:eastAsia="Times New Roman" w:hAnsi="Helvetica" w:cs="Times New Roman"/>
          <w:lang w:val="en-US"/>
        </w:rPr>
      </w:pPr>
      <w:r w:rsidRPr="00491E4D">
        <w:rPr>
          <w:rFonts w:ascii="Helvetica" w:hAnsi="Helvetica"/>
          <w:b/>
          <w:bCs/>
          <w:lang w:val="en-US"/>
        </w:rPr>
        <w:t>H</w:t>
      </w:r>
      <w:r>
        <w:rPr>
          <w:rFonts w:ascii="Helvetica" w:hAnsi="Helvetica"/>
          <w:b/>
          <w:bCs/>
          <w:vertAlign w:val="subscript"/>
          <w:lang w:val="en-US"/>
        </w:rPr>
        <w:t>3</w:t>
      </w:r>
      <w:r w:rsidRPr="00491E4D">
        <w:rPr>
          <w:rFonts w:ascii="Helvetica" w:hAnsi="Helvetica"/>
          <w:b/>
          <w:bCs/>
          <w:vertAlign w:val="subscript"/>
          <w:lang w:val="en-US"/>
        </w:rPr>
        <w:t>o</w:t>
      </w:r>
      <w:r w:rsidRPr="00491E4D">
        <w:rPr>
          <w:rFonts w:ascii="Helvetica" w:hAnsi="Helvetica"/>
          <w:b/>
          <w:bCs/>
          <w:lang w:val="en-US"/>
        </w:rPr>
        <w:t xml:space="preserve">: </w:t>
      </w:r>
      <w:r w:rsidRPr="00491E4D">
        <w:rPr>
          <w:rFonts w:ascii="Helvetica" w:eastAsia="Times New Roman" w:hAnsi="Helvetica" w:cs="Times New Roman"/>
          <w:lang w:val="en-US"/>
        </w:rPr>
        <w:t xml:space="preserve">Species richness, evenness, and </w:t>
      </w:r>
      <w:r>
        <w:rPr>
          <w:rFonts w:ascii="Helvetica" w:eastAsia="Times New Roman" w:hAnsi="Helvetica" w:cs="Times New Roman"/>
          <w:lang w:val="en-US"/>
        </w:rPr>
        <w:t>bare ground</w:t>
      </w:r>
      <w:r w:rsidRPr="00491E4D">
        <w:rPr>
          <w:rFonts w:ascii="Helvetica" w:eastAsia="Times New Roman" w:hAnsi="Helvetica" w:cs="Times New Roman"/>
          <w:lang w:val="en-US"/>
        </w:rPr>
        <w:t xml:space="preserve"> have no effect on spectral diversity, with no visible relationship observed. </w:t>
      </w:r>
    </w:p>
    <w:p w14:paraId="034FA95D" w14:textId="77777777" w:rsidR="00DE3CE9" w:rsidRPr="00491E4D" w:rsidRDefault="00DE3CE9" w:rsidP="00DE3CE9">
      <w:pPr>
        <w:rPr>
          <w:rFonts w:ascii="Helvetica" w:hAnsi="Helvetica"/>
          <w:b/>
          <w:bCs/>
          <w:u w:val="single"/>
          <w:lang w:val="en-US"/>
        </w:rPr>
      </w:pPr>
    </w:p>
    <w:p w14:paraId="222107D0" w14:textId="77777777" w:rsidR="00DE3CE9" w:rsidRPr="00491E4D" w:rsidRDefault="00DE3CE9" w:rsidP="00DE3CE9">
      <w:pPr>
        <w:rPr>
          <w:rFonts w:ascii="Helvetica" w:hAnsi="Helvetica"/>
          <w:b/>
          <w:bCs/>
          <w:u w:val="single"/>
          <w:lang w:val="en-US"/>
        </w:rPr>
      </w:pPr>
    </w:p>
    <w:p w14:paraId="683584CA" w14:textId="77777777" w:rsidR="00DE3CE9" w:rsidRPr="00491E4D" w:rsidRDefault="00DE3CE9" w:rsidP="00DE3CE9">
      <w:pPr>
        <w:rPr>
          <w:rFonts w:ascii="Helvetica" w:hAnsi="Helvetica"/>
          <w:b/>
          <w:bCs/>
          <w:lang w:val="en-US"/>
        </w:rPr>
      </w:pPr>
      <w:r w:rsidRPr="00491E4D">
        <w:rPr>
          <w:rFonts w:ascii="Helvetica" w:hAnsi="Helvetica"/>
          <w:b/>
          <w:bCs/>
          <w:lang w:val="en-US"/>
        </w:rPr>
        <w:t xml:space="preserve">4: Are closer measurements more similar than more distant measurements? </w:t>
      </w:r>
    </w:p>
    <w:p w14:paraId="68341C23" w14:textId="77777777" w:rsidR="00DE3CE9" w:rsidRPr="00491E4D" w:rsidRDefault="00DE3CE9" w:rsidP="00DE3CE9">
      <w:pPr>
        <w:rPr>
          <w:rFonts w:ascii="Helvetica" w:hAnsi="Helvetica"/>
          <w:b/>
          <w:bCs/>
          <w:lang w:val="en-US"/>
        </w:rPr>
      </w:pPr>
    </w:p>
    <w:p w14:paraId="322853FE" w14:textId="77777777" w:rsidR="00DE3CE9" w:rsidRPr="00491E4D" w:rsidRDefault="00DE3CE9" w:rsidP="00DE3CE9">
      <w:pPr>
        <w:rPr>
          <w:rFonts w:ascii="Helvetica" w:hAnsi="Helvetica"/>
          <w:lang w:val="en-US"/>
        </w:rPr>
      </w:pPr>
      <w:r w:rsidRPr="00491E4D">
        <w:rPr>
          <w:rFonts w:ascii="Helvetica" w:hAnsi="Helvetica"/>
          <w:b/>
          <w:bCs/>
          <w:lang w:val="en-US"/>
        </w:rPr>
        <w:t>H</w:t>
      </w:r>
      <w:r w:rsidRPr="00491E4D">
        <w:rPr>
          <w:rFonts w:ascii="Helvetica" w:hAnsi="Helvetica"/>
          <w:b/>
          <w:bCs/>
          <w:vertAlign w:val="subscript"/>
          <w:lang w:val="en-US"/>
        </w:rPr>
        <w:t>4</w:t>
      </w:r>
      <w:r w:rsidRPr="00491E4D">
        <w:rPr>
          <w:rFonts w:ascii="Helvetica" w:hAnsi="Helvetica"/>
          <w:b/>
          <w:bCs/>
          <w:lang w:val="en-US"/>
        </w:rPr>
        <w:t xml:space="preserve">: </w:t>
      </w:r>
      <w:r w:rsidRPr="00491E4D">
        <w:rPr>
          <w:rFonts w:ascii="Helvetica" w:hAnsi="Helvetica"/>
          <w:lang w:val="en-US"/>
        </w:rPr>
        <w:t>When tested for spatial autocorrelation</w:t>
      </w:r>
      <w:r>
        <w:rPr>
          <w:rFonts w:ascii="Helvetica" w:hAnsi="Helvetica"/>
          <w:lang w:val="en-US"/>
        </w:rPr>
        <w:t>,</w:t>
      </w:r>
      <w:r w:rsidRPr="00491E4D">
        <w:rPr>
          <w:rFonts w:ascii="Helvetica" w:hAnsi="Helvetica"/>
          <w:lang w:val="en-US"/>
        </w:rPr>
        <w:t xml:space="preserve"> closer measurements will be more similar than more distant measurements (H</w:t>
      </w:r>
      <w:r w:rsidRPr="00491E4D">
        <w:rPr>
          <w:rFonts w:ascii="Helvetica" w:hAnsi="Helvetica"/>
          <w:vertAlign w:val="subscript"/>
          <w:lang w:val="en-US"/>
        </w:rPr>
        <w:t>4a</w:t>
      </w:r>
      <w:r w:rsidRPr="00491E4D">
        <w:rPr>
          <w:rFonts w:ascii="Helvetica" w:hAnsi="Helvetica"/>
          <w:lang w:val="en-US"/>
        </w:rPr>
        <w:t>), with no visible autocorrelation occurring across vegetation type areas (H</w:t>
      </w:r>
      <w:r w:rsidRPr="00491E4D">
        <w:rPr>
          <w:rFonts w:ascii="Helvetica" w:hAnsi="Helvetica"/>
          <w:vertAlign w:val="subscript"/>
          <w:lang w:val="en-US"/>
        </w:rPr>
        <w:t>4a</w:t>
      </w:r>
      <w:r w:rsidRPr="00491E4D">
        <w:rPr>
          <w:rFonts w:ascii="Helvetica" w:hAnsi="Helvetica"/>
          <w:lang w:val="en-US"/>
        </w:rPr>
        <w:t xml:space="preserve">). </w:t>
      </w:r>
    </w:p>
    <w:p w14:paraId="502AF29E" w14:textId="77777777" w:rsidR="00DE3CE9" w:rsidRPr="00491E4D" w:rsidRDefault="00DE3CE9" w:rsidP="00DE3CE9">
      <w:pPr>
        <w:rPr>
          <w:rFonts w:ascii="Helvetica" w:hAnsi="Helvetica"/>
          <w:lang w:val="en-US"/>
        </w:rPr>
      </w:pPr>
    </w:p>
    <w:p w14:paraId="1AAA6BD8" w14:textId="77777777" w:rsidR="00DE3CE9" w:rsidRDefault="00DE3CE9" w:rsidP="00DE3CE9">
      <w:pPr>
        <w:rPr>
          <w:rFonts w:ascii="Helvetica" w:hAnsi="Helvetica"/>
          <w:lang w:val="en-US"/>
        </w:rPr>
      </w:pPr>
      <w:r w:rsidRPr="00491E4D">
        <w:rPr>
          <w:rFonts w:ascii="Helvetica" w:hAnsi="Helvetica"/>
          <w:b/>
          <w:bCs/>
          <w:lang w:val="en-US"/>
        </w:rPr>
        <w:t>H</w:t>
      </w:r>
      <w:r w:rsidRPr="00491E4D">
        <w:rPr>
          <w:rFonts w:ascii="Helvetica" w:hAnsi="Helvetica"/>
          <w:b/>
          <w:bCs/>
          <w:vertAlign w:val="subscript"/>
          <w:lang w:val="en-US"/>
        </w:rPr>
        <w:t>4o</w:t>
      </w:r>
      <w:r w:rsidRPr="00491E4D">
        <w:rPr>
          <w:rFonts w:ascii="Helvetica" w:hAnsi="Helvetica"/>
          <w:b/>
          <w:bCs/>
          <w:lang w:val="en-US"/>
        </w:rPr>
        <w:t>:</w:t>
      </w:r>
      <w:r w:rsidRPr="00491E4D">
        <w:rPr>
          <w:rFonts w:ascii="Helvetica" w:hAnsi="Helvetica"/>
          <w:lang w:val="en-US"/>
        </w:rPr>
        <w:t xml:space="preserve"> There is no visible level of autocorrelation between measurements at any distance.</w:t>
      </w:r>
    </w:p>
    <w:p w14:paraId="16F80C25" w14:textId="77777777" w:rsidR="00DE3CE9" w:rsidRDefault="00DE3CE9" w:rsidP="00DE3CE9">
      <w:pPr>
        <w:rPr>
          <w:rFonts w:ascii="Helvetica" w:hAnsi="Helvetica"/>
          <w:b/>
          <w:bCs/>
          <w:u w:val="single"/>
          <w:lang w:val="en-US"/>
        </w:rPr>
      </w:pPr>
    </w:p>
    <w:p w14:paraId="44F6B6A4" w14:textId="77777777" w:rsidR="00DE3CE9" w:rsidRDefault="00DE3CE9" w:rsidP="00DE3CE9">
      <w:pPr>
        <w:rPr>
          <w:rFonts w:ascii="Helvetica" w:hAnsi="Helvetica"/>
          <w:b/>
          <w:bCs/>
        </w:rPr>
      </w:pPr>
      <w:r w:rsidRPr="00385C21">
        <w:rPr>
          <w:rFonts w:ascii="Helvetica" w:hAnsi="Helvetica"/>
          <w:b/>
          <w:bCs/>
        </w:rPr>
        <w:t xml:space="preserve">5: </w:t>
      </w:r>
      <w:r>
        <w:rPr>
          <w:rFonts w:ascii="Helvetica" w:hAnsi="Helvetica"/>
          <w:b/>
          <w:bCs/>
        </w:rPr>
        <w:t>D</w:t>
      </w:r>
      <w:r w:rsidRPr="00EC123C">
        <w:rPr>
          <w:rFonts w:ascii="Helvetica" w:hAnsi="Helvetica"/>
          <w:b/>
          <w:bCs/>
        </w:rPr>
        <w:t>o plot and airborne spectra differ</w:t>
      </w:r>
      <w:r>
        <w:rPr>
          <w:rFonts w:ascii="Helvetica" w:hAnsi="Helvetica"/>
          <w:b/>
          <w:bCs/>
        </w:rPr>
        <w:t xml:space="preserve"> from each other</w:t>
      </w:r>
      <w:r w:rsidRPr="00EC123C">
        <w:rPr>
          <w:rFonts w:ascii="Helvetica" w:hAnsi="Helvetica"/>
          <w:b/>
          <w:bCs/>
        </w:rPr>
        <w:t>?</w:t>
      </w:r>
      <w:r w:rsidRPr="00385C21">
        <w:rPr>
          <w:rFonts w:ascii="Helvetica" w:hAnsi="Helvetica"/>
          <w:b/>
          <w:bCs/>
        </w:rPr>
        <w:t xml:space="preserve">  </w:t>
      </w:r>
      <w:r>
        <w:rPr>
          <w:rFonts w:ascii="Helvetica" w:hAnsi="Helvetica"/>
          <w:b/>
          <w:bCs/>
        </w:rPr>
        <w:t>Does plot or airborne spectra show more variation among vegetation types?</w:t>
      </w:r>
    </w:p>
    <w:p w14:paraId="47C98B31" w14:textId="77777777" w:rsidR="00DE3CE9" w:rsidRDefault="00DE3CE9" w:rsidP="00DE3CE9">
      <w:pPr>
        <w:rPr>
          <w:rFonts w:ascii="Helvetica" w:hAnsi="Helvetica"/>
          <w:b/>
          <w:bCs/>
        </w:rPr>
      </w:pPr>
    </w:p>
    <w:p w14:paraId="19EDB9EF" w14:textId="77777777" w:rsidR="00DE3CE9" w:rsidRDefault="00DE3CE9" w:rsidP="00DE3CE9">
      <w:pPr>
        <w:rPr>
          <w:rFonts w:ascii="Helvetica" w:hAnsi="Helvetica"/>
        </w:rPr>
      </w:pPr>
      <w:r>
        <w:rPr>
          <w:rFonts w:ascii="Helvetica" w:hAnsi="Helvetica"/>
          <w:b/>
          <w:bCs/>
        </w:rPr>
        <w:t>H</w:t>
      </w:r>
      <w:r w:rsidRPr="00D81E2F">
        <w:rPr>
          <w:rFonts w:ascii="Helvetica" w:hAnsi="Helvetica"/>
          <w:b/>
          <w:bCs/>
          <w:vertAlign w:val="subscript"/>
        </w:rPr>
        <w:t>5</w:t>
      </w:r>
      <w:r>
        <w:rPr>
          <w:rFonts w:ascii="Helvetica" w:hAnsi="Helvetica"/>
          <w:b/>
          <w:bCs/>
        </w:rPr>
        <w:t xml:space="preserve">: </w:t>
      </w:r>
      <w:r>
        <w:rPr>
          <w:rFonts w:ascii="Helvetica" w:hAnsi="Helvetica"/>
        </w:rPr>
        <w:t>Plot and airborne spectra do visually differ from each other (H</w:t>
      </w:r>
      <w:r w:rsidRPr="00036CFB">
        <w:rPr>
          <w:rFonts w:ascii="Helvetica" w:hAnsi="Helvetica"/>
          <w:vertAlign w:val="subscript"/>
        </w:rPr>
        <w:t>5a</w:t>
      </w:r>
      <w:r>
        <w:rPr>
          <w:rFonts w:ascii="Helvetica" w:hAnsi="Helvetica"/>
        </w:rPr>
        <w:t>), with plot spectra showing more variation both within vegetation types (H</w:t>
      </w:r>
      <w:r w:rsidRPr="00036CFB">
        <w:rPr>
          <w:rFonts w:ascii="Helvetica" w:hAnsi="Helvetica"/>
          <w:vertAlign w:val="subscript"/>
        </w:rPr>
        <w:t>5b</w:t>
      </w:r>
      <w:r>
        <w:rPr>
          <w:rFonts w:ascii="Helvetica" w:hAnsi="Helvetica"/>
        </w:rPr>
        <w:t>), and between vegetation types (H</w:t>
      </w:r>
      <w:r w:rsidRPr="00036CFB">
        <w:rPr>
          <w:rFonts w:ascii="Helvetica" w:hAnsi="Helvetica"/>
          <w:vertAlign w:val="subscript"/>
        </w:rPr>
        <w:t>5</w:t>
      </w:r>
      <w:r>
        <w:rPr>
          <w:rFonts w:ascii="Helvetica" w:hAnsi="Helvetica"/>
          <w:vertAlign w:val="subscript"/>
        </w:rPr>
        <w:t>c</w:t>
      </w:r>
      <w:r>
        <w:rPr>
          <w:rFonts w:ascii="Helvetica" w:hAnsi="Helvetica"/>
        </w:rPr>
        <w:t>).</w:t>
      </w:r>
    </w:p>
    <w:p w14:paraId="5002C537" w14:textId="77777777" w:rsidR="00DE3CE9" w:rsidRDefault="00DE3CE9" w:rsidP="00DE3CE9">
      <w:pPr>
        <w:rPr>
          <w:rFonts w:ascii="Helvetica" w:hAnsi="Helvetica"/>
        </w:rPr>
      </w:pPr>
    </w:p>
    <w:p w14:paraId="15549C16" w14:textId="77777777" w:rsidR="00DE3CE9" w:rsidRPr="00D81E2F" w:rsidRDefault="00DE3CE9" w:rsidP="00DE3CE9">
      <w:pPr>
        <w:rPr>
          <w:rFonts w:ascii="Helvetica" w:hAnsi="Helvetica"/>
        </w:rPr>
      </w:pPr>
      <w:r>
        <w:rPr>
          <w:rFonts w:ascii="Helvetica" w:hAnsi="Helvetica"/>
          <w:b/>
          <w:bCs/>
        </w:rPr>
        <w:t>H</w:t>
      </w:r>
      <w:r w:rsidRPr="00D81E2F">
        <w:rPr>
          <w:rFonts w:ascii="Helvetica" w:hAnsi="Helvetica"/>
          <w:b/>
          <w:bCs/>
          <w:vertAlign w:val="subscript"/>
        </w:rPr>
        <w:t>5</w:t>
      </w:r>
      <w:r>
        <w:rPr>
          <w:rFonts w:ascii="Helvetica" w:hAnsi="Helvetica"/>
          <w:b/>
          <w:bCs/>
          <w:vertAlign w:val="subscript"/>
        </w:rPr>
        <w:t>o</w:t>
      </w:r>
      <w:r>
        <w:rPr>
          <w:rFonts w:ascii="Helvetica" w:hAnsi="Helvetica"/>
          <w:b/>
          <w:bCs/>
        </w:rPr>
        <w:t xml:space="preserve">: </w:t>
      </w:r>
      <w:r>
        <w:rPr>
          <w:rFonts w:ascii="Helvetica" w:hAnsi="Helvetica"/>
        </w:rPr>
        <w:t xml:space="preserve">There is no visible difference between plot and airborne spectra, with neither accounting more variation among vegetation types.   </w:t>
      </w:r>
    </w:p>
    <w:p w14:paraId="69F4A7F2" w14:textId="77777777" w:rsidR="00DE3CE9" w:rsidRPr="00BB1696" w:rsidRDefault="00DE3CE9" w:rsidP="00DE3CE9">
      <w:pPr>
        <w:rPr>
          <w:rFonts w:ascii="Helvetica" w:hAnsi="Helvetica"/>
          <w:b/>
          <w:bCs/>
          <w:u w:val="single"/>
        </w:rPr>
      </w:pPr>
    </w:p>
    <w:p w14:paraId="69DBD257" w14:textId="77777777" w:rsidR="00DE3CE9" w:rsidRPr="00BB1696" w:rsidRDefault="00DE3CE9" w:rsidP="00DE3CE9">
      <w:pPr>
        <w:rPr>
          <w:rFonts w:ascii="Helvetica" w:hAnsi="Helvetica"/>
          <w:b/>
          <w:bCs/>
        </w:rPr>
      </w:pPr>
      <w:r w:rsidRPr="00BB1696">
        <w:rPr>
          <w:rFonts w:ascii="Helvetica" w:hAnsi="Helvetica"/>
          <w:b/>
          <w:bCs/>
        </w:rPr>
        <w:t>6: Can airborne remotely-sensed spectral diversity be used to identify vegetation types at the island scale?</w:t>
      </w:r>
    </w:p>
    <w:p w14:paraId="3121553C" w14:textId="77777777" w:rsidR="00DE3CE9" w:rsidRDefault="00DE3CE9" w:rsidP="00DE3CE9">
      <w:pPr>
        <w:rPr>
          <w:rFonts w:ascii="Helvetica" w:hAnsi="Helvetica"/>
          <w:b/>
          <w:bCs/>
        </w:rPr>
      </w:pPr>
    </w:p>
    <w:p w14:paraId="66CF9B69" w14:textId="77777777" w:rsidR="00DE3CE9" w:rsidRDefault="00DE3CE9" w:rsidP="00DE3CE9">
      <w:pPr>
        <w:rPr>
          <w:rFonts w:ascii="Helvetica" w:hAnsi="Helvetica"/>
        </w:rPr>
      </w:pPr>
      <w:r>
        <w:rPr>
          <w:rFonts w:ascii="Helvetica" w:hAnsi="Helvetica"/>
          <w:b/>
          <w:bCs/>
        </w:rPr>
        <w:lastRenderedPageBreak/>
        <w:t>H</w:t>
      </w:r>
      <w:r>
        <w:rPr>
          <w:rFonts w:ascii="Helvetica" w:hAnsi="Helvetica"/>
          <w:b/>
          <w:bCs/>
          <w:vertAlign w:val="subscript"/>
        </w:rPr>
        <w:t>6</w:t>
      </w:r>
      <w:r>
        <w:rPr>
          <w:rFonts w:ascii="Helvetica" w:hAnsi="Helvetica"/>
          <w:b/>
          <w:bCs/>
        </w:rPr>
        <w:t xml:space="preserve">: </w:t>
      </w:r>
      <w:r>
        <w:rPr>
          <w:rFonts w:ascii="Helvetica" w:hAnsi="Helvetica"/>
        </w:rPr>
        <w:t>Airborne remotely-sensed spectral diversity can be used to identify vegetation types at an island scale (H</w:t>
      </w:r>
      <w:r w:rsidRPr="00036CFB">
        <w:rPr>
          <w:rFonts w:ascii="Helvetica" w:hAnsi="Helvetica"/>
          <w:vertAlign w:val="subscript"/>
        </w:rPr>
        <w:t>6a</w:t>
      </w:r>
      <w:r>
        <w:rPr>
          <w:rFonts w:ascii="Helvetica" w:hAnsi="Helvetica"/>
        </w:rPr>
        <w:t>), and when visually compared, will correspond with an existent mapping vegetation type (H</w:t>
      </w:r>
      <w:r w:rsidRPr="00036CFB">
        <w:rPr>
          <w:rFonts w:ascii="Helvetica" w:hAnsi="Helvetica"/>
          <w:vertAlign w:val="subscript"/>
        </w:rPr>
        <w:t>6b</w:t>
      </w:r>
      <w:r>
        <w:rPr>
          <w:rFonts w:ascii="Helvetica" w:hAnsi="Helvetica"/>
        </w:rPr>
        <w:t xml:space="preserve">).  </w:t>
      </w:r>
    </w:p>
    <w:p w14:paraId="458A0953" w14:textId="77777777" w:rsidR="00DE3CE9" w:rsidRDefault="00DE3CE9" w:rsidP="00DE3CE9">
      <w:pPr>
        <w:rPr>
          <w:rFonts w:ascii="Helvetica" w:hAnsi="Helvetica"/>
        </w:rPr>
      </w:pPr>
    </w:p>
    <w:p w14:paraId="5B948A7F" w14:textId="77777777" w:rsidR="00DE3CE9" w:rsidRPr="00036CFB" w:rsidRDefault="00DE3CE9" w:rsidP="00DE3CE9">
      <w:pPr>
        <w:rPr>
          <w:rFonts w:ascii="Helvetica" w:hAnsi="Helvetica"/>
        </w:rPr>
      </w:pPr>
      <w:r>
        <w:rPr>
          <w:rFonts w:ascii="Helvetica" w:hAnsi="Helvetica"/>
          <w:b/>
          <w:bCs/>
        </w:rPr>
        <w:t>H</w:t>
      </w:r>
      <w:r>
        <w:rPr>
          <w:rFonts w:ascii="Helvetica" w:hAnsi="Helvetica"/>
          <w:b/>
          <w:bCs/>
          <w:vertAlign w:val="subscript"/>
        </w:rPr>
        <w:t>6o</w:t>
      </w:r>
      <w:r>
        <w:rPr>
          <w:rFonts w:ascii="Helvetica" w:hAnsi="Helvetica"/>
          <w:b/>
          <w:bCs/>
        </w:rPr>
        <w:t xml:space="preserve">: </w:t>
      </w:r>
      <w:r>
        <w:rPr>
          <w:rFonts w:ascii="Helvetica" w:hAnsi="Helvetica"/>
        </w:rPr>
        <w:t xml:space="preserve">Airborne remotely-sensed spectral diversity cannot be used to identify vegetation types at an island scale, and when visually compared does not correspond with an existent mapping of vegetation types. </w:t>
      </w:r>
    </w:p>
    <w:p w14:paraId="6C91FFB4" w14:textId="77777777" w:rsidR="00DE3CE9" w:rsidRDefault="00DE3CE9" w:rsidP="00DE3CE9">
      <w:pPr>
        <w:rPr>
          <w:rFonts w:ascii="Helvetica" w:hAnsi="Helvetica"/>
          <w:lang w:val="en-US"/>
        </w:rPr>
      </w:pPr>
    </w:p>
    <w:p w14:paraId="380B86DD" w14:textId="77777777" w:rsidR="00DE3CE9" w:rsidRDefault="00DE3CE9" w:rsidP="00DE3CE9">
      <w:pPr>
        <w:rPr>
          <w:rFonts w:ascii="Helvetica" w:hAnsi="Helvetica"/>
          <w:b/>
          <w:bCs/>
          <w:lang w:val="en-US"/>
        </w:rPr>
      </w:pPr>
      <w:r>
        <w:rPr>
          <w:rFonts w:ascii="Helvetica" w:hAnsi="Helvetica"/>
          <w:b/>
          <w:bCs/>
          <w:lang w:val="en-US"/>
        </w:rPr>
        <w:t xml:space="preserve">1.2.1 Notes to Research Questions </w:t>
      </w:r>
    </w:p>
    <w:p w14:paraId="2D41AA79" w14:textId="77777777" w:rsidR="00DE3CE9" w:rsidRPr="00617765" w:rsidRDefault="00DE3CE9" w:rsidP="00DE3CE9">
      <w:pPr>
        <w:rPr>
          <w:rFonts w:ascii="Helvetica" w:hAnsi="Helvetica"/>
          <w:b/>
          <w:bCs/>
          <w:lang w:val="en-US"/>
        </w:rPr>
      </w:pPr>
    </w:p>
    <w:p w14:paraId="4B35A3CC" w14:textId="77777777" w:rsidR="00DE3CE9" w:rsidRDefault="00DE3CE9" w:rsidP="00DE3CE9">
      <w:pPr>
        <w:rPr>
          <w:rFonts w:ascii="Helvetica" w:hAnsi="Helvetica"/>
          <w:lang w:val="en-US"/>
        </w:rPr>
      </w:pPr>
      <w:r>
        <w:rPr>
          <w:rFonts w:ascii="Helvetica" w:hAnsi="Helvetica"/>
          <w:lang w:val="en-US"/>
        </w:rPr>
        <w:t>While attempted, Questions 5 and 6 could not be answered due to g</w:t>
      </w:r>
      <w:r w:rsidRPr="00617765">
        <w:rPr>
          <w:rFonts w:ascii="Helvetica" w:hAnsi="Helvetica"/>
          <w:lang w:val="en-US"/>
        </w:rPr>
        <w:t>eorectification</w:t>
      </w:r>
      <w:r>
        <w:rPr>
          <w:rFonts w:ascii="Helvetica" w:hAnsi="Helvetica"/>
          <w:lang w:val="en-US"/>
        </w:rPr>
        <w:t xml:space="preserve"> issues. This work was preregistered with the Center for Open Science. For full preregistration visit </w:t>
      </w:r>
      <w:hyperlink r:id="rId11" w:history="1">
        <w:r w:rsidRPr="00E80016">
          <w:rPr>
            <w:rStyle w:val="Hyperlink"/>
            <w:rFonts w:ascii="Helvetica" w:hAnsi="Helvetica"/>
            <w:lang w:val="en-US"/>
          </w:rPr>
          <w:t>https://osf.io/7utng</w:t>
        </w:r>
      </w:hyperlink>
      <w:r>
        <w:rPr>
          <w:rFonts w:ascii="Helvetica" w:hAnsi="Helvetica"/>
          <w:lang w:val="en-US"/>
        </w:rPr>
        <w:t xml:space="preserve"> </w:t>
      </w:r>
    </w:p>
    <w:p w14:paraId="63D999A8" w14:textId="77777777" w:rsidR="00DE3CE9" w:rsidRPr="00BB1696" w:rsidRDefault="00DE3CE9" w:rsidP="00DE3CE9">
      <w:pPr>
        <w:rPr>
          <w:rFonts w:ascii="Helvetica" w:hAnsi="Helvetica"/>
          <w:lang w:val="en-US"/>
        </w:rPr>
      </w:pPr>
      <w:r>
        <w:rPr>
          <w:rFonts w:ascii="Helvetica" w:hAnsi="Helvetica"/>
          <w:i/>
          <w:iCs/>
          <w:lang w:val="en-US"/>
        </w:rPr>
        <w:t xml:space="preserve">Note: For improved clarity, Questions 2 and 3 where rearranged. Bare ground was renamed soil-background. </w:t>
      </w:r>
    </w:p>
    <w:p w14:paraId="2DE8A5FD" w14:textId="77777777" w:rsidR="00DE3CE9" w:rsidRDefault="00DE3CE9" w:rsidP="00DE3CE9">
      <w:pPr>
        <w:rPr>
          <w:rFonts w:ascii="Helvetica" w:hAnsi="Helvetica"/>
          <w:b/>
          <w:bCs/>
          <w:lang w:val="en-US"/>
        </w:rPr>
      </w:pPr>
    </w:p>
    <w:p w14:paraId="51349A39" w14:textId="77777777" w:rsidR="00DE3CE9" w:rsidRPr="00491E4D" w:rsidRDefault="00DE3CE9" w:rsidP="00DE3CE9">
      <w:pPr>
        <w:rPr>
          <w:rFonts w:ascii="Helvetica" w:hAnsi="Helvetica"/>
          <w:b/>
          <w:bCs/>
          <w:lang w:val="en-US"/>
        </w:rPr>
      </w:pPr>
      <w:r w:rsidRPr="00491E4D">
        <w:rPr>
          <w:rFonts w:ascii="Helvetica" w:hAnsi="Helvetica"/>
          <w:b/>
          <w:bCs/>
          <w:lang w:val="en-US"/>
        </w:rPr>
        <w:t>1.3 Predictions</w:t>
      </w:r>
    </w:p>
    <w:p w14:paraId="6A0D6933" w14:textId="77777777" w:rsidR="00DE3CE9" w:rsidRDefault="00DE3CE9" w:rsidP="00DE3CE9">
      <w:pPr>
        <w:rPr>
          <w:rFonts w:ascii="Helvetica" w:hAnsi="Helvetica"/>
          <w:b/>
          <w:bCs/>
          <w:u w:val="single"/>
          <w:lang w:val="en-US"/>
        </w:rPr>
      </w:pPr>
    </w:p>
    <w:p w14:paraId="1F89CA55" w14:textId="77777777" w:rsidR="00DE3CE9" w:rsidRPr="00642555" w:rsidRDefault="00DE3CE9" w:rsidP="00DE3CE9">
      <w:pPr>
        <w:rPr>
          <w:rFonts w:ascii="Helvetica" w:hAnsi="Helvetica"/>
          <w:lang w:val="en-US"/>
        </w:rPr>
      </w:pPr>
      <w:r>
        <w:rPr>
          <w:rFonts w:ascii="Helvetica" w:hAnsi="Helvetica"/>
          <w:lang w:val="en-US"/>
        </w:rPr>
        <w:t xml:space="preserve">Figure 1.3 depicts a conceptual diagram of H1 and H3 and my predictions. </w:t>
      </w:r>
    </w:p>
    <w:p w14:paraId="0423DB93" w14:textId="77777777" w:rsidR="00DE3CE9" w:rsidRPr="00491E4D" w:rsidRDefault="00DE3CE9" w:rsidP="00DE3CE9">
      <w:pPr>
        <w:rPr>
          <w:rFonts w:ascii="Helvetica" w:hAnsi="Helvetica"/>
          <w:b/>
          <w:bCs/>
          <w:u w:val="single"/>
          <w:lang w:val="en-US"/>
        </w:rPr>
      </w:pPr>
    </w:p>
    <w:p w14:paraId="6EAB4ED2" w14:textId="77777777" w:rsidR="00DE3CE9" w:rsidRPr="00491E4D" w:rsidRDefault="00DE3CE9" w:rsidP="00DE3CE9">
      <w:pPr>
        <w:rPr>
          <w:rFonts w:ascii="Helvetica" w:hAnsi="Helvetica"/>
          <w:b/>
          <w:bCs/>
          <w:u w:val="single"/>
          <w:lang w:val="en-US"/>
        </w:rPr>
      </w:pPr>
    </w:p>
    <w:p w14:paraId="3CFBC5E0" w14:textId="77777777" w:rsidR="00DE3CE9" w:rsidRPr="00491E4D" w:rsidRDefault="00DE3CE9" w:rsidP="00DE3CE9">
      <w:pPr>
        <w:rPr>
          <w:rFonts w:ascii="Helvetica" w:hAnsi="Helvetica"/>
          <w:b/>
          <w:bCs/>
          <w:u w:val="single"/>
          <w:lang w:val="en-US"/>
        </w:rPr>
      </w:pPr>
    </w:p>
    <w:p w14:paraId="21E2F852" w14:textId="77777777" w:rsidR="00DE3CE9" w:rsidRPr="00491E4D" w:rsidRDefault="00DE3CE9" w:rsidP="00DE3CE9">
      <w:pPr>
        <w:rPr>
          <w:rFonts w:ascii="Helvetica" w:hAnsi="Helvetica"/>
          <w:b/>
          <w:bCs/>
          <w:u w:val="single"/>
          <w:lang w:val="en-US"/>
        </w:rPr>
      </w:pPr>
      <w:r w:rsidRPr="00491E4D">
        <w:rPr>
          <w:rFonts w:ascii="Helvetica" w:hAnsi="Helvetica"/>
          <w:b/>
          <w:bCs/>
          <w:noProof/>
          <w:u w:val="single"/>
          <w:lang w:val="en-US"/>
        </w:rPr>
        <w:lastRenderedPageBreak/>
        <w:drawing>
          <wp:inline distT="0" distB="0" distL="0" distR="0" wp14:anchorId="796D619B" wp14:editId="74465F28">
            <wp:extent cx="6773168" cy="6060558"/>
            <wp:effectExtent l="0" t="0" r="0" b="0"/>
            <wp:docPr id="5" name="Picture 5"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2020-04-20 at 06.38.58.png"/>
                    <pic:cNvPicPr/>
                  </pic:nvPicPr>
                  <pic:blipFill>
                    <a:blip r:embed="rId12">
                      <a:extLst>
                        <a:ext uri="{28A0092B-C50C-407E-A947-70E740481C1C}">
                          <a14:useLocalDpi xmlns:a14="http://schemas.microsoft.com/office/drawing/2010/main" val="0"/>
                        </a:ext>
                      </a:extLst>
                    </a:blip>
                    <a:stretch>
                      <a:fillRect/>
                    </a:stretch>
                  </pic:blipFill>
                  <pic:spPr>
                    <a:xfrm>
                      <a:off x="0" y="0"/>
                      <a:ext cx="6781904" cy="6068375"/>
                    </a:xfrm>
                    <a:prstGeom prst="rect">
                      <a:avLst/>
                    </a:prstGeom>
                  </pic:spPr>
                </pic:pic>
              </a:graphicData>
            </a:graphic>
          </wp:inline>
        </w:drawing>
      </w:r>
    </w:p>
    <w:p w14:paraId="1B5D2261" w14:textId="77777777" w:rsidR="00DE3CE9" w:rsidRPr="00491E4D" w:rsidRDefault="00DE3CE9" w:rsidP="00DE3CE9">
      <w:pPr>
        <w:rPr>
          <w:rFonts w:ascii="Helvetica" w:hAnsi="Helvetica"/>
          <w:b/>
          <w:bCs/>
          <w:u w:val="single"/>
          <w:lang w:val="en-US"/>
        </w:rPr>
      </w:pPr>
    </w:p>
    <w:p w14:paraId="5EFCACBE" w14:textId="77777777" w:rsidR="00DE3CE9" w:rsidRPr="00491E4D" w:rsidRDefault="00DE3CE9" w:rsidP="00DE3CE9">
      <w:pPr>
        <w:rPr>
          <w:rFonts w:ascii="Helvetica" w:hAnsi="Helvetica"/>
          <w:u w:val="single"/>
          <w:lang w:val="en-US"/>
        </w:rPr>
      </w:pPr>
      <w:r w:rsidRPr="00491E4D">
        <w:rPr>
          <w:rFonts w:ascii="Helvetica" w:hAnsi="Helvetica"/>
          <w:b/>
          <w:bCs/>
          <w:lang w:val="en-US"/>
        </w:rPr>
        <w:t xml:space="preserve">Figure </w:t>
      </w:r>
      <w:r>
        <w:rPr>
          <w:rFonts w:ascii="Helvetica" w:hAnsi="Helvetica"/>
          <w:b/>
          <w:bCs/>
          <w:lang w:val="en-US"/>
        </w:rPr>
        <w:t>1.3</w:t>
      </w:r>
      <w:r w:rsidRPr="00491E4D">
        <w:rPr>
          <w:rFonts w:ascii="Helvetica" w:hAnsi="Helvetica"/>
          <w:b/>
          <w:bCs/>
          <w:lang w:val="en-US"/>
        </w:rPr>
        <w:t xml:space="preserve"> </w:t>
      </w:r>
      <w:r>
        <w:rPr>
          <w:rFonts w:ascii="Helvetica" w:hAnsi="Helvetica"/>
          <w:lang w:val="en-US"/>
        </w:rPr>
        <w:t>C</w:t>
      </w:r>
      <w:r w:rsidRPr="00491E4D">
        <w:rPr>
          <w:rFonts w:ascii="Helvetica" w:hAnsi="Helvetica"/>
          <w:lang w:val="en-US"/>
        </w:rPr>
        <w:t xml:space="preserve">onceptual diagram of hypotheses one and three with </w:t>
      </w:r>
      <w:commentRangeStart w:id="4"/>
      <w:r w:rsidRPr="00491E4D">
        <w:rPr>
          <w:rFonts w:ascii="Helvetica" w:hAnsi="Helvetica"/>
          <w:lang w:val="en-US"/>
        </w:rPr>
        <w:t>predicted results</w:t>
      </w:r>
      <w:commentRangeEnd w:id="4"/>
      <w:r>
        <w:rPr>
          <w:rStyle w:val="CommentReference"/>
          <w:rFonts w:ascii="Arial" w:eastAsia="Arial" w:hAnsi="Arial" w:cs="Arial"/>
          <w:lang w:val="en" w:eastAsia="en-GB"/>
        </w:rPr>
        <w:commentReference w:id="4"/>
      </w:r>
      <w:r w:rsidRPr="00491E4D">
        <w:rPr>
          <w:rFonts w:ascii="Helvetica" w:hAnsi="Helvetica"/>
          <w:lang w:val="en-US"/>
        </w:rPr>
        <w:t xml:space="preserve">. </w:t>
      </w:r>
    </w:p>
    <w:p w14:paraId="1E7BD622" w14:textId="77777777" w:rsidR="00DE3CE9" w:rsidRPr="00491E4D" w:rsidRDefault="00DE3CE9" w:rsidP="00DE3CE9">
      <w:pPr>
        <w:pStyle w:val="ListParagraph"/>
        <w:rPr>
          <w:rFonts w:ascii="Helvetica" w:hAnsi="Helvetica"/>
          <w:b/>
          <w:bCs/>
          <w:sz w:val="28"/>
          <w:szCs w:val="28"/>
          <w:lang w:val="en-US"/>
        </w:rPr>
      </w:pPr>
    </w:p>
    <w:p w14:paraId="0FD2996A" w14:textId="77777777" w:rsidR="00DE3CE9" w:rsidRPr="00491E4D" w:rsidRDefault="00DE3CE9" w:rsidP="00DE3CE9">
      <w:pPr>
        <w:ind w:left="360"/>
        <w:rPr>
          <w:rFonts w:ascii="Helvetica" w:hAnsi="Helvetica"/>
          <w:b/>
          <w:bCs/>
          <w:sz w:val="28"/>
          <w:szCs w:val="28"/>
          <w:lang w:val="en-US"/>
        </w:rPr>
      </w:pPr>
    </w:p>
    <w:p w14:paraId="1D5440CA" w14:textId="77777777" w:rsidR="00DE3CE9" w:rsidRPr="00491E4D" w:rsidRDefault="00DE3CE9" w:rsidP="00DE3CE9">
      <w:pPr>
        <w:pStyle w:val="ListParagraph"/>
        <w:rPr>
          <w:rFonts w:ascii="Helvetica" w:hAnsi="Helvetica"/>
          <w:b/>
          <w:bCs/>
          <w:sz w:val="28"/>
          <w:szCs w:val="28"/>
          <w:lang w:val="en-US"/>
        </w:rPr>
      </w:pPr>
    </w:p>
    <w:p w14:paraId="44465196" w14:textId="77777777" w:rsidR="00DE3CE9" w:rsidRPr="00642555" w:rsidRDefault="00DE3CE9" w:rsidP="00DE3CE9">
      <w:pPr>
        <w:pStyle w:val="ListParagraph"/>
        <w:numPr>
          <w:ilvl w:val="0"/>
          <w:numId w:val="9"/>
        </w:numPr>
        <w:rPr>
          <w:rFonts w:ascii="Helvetica" w:hAnsi="Helvetica"/>
          <w:b/>
          <w:bCs/>
          <w:sz w:val="28"/>
          <w:szCs w:val="28"/>
          <w:lang w:val="en-US"/>
        </w:rPr>
      </w:pPr>
      <w:r w:rsidRPr="00642555">
        <w:rPr>
          <w:rFonts w:ascii="Helvetica" w:hAnsi="Helvetica"/>
          <w:b/>
          <w:bCs/>
          <w:sz w:val="28"/>
          <w:szCs w:val="28"/>
          <w:lang w:val="en-US"/>
        </w:rPr>
        <w:t xml:space="preserve">Methods </w:t>
      </w:r>
    </w:p>
    <w:p w14:paraId="58B4B6EA" w14:textId="77777777" w:rsidR="00DE3CE9" w:rsidRPr="00491E4D" w:rsidRDefault="00DE3CE9" w:rsidP="00DE3CE9">
      <w:pPr>
        <w:rPr>
          <w:rFonts w:ascii="Helvetica" w:hAnsi="Helvetica"/>
          <w:b/>
          <w:bCs/>
          <w:u w:val="single"/>
          <w:lang w:val="en-US"/>
        </w:rPr>
      </w:pPr>
    </w:p>
    <w:p w14:paraId="27DA1D87" w14:textId="77777777" w:rsidR="00DE3CE9" w:rsidRPr="00491E4D" w:rsidRDefault="00DE3CE9" w:rsidP="00DE3CE9">
      <w:pPr>
        <w:rPr>
          <w:rFonts w:ascii="Helvetica" w:hAnsi="Helvetica"/>
          <w:u w:val="single"/>
          <w:lang w:val="en-US"/>
        </w:rPr>
      </w:pPr>
    </w:p>
    <w:p w14:paraId="75AB9ACF" w14:textId="77777777" w:rsidR="00DE3CE9" w:rsidRPr="00491E4D" w:rsidRDefault="00DE3CE9" w:rsidP="00DE3CE9">
      <w:pPr>
        <w:rPr>
          <w:rFonts w:ascii="Helvetica" w:hAnsi="Helvetica"/>
          <w:b/>
          <w:bCs/>
          <w:lang w:val="en-US"/>
        </w:rPr>
      </w:pPr>
      <w:r w:rsidRPr="00491E4D">
        <w:rPr>
          <w:rFonts w:ascii="Helvetica" w:hAnsi="Helvetica"/>
          <w:b/>
          <w:bCs/>
          <w:lang w:val="en-US"/>
        </w:rPr>
        <w:t xml:space="preserve">2.1 Study </w:t>
      </w:r>
      <w:r>
        <w:rPr>
          <w:rFonts w:ascii="Helvetica" w:hAnsi="Helvetica"/>
          <w:b/>
          <w:bCs/>
          <w:lang w:val="en-US"/>
        </w:rPr>
        <w:t>S</w:t>
      </w:r>
      <w:r w:rsidRPr="00491E4D">
        <w:rPr>
          <w:rFonts w:ascii="Helvetica" w:hAnsi="Helvetica"/>
          <w:b/>
          <w:bCs/>
          <w:lang w:val="en-US"/>
        </w:rPr>
        <w:t>ite</w:t>
      </w:r>
    </w:p>
    <w:p w14:paraId="535EDE13" w14:textId="77777777" w:rsidR="00DE3CE9" w:rsidRDefault="00DE3CE9" w:rsidP="00DE3CE9">
      <w:pPr>
        <w:rPr>
          <w:rFonts w:ascii="Helvetica" w:hAnsi="Helvetica"/>
          <w:u w:val="single"/>
          <w:lang w:val="en-US"/>
        </w:rPr>
      </w:pPr>
    </w:p>
    <w:p w14:paraId="797A67E0" w14:textId="77777777" w:rsidR="00DE3CE9" w:rsidRPr="003479EA" w:rsidRDefault="00DE3CE9" w:rsidP="00DE3CE9">
      <w:pPr>
        <w:rPr>
          <w:rFonts w:ascii="Helvetica" w:hAnsi="Helvetica"/>
          <w:u w:val="single"/>
        </w:rPr>
      </w:pPr>
    </w:p>
    <w:p w14:paraId="67EFE892" w14:textId="77777777" w:rsidR="00DE3CE9" w:rsidRDefault="00DE3CE9" w:rsidP="00DE3CE9">
      <w:pPr>
        <w:rPr>
          <w:rFonts w:ascii="Helvetica" w:hAnsi="Helvetica"/>
          <w:lang w:val="en-US"/>
        </w:rPr>
      </w:pPr>
      <w:r w:rsidRPr="00491E4D">
        <w:rPr>
          <w:rFonts w:ascii="Helvetica" w:hAnsi="Helvetica"/>
          <w:lang w:val="en-US"/>
        </w:rPr>
        <w:t>All data used for analysis were collected through fieldwork of Team Shrub members on Qikiqtaruk-Herschel Island (QHI), located at 69.34°N, 138.55°W in the north western Yukon, Canada (</w:t>
      </w:r>
      <w:r>
        <w:rPr>
          <w:rFonts w:ascii="Helvetica" w:hAnsi="Helvetica"/>
          <w:lang w:val="en-US"/>
        </w:rPr>
        <w:t>F</w:t>
      </w:r>
      <w:r w:rsidRPr="00491E4D">
        <w:rPr>
          <w:rFonts w:ascii="Helvetica" w:hAnsi="Helvetica"/>
          <w:lang w:val="en-US"/>
        </w:rPr>
        <w:t xml:space="preserve">igure 2.1). QHI lies 5 km </w:t>
      </w:r>
      <w:r>
        <w:rPr>
          <w:rFonts w:ascii="Helvetica" w:hAnsi="Helvetica"/>
          <w:lang w:val="en-US"/>
        </w:rPr>
        <w:t>from</w:t>
      </w:r>
      <w:r w:rsidRPr="00491E4D">
        <w:rPr>
          <w:rFonts w:ascii="Helvetica" w:hAnsi="Helvetica"/>
          <w:lang w:val="en-US"/>
        </w:rPr>
        <w:t xml:space="preserve"> the mainland in </w:t>
      </w:r>
      <w:r>
        <w:rPr>
          <w:rFonts w:ascii="Helvetica" w:hAnsi="Helvetica"/>
          <w:lang w:val="en-US"/>
        </w:rPr>
        <w:t xml:space="preserve">the </w:t>
      </w:r>
      <w:r w:rsidRPr="00491E4D">
        <w:rPr>
          <w:rFonts w:ascii="Helvetica" w:hAnsi="Helvetica"/>
          <w:lang w:val="en-US"/>
        </w:rPr>
        <w:lastRenderedPageBreak/>
        <w:t>Beaufort Sea and has a total area of 110 km</w:t>
      </w:r>
      <w:r w:rsidRPr="00491E4D">
        <w:rPr>
          <w:rFonts w:ascii="Helvetica" w:hAnsi="Helvetica"/>
          <w:vertAlign w:val="superscript"/>
          <w:lang w:val="en-US"/>
        </w:rPr>
        <w:t>2</w:t>
      </w:r>
      <w:r>
        <w:rPr>
          <w:rFonts w:ascii="Helvetica" w:hAnsi="Helvetica"/>
          <w:lang w:val="en-US"/>
        </w:rPr>
        <w:t>, m</w:t>
      </w:r>
      <w:r w:rsidRPr="00491E4D">
        <w:rPr>
          <w:rFonts w:ascii="Helvetica" w:hAnsi="Helvetica"/>
          <w:lang w:val="en-US"/>
        </w:rPr>
        <w:t>easuring 13 x 15 km. Being a high latitude site, QHI experiences seasonal extremes in solar radiation and temperatures, ranging from -35°</w:t>
      </w:r>
      <w:r>
        <w:rPr>
          <w:rFonts w:ascii="Helvetica" w:hAnsi="Helvetica"/>
          <w:lang w:val="en-US"/>
        </w:rPr>
        <w:t>C</w:t>
      </w:r>
      <w:r w:rsidRPr="00491E4D">
        <w:rPr>
          <w:rFonts w:ascii="Helvetica" w:hAnsi="Helvetica"/>
          <w:lang w:val="en-US"/>
        </w:rPr>
        <w:t xml:space="preserve"> in winter to 5°</w:t>
      </w:r>
      <w:r>
        <w:rPr>
          <w:rFonts w:ascii="Helvetica" w:hAnsi="Helvetica"/>
          <w:lang w:val="en-US"/>
        </w:rPr>
        <w:t>C</w:t>
      </w:r>
      <w:r w:rsidRPr="00491E4D">
        <w:rPr>
          <w:rFonts w:ascii="Helvetica" w:hAnsi="Helvetica"/>
          <w:lang w:val="en-US"/>
        </w:rPr>
        <w:t xml:space="preserve"> in summer, the mean annual  temperature being -9°</w:t>
      </w:r>
      <w:r>
        <w:rPr>
          <w:rFonts w:ascii="Helvetica" w:hAnsi="Helvetica"/>
          <w:lang w:val="en-US"/>
        </w:rPr>
        <w:t>C</w:t>
      </w:r>
      <w:r w:rsidRPr="00491E4D">
        <w:rPr>
          <w:rFonts w:ascii="Helvetica" w:hAnsi="Helvetica"/>
          <w:lang w:val="en-US"/>
        </w:rPr>
        <w:t xml:space="preserve"> </w:t>
      </w:r>
      <w:r w:rsidRPr="00491E4D">
        <w:rPr>
          <w:rFonts w:ascii="Helvetica" w:hAnsi="Helvetica"/>
          <w:lang w:val="en-US"/>
        </w:rPr>
        <w:fldChar w:fldCharType="begin"/>
      </w:r>
      <w:r w:rsidRPr="00491E4D">
        <w:rPr>
          <w:rFonts w:ascii="Helvetica" w:hAnsi="Helvetica"/>
          <w:lang w:val="en-US"/>
        </w:rPr>
        <w:instrText xml:space="preserve"> ADDIN ZOTERO_ITEM CSL_CITATION {"citationID":"o9amwlvC","properties":{"formattedCitation":"(Obu et al., 2017)","plainCitation":"(Obu et al., 2017)","noteIndex":0},"citationItems":[{"id":456,"uris":["http://zotero.org/users/local/8RirLiuI/items/HRXNI3E6"],"uri":["http://zotero.org/users/local/8RirLiuI/items/HRXNI3E6"],"itemData":{"id":456,"type":"article-journal","container-title":"Permafrost and Periglacial Processes","DOI":"10.1002/ppp.1881","ISSN":"10456740","issue":"1","journalAbbreviation":"Permafrost and Periglac. Process.","language":"en","page":"92-107","source":"DOI.org (Crossref)","title":"Effect of Terrain Characteristics on Soil Organic Carbon and Total Nitrogen Stocks in Soils of Herschel Island, Western Canadian Arctic: Geomorphic Disturbance, SOC and TN","title-short":"Effect of Terrain Characteristics on Soil Organic Carbon and Total Nitrogen Stocks in Soils of Herschel Island, Western Canadian Arctic","volume":"28","author":[{"family":"Obu","given":"J."},{"family":"Lantuit","given":"H."},{"family":"Myers-Smith","given":"I."},{"family":"Heim","given":"B."},{"family":"Wolter","given":"J."},{"family":"Fritz","given":"M."}],"issued":{"date-parts":[["2017",1]]}}}],"schema":"https://github.com/citation-style-language/schema/raw/master/csl-citation.json"} </w:instrText>
      </w:r>
      <w:r w:rsidRPr="00491E4D">
        <w:rPr>
          <w:rFonts w:ascii="Helvetica" w:hAnsi="Helvetica"/>
          <w:lang w:val="en-US"/>
        </w:rPr>
        <w:fldChar w:fldCharType="separate"/>
      </w:r>
      <w:r w:rsidRPr="00491E4D">
        <w:rPr>
          <w:rFonts w:ascii="Helvetica" w:hAnsi="Helvetica"/>
          <w:lang w:val="en-US"/>
        </w:rPr>
        <w:t>(</w:t>
      </w:r>
      <w:proofErr w:type="spellStart"/>
      <w:r w:rsidRPr="00491E4D">
        <w:rPr>
          <w:rFonts w:ascii="Helvetica" w:hAnsi="Helvetica"/>
          <w:lang w:val="en-US"/>
        </w:rPr>
        <w:t>Obu</w:t>
      </w:r>
      <w:proofErr w:type="spellEnd"/>
      <w:r w:rsidRPr="00491E4D">
        <w:rPr>
          <w:rFonts w:ascii="Helvetica" w:hAnsi="Helvetica"/>
          <w:lang w:val="en-US"/>
        </w:rPr>
        <w:t xml:space="preserve"> et al., 2017)</w:t>
      </w:r>
      <w:r w:rsidRPr="00491E4D">
        <w:rPr>
          <w:rFonts w:ascii="Helvetica" w:hAnsi="Helvetica"/>
          <w:lang w:val="en-US"/>
        </w:rPr>
        <w:fldChar w:fldCharType="end"/>
      </w:r>
      <w:r w:rsidRPr="00491E4D">
        <w:rPr>
          <w:rFonts w:ascii="Helvetica" w:hAnsi="Helvetica"/>
          <w:lang w:val="en-US"/>
        </w:rPr>
        <w:t>.</w:t>
      </w:r>
      <w:r>
        <w:rPr>
          <w:rFonts w:ascii="Helvetica" w:hAnsi="Helvetica"/>
          <w:lang w:val="en-US"/>
        </w:rPr>
        <w:t xml:space="preserve"> </w:t>
      </w:r>
      <w:r w:rsidRPr="007C4060">
        <w:rPr>
          <w:rFonts w:ascii="Helvetica" w:hAnsi="Helvetica"/>
          <w:lang w:val="en-US"/>
        </w:rPr>
        <w:t>This region of the Arctic is undergoing rapid climate and environmental change</w:t>
      </w:r>
      <w:r>
        <w:rPr>
          <w:rFonts w:ascii="Helvetica" w:hAnsi="Helvetica"/>
          <w:lang w:val="en-US"/>
        </w:rPr>
        <w:t xml:space="preserve"> </w:t>
      </w:r>
      <w:r>
        <w:rPr>
          <w:rFonts w:ascii="Helvetica" w:hAnsi="Helvetica"/>
          <w:lang w:val="en-US"/>
        </w:rPr>
        <w:fldChar w:fldCharType="begin"/>
      </w:r>
      <w:r>
        <w:rPr>
          <w:rFonts w:ascii="Helvetica" w:hAnsi="Helvetica"/>
          <w:lang w:val="en-US"/>
        </w:rPr>
        <w:instrText xml:space="preserve"> ADDIN ZOTERO_ITEM CSL_CITATION {"citationID":"G9vZNSwG","properties":{"formattedCitation":"(Assmann et al., 2018; Myers\\uc0\\u8208{}Smith et al., 2019)","plainCitation":"(Assmann et al., 2018; Myers‐Smith et al., 2019)","noteIndex":0},"citationItems":[{"id":557,"uris":["http://zotero.org/users/local/8RirLiuI/items/HYU2TBNB"],"uri":["http://zotero.org/users/local/8RirLiuI/items/HYU2TBNB"],"itemData":{"id":557,"type":"article-journal","abstract":"Rapid technological advances have dramatically increased affordability and accessibility of unmanned aerial vehicles (UAVs) and associated sensors. Compact multispectral drone sensors capture high-..., Les progrès technologiques rapides ont grandement contribué à rendre les véhicules aériens sans pilote (UAV) et les capteurs connexes abordables et accessibles. Les capteurs multispectraux compacts...","container-title":"Journal of Unmanned Vehicle Systems","DOI":"10.1139/juvs-2018-0018","ISSN":"2291-3467","issue":"1","journalAbbreviation":"J. Unmanned Veh. Sys.","note":"publisher: NRC Research Press","page":"54-75","source":"NRC Research Press","title":"Vegetation monitoring using multispectral sensors — best practices and lessons learned from high latitudes","volume":"7","author":[{"family":"Assmann","given":"Jakob J."},{"family":"Kerby","given":"Jeffrey T."},{"family":"Cunliffe","given":"Andrew M."},{"family":"Myers-Smith","given":"Isla H."}],"issued":{"date-parts":[["2018",12,5]]}}},{"id":545,"uris":["http://zotero.org/users/local/8RirLiuI/items/BMLIUUYB"],"uri":["http://zotero.org/users/local/8RirLiuI/items/BMLIUUYB"],"itemData":{"id":545,"type":"article-journal","abstract":"The Arctic tundra is warming rapidly, yet the exact mechanisms linking warming and observed ecological changes are often unclear. Understanding mechanisms of change requires long-term monitoring of multiple ecological parameters. Here, we present the findings of a collaboration between government scientists, local people, park rangers, and academic researchers that provide insights into changes in plant composition, phenology, and growth over 18 yr on Qikiqtaruk-Herschel Island, Canada. Qikiqtaruk is an important focal research site located at the latitudinal tall shrub line in the western Arctic. This unique ecological monitoring program indicates the following findings: (1) nine days per decade advance of spring phenology, (2) a doubling of average plant canopy height per decade, but no directional change in shrub radial growth, and (3) a doubling of shrub and graminoid abundance and a decrease by one-half in bare ground cover per decade. Ecological changes are concurrent with satellite-observed greening and, when integrated, suggest that indirect warming from increased growing season length and active layer depths, rather than warming summer air temperatures alone, could be important drivers of the observed tundra vegetation change. Our results highlight the vital role that long-term and multi-parameter ecological monitoring plays in both the detection and attribution of global change.","container-title":"Ecological Monographs","DOI":"10.1002/ecm.1351","ISSN":"1557-7015","issue":"2","language":"en","note":"_eprint: https://esajournals.onlinelibrary.wiley.com/doi/pdf/10.1002/ecm.1351","page":"e01351","source":"Wiley Online Library","title":"Eighteen years of ecological monitoring reveals multiple lines of evidence for tundra vegetation change","volume":"89","author":[{"family":"Myers‐Smith","given":"Isla H."},{"family":"Grabowski","given":"Meagan M."},{"family":"Thomas","given":"Haydn J. D."},{"family":"Angers‐Blondin","given":"Sandra"},{"family":"Daskalova","given":"Gergana N."},{"family":"Bjorkman","given":"Anne D."},{"family":"Cunliffe","given":"Andrew M."},{"family":"Assmann","given":"Jakob J."},{"family":"Boyle","given":"Joseph S."},{"family":"McLeod","given":"Edward"},{"family":"McLeod","given":"Samuel"},{"family":"Joe","given":"Ricky"},{"family":"Lennie","given":"Paden"},{"family":"Arey","given":"Deon"},{"family":"Gordon","given":"Richard R."},{"family":"Eckert","given":"Cameron D."}],"issued":{"date-parts":[["2019"]]}}}],"schema":"https://github.com/citation-style-language/schema/raw/master/csl-citation.json"} </w:instrText>
      </w:r>
      <w:r>
        <w:rPr>
          <w:rFonts w:ascii="Helvetica" w:hAnsi="Helvetica"/>
          <w:lang w:val="en-US"/>
        </w:rPr>
        <w:fldChar w:fldCharType="separate"/>
      </w:r>
      <w:r w:rsidRPr="007C4060">
        <w:rPr>
          <w:rFonts w:ascii="Helvetica" w:hAnsi="Helvetica" w:cs="Times New Roman"/>
          <w:lang w:val="en-GB"/>
        </w:rPr>
        <w:t>(</w:t>
      </w:r>
      <w:proofErr w:type="spellStart"/>
      <w:r w:rsidRPr="007C4060">
        <w:rPr>
          <w:rFonts w:ascii="Helvetica" w:hAnsi="Helvetica" w:cs="Times New Roman"/>
          <w:lang w:val="en-GB"/>
        </w:rPr>
        <w:t>Assmann</w:t>
      </w:r>
      <w:proofErr w:type="spellEnd"/>
      <w:r w:rsidRPr="007C4060">
        <w:rPr>
          <w:rFonts w:ascii="Helvetica" w:hAnsi="Helvetica" w:cs="Times New Roman"/>
          <w:lang w:val="en-GB"/>
        </w:rPr>
        <w:t xml:space="preserve"> et al., 2018; Myers‐Smith et al., 2019)</w:t>
      </w:r>
      <w:r>
        <w:rPr>
          <w:rFonts w:ascii="Helvetica" w:hAnsi="Helvetica"/>
          <w:lang w:val="en-US"/>
        </w:rPr>
        <w:fldChar w:fldCharType="end"/>
      </w:r>
      <w:r w:rsidRPr="007C4060">
        <w:rPr>
          <w:rFonts w:ascii="Helvetica" w:hAnsi="Helvetica"/>
          <w:lang w:val="en-US"/>
        </w:rPr>
        <w:t>.</w:t>
      </w:r>
      <w:r>
        <w:rPr>
          <w:rFonts w:ascii="Helvetica" w:hAnsi="Helvetica"/>
          <w:lang w:val="en-US"/>
        </w:rPr>
        <w:t xml:space="preserve"> QHI is composed predominantly of unconsolidated fine-grain marine sediment </w:t>
      </w:r>
      <w:r>
        <w:rPr>
          <w:rFonts w:ascii="Helvetica" w:hAnsi="Helvetica"/>
          <w:lang w:val="en-US"/>
        </w:rPr>
        <w:fldChar w:fldCharType="begin"/>
      </w:r>
      <w:r>
        <w:rPr>
          <w:rFonts w:ascii="Helvetica" w:hAnsi="Helvetica"/>
          <w:lang w:val="en-US"/>
        </w:rPr>
        <w:instrText xml:space="preserve"> ADDIN ZOTERO_ITEM CSL_CITATION {"citationID":"8Q41x0R5","properties":{"formattedCitation":"(Obu et al., 2017)","plainCitation":"(Obu et al., 2017)","noteIndex":0},"citationItems":[{"id":456,"uris":["http://zotero.org/users/local/8RirLiuI/items/HRXNI3E6"],"uri":["http://zotero.org/users/local/8RirLiuI/items/HRXNI3E6"],"itemData":{"id":456,"type":"article-journal","container-title":"Permafrost and Periglacial Processes","DOI":"10.1002/ppp.1881","ISSN":"10456740","issue":"1","journalAbbreviation":"Permafrost and Periglac. Process.","language":"en","page":"92-107","source":"DOI.org (Crossref)","title":"Effect of Terrain Characteristics on Soil Organic Carbon and Total Nitrogen Stocks in Soils of Herschel Island, Western Canadian Arctic: Geomorphic Disturbance, SOC and TN","title-short":"Effect of Terrain Characteristics on Soil Organic Carbon and Total Nitrogen Stocks in Soils of Herschel Island, Western Canadian Arctic","volume":"28","author":[{"family":"Obu","given":"J."},{"family":"Lantuit","given":"H."},{"family":"Myers-Smith","given":"I."},{"family":"Heim","given":"B."},{"family":"Wolter","given":"J."},{"family":"Fritz","given":"M."}],"issued":{"date-parts":[["2017",1]]}}}],"schema":"https://github.com/citation-style-language/schema/raw/master/csl-citation.json"} </w:instrText>
      </w:r>
      <w:r>
        <w:rPr>
          <w:rFonts w:ascii="Helvetica" w:hAnsi="Helvetica"/>
          <w:lang w:val="en-US"/>
        </w:rPr>
        <w:fldChar w:fldCharType="separate"/>
      </w:r>
      <w:r>
        <w:rPr>
          <w:rFonts w:ascii="Helvetica" w:hAnsi="Helvetica"/>
          <w:noProof/>
          <w:lang w:val="en-US"/>
        </w:rPr>
        <w:t>(Obu et al., 2017)</w:t>
      </w:r>
      <w:r>
        <w:rPr>
          <w:rFonts w:ascii="Helvetica" w:hAnsi="Helvetica"/>
          <w:lang w:val="en-US"/>
        </w:rPr>
        <w:fldChar w:fldCharType="end"/>
      </w:r>
      <w:r>
        <w:rPr>
          <w:rFonts w:ascii="Helvetica" w:hAnsi="Helvetica"/>
          <w:lang w:val="en-US"/>
        </w:rPr>
        <w:t xml:space="preserve">. Organic </w:t>
      </w:r>
      <w:proofErr w:type="spellStart"/>
      <w:r>
        <w:rPr>
          <w:rFonts w:ascii="Helvetica" w:hAnsi="Helvetica"/>
          <w:lang w:val="en-US"/>
        </w:rPr>
        <w:t>cryosols</w:t>
      </w:r>
      <w:proofErr w:type="spellEnd"/>
      <w:r>
        <w:rPr>
          <w:rFonts w:ascii="Helvetica" w:hAnsi="Helvetica"/>
          <w:lang w:val="en-US"/>
        </w:rPr>
        <w:t xml:space="preserve"> cover the extent of the island, with other soils only present at beaches. </w:t>
      </w:r>
    </w:p>
    <w:p w14:paraId="79BA0DF7" w14:textId="77777777" w:rsidR="00DE3CE9" w:rsidRDefault="00DE3CE9" w:rsidP="00DE3CE9">
      <w:pPr>
        <w:rPr>
          <w:rFonts w:ascii="Helvetica" w:hAnsi="Helvetica"/>
          <w:lang w:val="en-US"/>
        </w:rPr>
      </w:pPr>
    </w:p>
    <w:p w14:paraId="71B6B044" w14:textId="77777777" w:rsidR="00DE3CE9" w:rsidRDefault="00DE3CE9" w:rsidP="00DE3CE9">
      <w:pPr>
        <w:rPr>
          <w:rFonts w:ascii="Helvetica" w:hAnsi="Helvetica"/>
          <w:b/>
          <w:bCs/>
          <w:lang w:val="en-US"/>
        </w:rPr>
      </w:pPr>
      <w:r w:rsidRPr="00392875">
        <w:rPr>
          <w:rFonts w:ascii="Helvetica" w:hAnsi="Helvetica"/>
          <w:b/>
          <w:bCs/>
          <w:lang w:val="en-US"/>
        </w:rPr>
        <w:t>ADD HI-RES MAP!!!!!!!!!!!!!!!!!!!!!!!!!!!!!!!!!!!!</w:t>
      </w:r>
    </w:p>
    <w:p w14:paraId="08952481" w14:textId="77777777" w:rsidR="00DE3CE9" w:rsidRDefault="00DE3CE9" w:rsidP="00DE3CE9">
      <w:pPr>
        <w:rPr>
          <w:rFonts w:ascii="Helvetica" w:hAnsi="Helvetica"/>
          <w:b/>
          <w:bCs/>
          <w:lang w:val="en-US"/>
        </w:rPr>
      </w:pPr>
    </w:p>
    <w:p w14:paraId="5CA62FD2" w14:textId="77777777" w:rsidR="00DE3CE9" w:rsidRPr="00392875" w:rsidRDefault="00DE3CE9" w:rsidP="00DE3CE9">
      <w:pPr>
        <w:rPr>
          <w:rFonts w:ascii="Helvetica" w:hAnsi="Helvetica"/>
          <w:b/>
          <w:bCs/>
          <w:lang w:val="en-US"/>
        </w:rPr>
      </w:pPr>
    </w:p>
    <w:p w14:paraId="6E8565A6" w14:textId="77777777" w:rsidR="00DE3CE9" w:rsidRPr="00491E4D" w:rsidRDefault="00DE3CE9" w:rsidP="00DE3CE9">
      <w:pPr>
        <w:rPr>
          <w:rFonts w:ascii="Helvetica" w:hAnsi="Helvetica"/>
          <w:lang w:val="en-US"/>
        </w:rPr>
      </w:pPr>
      <w:r>
        <w:rPr>
          <w:rFonts w:ascii="Helvetica" w:hAnsi="Helvetica"/>
          <w:noProof/>
          <w:lang w:val="en-US"/>
        </w:rPr>
        <w:drawing>
          <wp:inline distT="0" distB="0" distL="0" distR="0" wp14:anchorId="4ABD7871" wp14:editId="61C26B14">
            <wp:extent cx="6558455" cy="4836679"/>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2020-05-02 at 21.23.48.png"/>
                    <pic:cNvPicPr/>
                  </pic:nvPicPr>
                  <pic:blipFill>
                    <a:blip r:embed="rId13">
                      <a:extLst>
                        <a:ext uri="{28A0092B-C50C-407E-A947-70E740481C1C}">
                          <a14:useLocalDpi xmlns:a14="http://schemas.microsoft.com/office/drawing/2010/main" val="0"/>
                        </a:ext>
                      </a:extLst>
                    </a:blip>
                    <a:stretch>
                      <a:fillRect/>
                    </a:stretch>
                  </pic:blipFill>
                  <pic:spPr>
                    <a:xfrm>
                      <a:off x="0" y="0"/>
                      <a:ext cx="6566410" cy="4842546"/>
                    </a:xfrm>
                    <a:prstGeom prst="rect">
                      <a:avLst/>
                    </a:prstGeom>
                  </pic:spPr>
                </pic:pic>
              </a:graphicData>
            </a:graphic>
          </wp:inline>
        </w:drawing>
      </w:r>
    </w:p>
    <w:p w14:paraId="0E9993C2" w14:textId="77777777" w:rsidR="00DE3CE9" w:rsidRPr="00491E4D" w:rsidRDefault="00DE3CE9" w:rsidP="00DE3CE9">
      <w:pPr>
        <w:rPr>
          <w:rFonts w:ascii="Helvetica" w:hAnsi="Helvetica"/>
          <w:b/>
          <w:bCs/>
          <w:lang w:val="en-US"/>
        </w:rPr>
      </w:pPr>
    </w:p>
    <w:p w14:paraId="34C63618" w14:textId="77777777" w:rsidR="00DE3CE9" w:rsidRPr="00491E4D" w:rsidRDefault="00DE3CE9" w:rsidP="00DE3CE9">
      <w:pPr>
        <w:rPr>
          <w:rFonts w:ascii="Helvetica" w:hAnsi="Helvetica"/>
          <w:lang w:val="en-US"/>
        </w:rPr>
      </w:pPr>
      <w:r w:rsidRPr="00491E4D">
        <w:rPr>
          <w:rFonts w:ascii="Helvetica" w:hAnsi="Helvetica"/>
          <w:b/>
          <w:bCs/>
          <w:lang w:val="en-US"/>
        </w:rPr>
        <w:t xml:space="preserve">Figure 2.1. </w:t>
      </w:r>
      <w:r w:rsidRPr="00491E4D">
        <w:rPr>
          <w:rFonts w:ascii="Helvetica" w:hAnsi="Helvetica"/>
          <w:lang w:val="en-US"/>
        </w:rPr>
        <w:t xml:space="preserve">Extent of Herschel and Komakuk vegetation types across Qikiqtaruk-Herschel Island, with </w:t>
      </w:r>
      <w:r>
        <w:rPr>
          <w:rFonts w:ascii="Helvetica" w:hAnsi="Helvetica"/>
          <w:lang w:val="en-US"/>
        </w:rPr>
        <w:t xml:space="preserve">the </w:t>
      </w:r>
      <w:r w:rsidRPr="00491E4D">
        <w:rPr>
          <w:rFonts w:ascii="Helvetica" w:hAnsi="Helvetica"/>
          <w:lang w:val="en-US"/>
        </w:rPr>
        <w:t xml:space="preserve">inset map depicting </w:t>
      </w:r>
      <w:r>
        <w:rPr>
          <w:rFonts w:ascii="Helvetica" w:hAnsi="Helvetica"/>
          <w:lang w:val="en-US"/>
        </w:rPr>
        <w:t xml:space="preserve">the </w:t>
      </w:r>
      <w:r w:rsidRPr="00491E4D">
        <w:rPr>
          <w:rFonts w:ascii="Helvetica" w:hAnsi="Helvetica"/>
          <w:lang w:val="en-US"/>
        </w:rPr>
        <w:t xml:space="preserve">location within North America. </w:t>
      </w:r>
      <w:r>
        <w:rPr>
          <w:rFonts w:ascii="Helvetica" w:hAnsi="Helvetica"/>
          <w:lang w:val="en-US"/>
        </w:rPr>
        <w:t>The e</w:t>
      </w:r>
      <w:r w:rsidRPr="00491E4D">
        <w:rPr>
          <w:rFonts w:ascii="Helvetica" w:hAnsi="Helvetica"/>
          <w:lang w:val="en-US"/>
        </w:rPr>
        <w:t>xtent of</w:t>
      </w:r>
      <w:r>
        <w:rPr>
          <w:rFonts w:ascii="Helvetica" w:hAnsi="Helvetica"/>
          <w:lang w:val="en-US"/>
        </w:rPr>
        <w:t xml:space="preserve"> the</w:t>
      </w:r>
      <w:r w:rsidRPr="00491E4D">
        <w:rPr>
          <w:rFonts w:ascii="Helvetica" w:hAnsi="Helvetica"/>
          <w:lang w:val="en-US"/>
        </w:rPr>
        <w:t xml:space="preserve"> red square on QHI indicates the </w:t>
      </w:r>
      <w:r>
        <w:rPr>
          <w:rFonts w:ascii="Helvetica" w:hAnsi="Helvetica"/>
          <w:lang w:val="en-US"/>
        </w:rPr>
        <w:t>study site,</w:t>
      </w:r>
      <w:r w:rsidRPr="00491E4D">
        <w:rPr>
          <w:rFonts w:ascii="Helvetica" w:hAnsi="Helvetica"/>
          <w:lang w:val="en-US"/>
        </w:rPr>
        <w:t xml:space="preserve"> Collison </w:t>
      </w:r>
      <w:r>
        <w:rPr>
          <w:rFonts w:ascii="Helvetica" w:hAnsi="Helvetica"/>
          <w:lang w:val="en-US"/>
        </w:rPr>
        <w:t>H</w:t>
      </w:r>
      <w:r w:rsidRPr="00491E4D">
        <w:rPr>
          <w:rFonts w:ascii="Helvetica" w:hAnsi="Helvetica"/>
          <w:lang w:val="en-US"/>
        </w:rPr>
        <w:t>ead</w:t>
      </w:r>
      <w:r>
        <w:rPr>
          <w:rFonts w:ascii="Helvetica" w:hAnsi="Helvetica"/>
          <w:lang w:val="en-US"/>
        </w:rPr>
        <w:t>, and</w:t>
      </w:r>
      <w:r w:rsidRPr="00491E4D">
        <w:rPr>
          <w:rFonts w:ascii="Helvetica" w:hAnsi="Helvetica"/>
          <w:lang w:val="en-US"/>
        </w:rPr>
        <w:t xml:space="preserve"> the location the long-term monitoring plots from were spectral measurements were taken (data source: vegetation classification </w:t>
      </w:r>
      <w:r w:rsidRPr="00491E4D">
        <w:rPr>
          <w:rFonts w:ascii="Helvetica" w:hAnsi="Helvetica"/>
          <w:lang w:val="en-US"/>
        </w:rPr>
        <w:fldChar w:fldCharType="begin"/>
      </w:r>
      <w:r w:rsidRPr="00491E4D">
        <w:rPr>
          <w:rFonts w:ascii="Helvetica" w:hAnsi="Helvetica"/>
          <w:lang w:val="en-US"/>
        </w:rPr>
        <w:instrText xml:space="preserve"> ADDIN ZOTERO_ITEM CSL_CITATION {"citationID":"by4XLfOv","properties":{"formattedCitation":"(Obu et al., 2017)","plainCitation":"(Obu et al., 2017)","noteIndex":0},"citationItems":[{"id":456,"uris":["http://zotero.org/users/local/8RirLiuI/items/HRXNI3E6"],"uri":["http://zotero.org/users/local/8RirLiuI/items/HRXNI3E6"],"itemData":{"id":456,"type":"article-journal","container-title":"Permafrost and Periglacial Processes","DOI":"10.1002/ppp.1881","ISSN":"10456740","issue":"1","journalAbbreviation":"Permafrost and Periglac. Process.","language":"en","page":"92-107","source":"DOI.org (Crossref)","title":"Effect of Terrain Characteristics on Soil Organic Carbon and Total Nitrogen Stocks in Soils of Herschel Island, Western Canadian Arctic: Geomorphic Disturbance, SOC and TN","title-short":"Effect of Terrain Characteristics on Soil Organic Carbon and Total Nitrogen Stocks in Soils of Herschel Island, Western Canadian Arctic","volume":"28","author":[{"family":"Obu","given":"J."},{"family":"Lantuit","given":"H."},{"family":"Myers-Smith","given":"I."},{"family":"Heim","given":"B."},{"family":"Wolter","given":"J."},{"family":"Fritz","given":"M."}],"issued":{"date-parts":[["2017",1]]}}}],"schema":"https://github.com/citation-style-language/schema/raw/master/csl-citation.json"} </w:instrText>
      </w:r>
      <w:r w:rsidRPr="00491E4D">
        <w:rPr>
          <w:rFonts w:ascii="Helvetica" w:hAnsi="Helvetica"/>
          <w:lang w:val="en-US"/>
        </w:rPr>
        <w:fldChar w:fldCharType="separate"/>
      </w:r>
      <w:r w:rsidRPr="00491E4D">
        <w:rPr>
          <w:rFonts w:ascii="Helvetica" w:hAnsi="Helvetica"/>
          <w:lang w:val="en-US"/>
        </w:rPr>
        <w:t>(</w:t>
      </w:r>
      <w:proofErr w:type="spellStart"/>
      <w:r w:rsidRPr="00491E4D">
        <w:rPr>
          <w:rFonts w:ascii="Helvetica" w:hAnsi="Helvetica"/>
          <w:lang w:val="en-US"/>
        </w:rPr>
        <w:t>Obu</w:t>
      </w:r>
      <w:proofErr w:type="spellEnd"/>
      <w:r w:rsidRPr="00491E4D">
        <w:rPr>
          <w:rFonts w:ascii="Helvetica" w:hAnsi="Helvetica"/>
          <w:lang w:val="en-US"/>
        </w:rPr>
        <w:t xml:space="preserve"> et al., 2017)</w:t>
      </w:r>
      <w:r w:rsidRPr="00491E4D">
        <w:rPr>
          <w:rFonts w:ascii="Helvetica" w:hAnsi="Helvetica"/>
          <w:lang w:val="en-US"/>
        </w:rPr>
        <w:fldChar w:fldCharType="end"/>
      </w:r>
      <w:r>
        <w:rPr>
          <w:rFonts w:ascii="Helvetica" w:hAnsi="Helvetica"/>
          <w:lang w:val="en-US"/>
        </w:rPr>
        <w:t>)</w:t>
      </w:r>
    </w:p>
    <w:p w14:paraId="33160E89" w14:textId="77777777" w:rsidR="00DE3CE9" w:rsidRPr="007C4060" w:rsidRDefault="00DE3CE9" w:rsidP="00DE3CE9">
      <w:pPr>
        <w:rPr>
          <w:rFonts w:ascii="Helvetica" w:hAnsi="Helvetica"/>
        </w:rPr>
      </w:pPr>
    </w:p>
    <w:p w14:paraId="7038731C" w14:textId="77777777" w:rsidR="00DE3CE9" w:rsidRDefault="00DE3CE9" w:rsidP="00DE3CE9">
      <w:pPr>
        <w:rPr>
          <w:rFonts w:ascii="Helvetica" w:hAnsi="Helvetica"/>
          <w:lang w:val="en-US"/>
        </w:rPr>
      </w:pPr>
    </w:p>
    <w:p w14:paraId="40A4F51B" w14:textId="1F94F262" w:rsidR="00DE3CE9" w:rsidRDefault="00DE3CE9" w:rsidP="00DE3CE9">
      <w:pPr>
        <w:rPr>
          <w:rFonts w:ascii="Helvetica" w:hAnsi="Helvetica"/>
          <w:lang w:val="en-US"/>
        </w:rPr>
      </w:pPr>
      <w:r>
        <w:rPr>
          <w:rFonts w:ascii="Helvetica" w:hAnsi="Helvetica"/>
          <w:lang w:val="en-US"/>
        </w:rPr>
        <w:t>QHI</w:t>
      </w:r>
      <w:r w:rsidRPr="00491E4D">
        <w:rPr>
          <w:rFonts w:ascii="Helvetica" w:hAnsi="Helvetica"/>
          <w:lang w:val="en-US"/>
        </w:rPr>
        <w:t xml:space="preserve"> is floristically composed of predominantly lowland Arctic tundra plant communities, </w:t>
      </w:r>
      <w:r>
        <w:rPr>
          <w:rFonts w:ascii="Helvetica" w:hAnsi="Helvetica"/>
          <w:lang w:val="en-US"/>
        </w:rPr>
        <w:t>consisting of</w:t>
      </w:r>
      <w:r w:rsidRPr="00491E4D">
        <w:rPr>
          <w:rFonts w:ascii="Helvetica" w:hAnsi="Helvetica"/>
          <w:lang w:val="en-US"/>
        </w:rPr>
        <w:t xml:space="preserve"> seven discrete vegetation typ</w:t>
      </w:r>
      <w:r>
        <w:rPr>
          <w:rFonts w:ascii="Helvetica" w:hAnsi="Helvetica"/>
          <w:lang w:val="en-US"/>
        </w:rPr>
        <w:t xml:space="preserve">e </w:t>
      </w:r>
      <w:r>
        <w:rPr>
          <w:rFonts w:ascii="Helvetica" w:hAnsi="Helvetica"/>
          <w:lang w:val="en-US"/>
        </w:rPr>
        <w:fldChar w:fldCharType="begin"/>
      </w:r>
      <w:r>
        <w:rPr>
          <w:rFonts w:ascii="Helvetica" w:hAnsi="Helvetica"/>
          <w:lang w:val="en-US"/>
        </w:rPr>
        <w:instrText xml:space="preserve"> ADDIN ZOTERO_ITEM CSL_CITATION {"citationID":"fEaNw24Z","properties":{"formattedCitation":"(Obu et al., 2017)","plainCitation":"(Obu et al., 2017)","noteIndex":0},"citationItems":[{"id":456,"uris":["http://zotero.org/users/local/8RirLiuI/items/HRXNI3E6"],"uri":["http://zotero.org/users/local/8RirLiuI/items/HRXNI3E6"],"itemData":{"id":456,"type":"article-journal","container-title":"Permafrost and Periglacial Processes","DOI":"10.1002/ppp.1881","ISSN":"10456740","issue":"1","journalAbbreviation":"Permafrost and Periglac. Process.","language":"en","page":"92-107","source":"DOI.org (Crossref)","title":"Effect of Terrain Characteristics on Soil Organic Carbon and Total Nitrogen Stocks in Soils of Herschel Island, Western Canadian Arctic: Geomorphic Disturbance, SOC and TN","title-short":"Effect of Terrain Characteristics on Soil Organic Carbon and Total Nitrogen Stocks in Soils of Herschel Island, Western Canadian Arctic","volume":"28","author":[{"family":"Obu","given":"J."},{"family":"Lantuit","given":"H."},{"family":"Myers-Smith","given":"I."},{"family":"Heim","given":"B."},{"family":"Wolter","given":"J."},{"family":"Fritz","given":"M."}],"issued":{"date-parts":[["2017",1]]}}}],"schema":"https://github.com/citation-style-language/schema/raw/master/csl-citation.json"} </w:instrText>
      </w:r>
      <w:r>
        <w:rPr>
          <w:rFonts w:ascii="Helvetica" w:hAnsi="Helvetica"/>
          <w:lang w:val="en-US"/>
        </w:rPr>
        <w:fldChar w:fldCharType="separate"/>
      </w:r>
      <w:r>
        <w:rPr>
          <w:rFonts w:ascii="Helvetica" w:hAnsi="Helvetica"/>
          <w:noProof/>
          <w:lang w:val="en-US"/>
        </w:rPr>
        <w:t>(Obu et al., 2017)</w:t>
      </w:r>
      <w:r>
        <w:rPr>
          <w:rFonts w:ascii="Helvetica" w:hAnsi="Helvetica"/>
          <w:lang w:val="en-US"/>
        </w:rPr>
        <w:fldChar w:fldCharType="end"/>
      </w:r>
      <w:r>
        <w:rPr>
          <w:rFonts w:ascii="Helvetica" w:hAnsi="Helvetica"/>
          <w:lang w:val="en-US"/>
        </w:rPr>
        <w:t xml:space="preserve">. Only </w:t>
      </w:r>
      <w:r>
        <w:rPr>
          <w:rFonts w:ascii="Helvetica" w:hAnsi="Helvetica"/>
          <w:lang w:val="en-US"/>
        </w:rPr>
        <w:lastRenderedPageBreak/>
        <w:t>the two dominate vegetation types,</w:t>
      </w:r>
      <w:r w:rsidRPr="00491E4D">
        <w:rPr>
          <w:rFonts w:ascii="Helvetica" w:hAnsi="Helvetica"/>
          <w:lang w:val="en-US"/>
        </w:rPr>
        <w:t xml:space="preserve"> Herschel and Komakuk</w:t>
      </w:r>
      <w:r>
        <w:rPr>
          <w:rFonts w:ascii="Helvetica" w:hAnsi="Helvetica"/>
          <w:lang w:val="en-US"/>
        </w:rPr>
        <w:t>, were investigated in this study</w:t>
      </w:r>
      <w:r w:rsidRPr="00491E4D">
        <w:rPr>
          <w:rFonts w:ascii="Helvetica" w:hAnsi="Helvetica"/>
          <w:lang w:val="en-US"/>
        </w:rPr>
        <w:t xml:space="preserve">. Herschel vegetation type is characterized by relatively undisturbed moist acidic tussock tundra with </w:t>
      </w:r>
      <w:r>
        <w:rPr>
          <w:rFonts w:ascii="Helvetica" w:hAnsi="Helvetica"/>
          <w:lang w:val="en-US"/>
        </w:rPr>
        <w:t xml:space="preserve">an </w:t>
      </w:r>
      <w:r w:rsidRPr="00491E4D">
        <w:rPr>
          <w:rFonts w:ascii="Helvetica" w:hAnsi="Helvetica"/>
          <w:lang w:val="en-US"/>
        </w:rPr>
        <w:t xml:space="preserve">expanding willow canopy layer </w:t>
      </w:r>
      <w:r w:rsidRPr="00491E4D">
        <w:rPr>
          <w:rFonts w:ascii="Helvetica" w:hAnsi="Helvetica"/>
          <w:lang w:val="en-US"/>
        </w:rPr>
        <w:fldChar w:fldCharType="begin"/>
      </w:r>
      <w:r>
        <w:rPr>
          <w:rFonts w:ascii="Helvetica" w:hAnsi="Helvetica"/>
          <w:lang w:val="en-US"/>
        </w:rPr>
        <w:instrText xml:space="preserve"> ADDIN ZOTERO_ITEM CSL_CITATION {"citationID":"h4XE78Ac","properties":{"formattedCitation":"(Myers-Smith, Hik, et al., 2011)","plainCitation":"(Myers-Smith, Hik, et al., 2011)","noteIndex":0},"citationItems":[{"id":774,"uris":["http://zotero.org/users/local/8RirLiuI/items/84QJSP7U"],"uri":["http://zotero.org/users/local/8RirLiuI/items/84QJSP7U"],"itemData":{"id":774,"type":"article-journal","abstract":"Canopy-forming shrubs are reported to be increasing at sites around the circumpolar Arctic. Our results indicate expansion in canopy cover and height of willows on Herschel Island located at 70° north on the western Arctic coast of the Yukon Territory. We examined historic photographs, repeated vegetation surveys, and conducted monitoring of long-term plots and found evidence of increases of each of the dominant canopy-forming willow species (Salix richardsonii, Salix glauca and Salix pulchra), during the twentieth century. A simple model of patch initiation indicates that the majority of willow patches for each of these species became established between 1910 and 1960, with stem ages and maximum growth rates indicating that some patches could have established as late as the 1980s. Collectively, these results suggest that willow species are increasing in canopy cover and height on Herschel Island. We did not find evidence that expansion of willow patches is currently limited by herbivory, disease, or growing conditions.","container-title":"AMBIO","DOI":"10.1007/s13280-011-0168-y","ISSN":"1654-7209","issue":"6","journalAbbreviation":"AMBIO","language":"en","page":"610","source":"Springer Link","title":"Expansion of Canopy-Forming Willows Over the Twentieth Century on Herschel Island, Yukon Territory, Canada","volume":"40","author":[{"family":"Myers-Smith","given":"Isla H."},{"family":"Hik","given":"David S."},{"family":"Kennedy","given":"Catherine"},{"family":"Cooley","given":"Dorothy"},{"family":"Johnstone","given":"Jill F."},{"family":"Kenney","given":"Alice J."},{"family":"Krebs","given":"Charles J."}],"issued":{"date-parts":[["2011",8,24]]}}}],"schema":"https://github.com/citation-style-language/schema/raw/master/csl-citation.json"} </w:instrText>
      </w:r>
      <w:r w:rsidRPr="00491E4D">
        <w:rPr>
          <w:rFonts w:ascii="Helvetica" w:hAnsi="Helvetica"/>
          <w:lang w:val="en-US"/>
        </w:rPr>
        <w:fldChar w:fldCharType="separate"/>
      </w:r>
      <w:r>
        <w:rPr>
          <w:rFonts w:ascii="Helvetica" w:hAnsi="Helvetica"/>
          <w:lang w:val="en-US"/>
        </w:rPr>
        <w:t xml:space="preserve">(Myers-Smith, </w:t>
      </w:r>
      <w:proofErr w:type="spellStart"/>
      <w:r>
        <w:rPr>
          <w:rFonts w:ascii="Helvetica" w:hAnsi="Helvetica"/>
          <w:lang w:val="en-US"/>
        </w:rPr>
        <w:t>Hik</w:t>
      </w:r>
      <w:proofErr w:type="spellEnd"/>
      <w:r>
        <w:rPr>
          <w:rFonts w:ascii="Helvetica" w:hAnsi="Helvetica"/>
          <w:lang w:val="en-US"/>
        </w:rPr>
        <w:t>, et al., 2011)</w:t>
      </w:r>
      <w:r w:rsidRPr="00491E4D">
        <w:rPr>
          <w:rFonts w:ascii="Helvetica" w:hAnsi="Helvetica"/>
          <w:lang w:val="en-US"/>
        </w:rPr>
        <w:fldChar w:fldCharType="end"/>
      </w:r>
      <w:r>
        <w:rPr>
          <w:rFonts w:ascii="Helvetica" w:hAnsi="Helvetica"/>
          <w:lang w:val="en-US"/>
        </w:rPr>
        <w:t xml:space="preserve">. </w:t>
      </w:r>
      <w:r w:rsidRPr="00491E4D">
        <w:rPr>
          <w:rFonts w:ascii="Helvetica" w:hAnsi="Helvetica"/>
          <w:lang w:val="en-US"/>
        </w:rPr>
        <w:t>Komakuk is composed of herbaceous and graminoid tundra</w:t>
      </w:r>
      <w:r>
        <w:rPr>
          <w:rFonts w:ascii="Helvetica" w:hAnsi="Helvetica"/>
          <w:lang w:val="en-US"/>
        </w:rPr>
        <w:t>,</w:t>
      </w:r>
      <w:r w:rsidRPr="00491E4D">
        <w:rPr>
          <w:rFonts w:ascii="Helvetica" w:hAnsi="Helvetica"/>
          <w:lang w:val="en-US"/>
        </w:rPr>
        <w:t xml:space="preserve"> subjected to cry</w:t>
      </w:r>
      <w:r>
        <w:rPr>
          <w:rFonts w:ascii="Helvetica" w:hAnsi="Helvetica"/>
          <w:lang w:val="en-US"/>
        </w:rPr>
        <w:t>o</w:t>
      </w:r>
      <w:r w:rsidRPr="00491E4D">
        <w:rPr>
          <w:rFonts w:ascii="Helvetica" w:hAnsi="Helvetica"/>
          <w:lang w:val="en-US"/>
        </w:rPr>
        <w:t xml:space="preserve">turbation and surface disturbances </w:t>
      </w:r>
      <w:r w:rsidRPr="00491E4D">
        <w:rPr>
          <w:rFonts w:ascii="Helvetica" w:hAnsi="Helvetica"/>
          <w:lang w:val="en-US"/>
        </w:rPr>
        <w:fldChar w:fldCharType="begin"/>
      </w:r>
      <w:r>
        <w:rPr>
          <w:rFonts w:ascii="Helvetica" w:hAnsi="Helvetica"/>
          <w:lang w:val="en-US"/>
        </w:rPr>
        <w:instrText xml:space="preserve"> ADDIN ZOTERO_ITEM CSL_CITATION {"citationID":"RzHI3vER","properties":{"formattedCitation":"(Myers-Smith, Hik, et al., 2011; Myers\\uc0\\u8208{}Smith et al., 2019)","plainCitation":"(Myers-Smith, Hik, et al., 2011; Myers‐Smith et al., 2019)","noteIndex":0},"citationItems":[{"id":774,"uris":["http://zotero.org/users/local/8RirLiuI/items/84QJSP7U"],"uri":["http://zotero.org/users/local/8RirLiuI/items/84QJSP7U"],"itemData":{"id":774,"type":"article-journal","abstract":"Canopy-forming shrubs are reported to be increasing at sites around the circumpolar Arctic. Our results indicate expansion in canopy cover and height of willows on Herschel Island located at 70° north on the western Arctic coast of the Yukon Territory. We examined historic photographs, repeated vegetation surveys, and conducted monitoring of long-term plots and found evidence of increases of each of the dominant canopy-forming willow species (Salix richardsonii, Salix glauca and Salix pulchra), during the twentieth century. A simple model of patch initiation indicates that the majority of willow patches for each of these species became established between 1910 and 1960, with stem ages and maximum growth rates indicating that some patches could have established as late as the 1980s. Collectively, these results suggest that willow species are increasing in canopy cover and height on Herschel Island. We did not find evidence that expansion of willow patches is currently limited by herbivory, disease, or growing conditions.","container-title":"AMBIO","DOI":"10.1007/s13280-011-0168-y","ISSN":"1654-7209","issue":"6","journalAbbreviation":"AMBIO","language":"en","page":"610","source":"Springer Link","title":"Expansion of Canopy-Forming Willows Over the Twentieth Century on Herschel Island, Yukon Territory, Canada","volume":"40","author":[{"family":"Myers-Smith","given":"Isla H."},{"family":"Hik","given":"David S."},{"family":"Kennedy","given":"Catherine"},{"family":"Cooley","given":"Dorothy"},{"family":"Johnstone","given":"Jill F."},{"family":"Kenney","given":"Alice J."},{"family":"Krebs","given":"Charles J."}],"issued":{"date-parts":[["2011",8,24]]}}},{"id":545,"uris":["http://zotero.org/users/local/8RirLiuI/items/BMLIUUYB"],"uri":["http://zotero.org/users/local/8RirLiuI/items/BMLIUUYB"],"itemData":{"id":545,"type":"article-journal","abstract":"The Arctic tundra is warming rapidly, yet the exact mechanisms linking warming and observed ecological changes are often unclear. Understanding mechanisms of change requires long-term monitoring of multiple ecological parameters. Here, we present the findings of a collaboration between government scientists, local people, park rangers, and academic researchers that provide insights into changes in plant composition, phenology, and growth over 18 yr on Qikiqtaruk-Herschel Island, Canada. Qikiqtaruk is an important focal research site located at the latitudinal tall shrub line in the western Arctic. This unique ecological monitoring program indicates the following findings: (1) nine days per decade advance of spring phenology, (2) a doubling of average plant canopy height per decade, but no directional change in shrub radial growth, and (3) a doubling of shrub and graminoid abundance and a decrease by one-half in bare ground cover per decade. Ecological changes are concurrent with satellite-observed greening and, when integrated, suggest that indirect warming from increased growing season length and active layer depths, rather than warming summer air temperatures alone, could be important drivers of the observed tundra vegetation change. Our results highlight the vital role that long-term and multi-parameter ecological monitoring plays in both the detection and attribution of global change.","container-title":"Ecological Monographs","DOI":"10.1002/ecm.1351","ISSN":"1557-7015","issue":"2","language":"en","note":"_eprint: https://esajournals.onlinelibrary.wiley.com/doi/pdf/10.1002/ecm.1351","page":"e01351","source":"Wiley Online Library","title":"Eighteen years of ecological monitoring reveals multiple lines of evidence for tundra vegetation change","volume":"89","author":[{"family":"Myers‐Smith","given":"Isla H."},{"family":"Grabowski","given":"Meagan M."},{"family":"Thomas","given":"Haydn J. D."},{"family":"Angers‐Blondin","given":"Sandra"},{"family":"Daskalova","given":"Gergana N."},{"family":"Bjorkman","given":"Anne D."},{"family":"Cunliffe","given":"Andrew M."},{"family":"Assmann","given":"Jakob J."},{"family":"Boyle","given":"Joseph S."},{"family":"McLeod","given":"Edward"},{"family":"McLeod","given":"Samuel"},{"family":"Joe","given":"Ricky"},{"family":"Lennie","given":"Paden"},{"family":"Arey","given":"Deon"},{"family":"Gordon","given":"Richard R."},{"family":"Eckert","given":"Cameron D."}],"issued":{"date-parts":[["2019"]]}}}],"schema":"https://github.com/citation-style-language/schema/raw/master/csl-citation.json"} </w:instrText>
      </w:r>
      <w:r w:rsidRPr="00491E4D">
        <w:rPr>
          <w:rFonts w:ascii="Helvetica" w:hAnsi="Helvetica"/>
          <w:lang w:val="en-US"/>
        </w:rPr>
        <w:fldChar w:fldCharType="separate"/>
      </w:r>
      <w:r w:rsidRPr="006646DB">
        <w:rPr>
          <w:rFonts w:ascii="Helvetica" w:hAnsi="Helvetica" w:cs="Times New Roman"/>
          <w:lang w:val="en-GB"/>
        </w:rPr>
        <w:t xml:space="preserve">(Myers-Smith, </w:t>
      </w:r>
      <w:proofErr w:type="spellStart"/>
      <w:r w:rsidRPr="006646DB">
        <w:rPr>
          <w:rFonts w:ascii="Helvetica" w:hAnsi="Helvetica" w:cs="Times New Roman"/>
          <w:lang w:val="en-GB"/>
        </w:rPr>
        <w:t>Hik</w:t>
      </w:r>
      <w:proofErr w:type="spellEnd"/>
      <w:r w:rsidRPr="006646DB">
        <w:rPr>
          <w:rFonts w:ascii="Helvetica" w:hAnsi="Helvetica" w:cs="Times New Roman"/>
          <w:lang w:val="en-GB"/>
        </w:rPr>
        <w:t>, et al., 2011; Myers‐Smith et al., 2019)</w:t>
      </w:r>
      <w:r w:rsidRPr="00491E4D">
        <w:rPr>
          <w:rFonts w:ascii="Helvetica" w:hAnsi="Helvetica"/>
          <w:lang w:val="en-US"/>
        </w:rPr>
        <w:fldChar w:fldCharType="end"/>
      </w:r>
      <w:r w:rsidRPr="00491E4D">
        <w:rPr>
          <w:rFonts w:ascii="Helvetica" w:hAnsi="Helvetica"/>
          <w:lang w:val="en-US"/>
        </w:rPr>
        <w:t>. Each vegetation has 6 established 1</w:t>
      </w:r>
      <w:r w:rsidR="00F3150D">
        <w:rPr>
          <w:rFonts w:ascii="Helvetica" w:hAnsi="Helvetica"/>
          <w:lang w:val="en-US"/>
        </w:rPr>
        <w:t xml:space="preserve"> </w:t>
      </w:r>
      <w:r w:rsidRPr="00491E4D">
        <w:rPr>
          <w:rFonts w:ascii="Helvetica" w:hAnsi="Helvetica"/>
          <w:lang w:val="en-US"/>
        </w:rPr>
        <w:t>m</w:t>
      </w:r>
      <w:r w:rsidRPr="00491E4D">
        <w:rPr>
          <w:rFonts w:ascii="Helvetica" w:hAnsi="Helvetica"/>
          <w:vertAlign w:val="superscript"/>
          <w:lang w:val="en-US"/>
        </w:rPr>
        <w:t xml:space="preserve"> 2</w:t>
      </w:r>
      <w:r w:rsidRPr="00491E4D">
        <w:rPr>
          <w:rFonts w:ascii="Helvetica" w:hAnsi="Helvetica"/>
          <w:lang w:val="en-US"/>
        </w:rPr>
        <w:t xml:space="preserve"> plots being monitored since 1999</w:t>
      </w:r>
      <w:r>
        <w:rPr>
          <w:rFonts w:ascii="Helvetica" w:hAnsi="Helvetica"/>
          <w:lang w:val="en-US"/>
        </w:rPr>
        <w:t>,</w:t>
      </w:r>
      <w:r w:rsidRPr="00491E4D">
        <w:rPr>
          <w:rFonts w:ascii="Helvetica" w:hAnsi="Helvetica"/>
          <w:lang w:val="en-US"/>
        </w:rPr>
        <w:t xml:space="preserve"> according to ITEX methodology and are arranged randomly along 50m transects (</w:t>
      </w:r>
      <w:proofErr w:type="spellStart"/>
      <w:r w:rsidRPr="00491E4D">
        <w:rPr>
          <w:rFonts w:ascii="Helvetica" w:hAnsi="Helvetica"/>
          <w:lang w:val="en-US"/>
        </w:rPr>
        <w:t>Molau</w:t>
      </w:r>
      <w:proofErr w:type="spellEnd"/>
      <w:r w:rsidRPr="00491E4D">
        <w:rPr>
          <w:rFonts w:ascii="Helvetica" w:hAnsi="Helvetica"/>
          <w:lang w:val="en-US"/>
        </w:rPr>
        <w:t>, 1995).</w:t>
      </w:r>
    </w:p>
    <w:p w14:paraId="135BD112" w14:textId="77777777" w:rsidR="00DE3CE9" w:rsidRDefault="00DE3CE9" w:rsidP="00DE3CE9">
      <w:pPr>
        <w:rPr>
          <w:rFonts w:ascii="Helvetica" w:hAnsi="Helvetica"/>
          <w:lang w:val="en-US"/>
        </w:rPr>
      </w:pPr>
    </w:p>
    <w:p w14:paraId="44706539" w14:textId="77777777" w:rsidR="00DE3CE9" w:rsidRDefault="00DE3CE9" w:rsidP="00DE3CE9">
      <w:pPr>
        <w:pStyle w:val="ListParagraph"/>
        <w:numPr>
          <w:ilvl w:val="1"/>
          <w:numId w:val="9"/>
        </w:numPr>
        <w:rPr>
          <w:rFonts w:ascii="Helvetica" w:hAnsi="Helvetica"/>
          <w:b/>
          <w:bCs/>
          <w:lang w:val="en-US"/>
        </w:rPr>
      </w:pPr>
      <w:r w:rsidRPr="00642555">
        <w:rPr>
          <w:rFonts w:ascii="Helvetica" w:hAnsi="Helvetica"/>
          <w:b/>
          <w:bCs/>
          <w:lang w:val="en-US"/>
        </w:rPr>
        <w:t>Data Acquisition</w:t>
      </w:r>
    </w:p>
    <w:p w14:paraId="26E812B3" w14:textId="77777777" w:rsidR="00DE3CE9" w:rsidRPr="00617765" w:rsidRDefault="00DE3CE9" w:rsidP="00DE3CE9">
      <w:pPr>
        <w:rPr>
          <w:rFonts w:ascii="Helvetica" w:hAnsi="Helvetica"/>
          <w:b/>
          <w:bCs/>
          <w:lang w:val="en-US"/>
        </w:rPr>
      </w:pPr>
    </w:p>
    <w:p w14:paraId="30223272" w14:textId="77777777" w:rsidR="00DE3CE9" w:rsidRDefault="00DE3CE9" w:rsidP="00DE3CE9">
      <w:pPr>
        <w:rPr>
          <w:rFonts w:ascii="Helvetica" w:hAnsi="Helvetica"/>
          <w:lang w:val="en-US"/>
        </w:rPr>
      </w:pPr>
      <w:r>
        <w:rPr>
          <w:rFonts w:ascii="Helvetica" w:hAnsi="Helvetica"/>
          <w:lang w:val="en-US"/>
        </w:rPr>
        <w:t>Figure 2.2 is a workflow diagram outlining key steps in data acquisition, manipulation, analysis, and visualization.</w:t>
      </w:r>
    </w:p>
    <w:p w14:paraId="2AF61BF4" w14:textId="77777777" w:rsidR="00DE3CE9" w:rsidRDefault="00DE3CE9" w:rsidP="00DE3CE9">
      <w:pPr>
        <w:rPr>
          <w:rFonts w:ascii="Helvetica" w:hAnsi="Helvetica"/>
          <w:lang w:val="en-US"/>
        </w:rPr>
      </w:pPr>
    </w:p>
    <w:p w14:paraId="3E9B1FA1" w14:textId="77777777" w:rsidR="00DE3CE9" w:rsidRPr="00D16832" w:rsidRDefault="00DE3CE9" w:rsidP="00DE3CE9">
      <w:pPr>
        <w:rPr>
          <w:rFonts w:ascii="Helvetica" w:hAnsi="Helvetica"/>
          <w:b/>
          <w:bCs/>
          <w:lang w:val="en-US"/>
        </w:rPr>
      </w:pPr>
      <w:r w:rsidRPr="00D16832">
        <w:rPr>
          <w:rFonts w:ascii="Helvetica" w:hAnsi="Helvetica"/>
          <w:b/>
          <w:bCs/>
          <w:lang w:val="en-US"/>
        </w:rPr>
        <w:t xml:space="preserve">Insert figure </w:t>
      </w:r>
    </w:p>
    <w:p w14:paraId="601941F9" w14:textId="77777777" w:rsidR="00DE3CE9" w:rsidRPr="00491E4D" w:rsidRDefault="00DE3CE9" w:rsidP="00DE3CE9">
      <w:pPr>
        <w:tabs>
          <w:tab w:val="left" w:pos="1465"/>
        </w:tabs>
        <w:rPr>
          <w:rFonts w:ascii="Helvetica" w:hAnsi="Helvetica"/>
          <w:lang w:val="en-US"/>
        </w:rPr>
      </w:pPr>
    </w:p>
    <w:p w14:paraId="4404C92B" w14:textId="77777777" w:rsidR="00DE3CE9" w:rsidRPr="00491E4D" w:rsidRDefault="00DE3CE9" w:rsidP="00DE3CE9">
      <w:pPr>
        <w:rPr>
          <w:rFonts w:ascii="Helvetica" w:hAnsi="Helvetica"/>
          <w:b/>
          <w:bCs/>
          <w:lang w:val="en-US"/>
        </w:rPr>
      </w:pPr>
      <w:r w:rsidRPr="00491E4D">
        <w:rPr>
          <w:rFonts w:ascii="Helvetica" w:hAnsi="Helvetica"/>
          <w:b/>
          <w:bCs/>
          <w:lang w:val="en-US"/>
        </w:rPr>
        <w:t>2.</w:t>
      </w:r>
      <w:r>
        <w:rPr>
          <w:rFonts w:ascii="Helvetica" w:hAnsi="Helvetica"/>
          <w:b/>
          <w:bCs/>
          <w:lang w:val="en-US"/>
        </w:rPr>
        <w:t>3</w:t>
      </w:r>
      <w:r w:rsidRPr="00491E4D">
        <w:rPr>
          <w:rFonts w:ascii="Helvetica" w:hAnsi="Helvetica"/>
          <w:b/>
          <w:bCs/>
          <w:lang w:val="en-US"/>
        </w:rPr>
        <w:t xml:space="preserve"> Plot </w:t>
      </w:r>
      <w:r>
        <w:rPr>
          <w:rFonts w:ascii="Helvetica" w:hAnsi="Helvetica"/>
          <w:b/>
          <w:bCs/>
          <w:lang w:val="en-US"/>
        </w:rPr>
        <w:t>S</w:t>
      </w:r>
      <w:r w:rsidRPr="00491E4D">
        <w:rPr>
          <w:rFonts w:ascii="Helvetica" w:hAnsi="Helvetica"/>
          <w:b/>
          <w:bCs/>
          <w:lang w:val="en-US"/>
        </w:rPr>
        <w:t xml:space="preserve">cale </w:t>
      </w:r>
      <w:r>
        <w:rPr>
          <w:rFonts w:ascii="Helvetica" w:hAnsi="Helvetica"/>
          <w:b/>
          <w:bCs/>
          <w:lang w:val="en-US"/>
        </w:rPr>
        <w:t>S</w:t>
      </w:r>
      <w:r w:rsidRPr="00491E4D">
        <w:rPr>
          <w:rFonts w:ascii="Helvetica" w:hAnsi="Helvetica"/>
          <w:b/>
          <w:bCs/>
          <w:lang w:val="en-US"/>
        </w:rPr>
        <w:t xml:space="preserve">pectral </w:t>
      </w:r>
      <w:r>
        <w:rPr>
          <w:rFonts w:ascii="Helvetica" w:hAnsi="Helvetica"/>
          <w:b/>
          <w:bCs/>
          <w:lang w:val="en-US"/>
        </w:rPr>
        <w:t>D</w:t>
      </w:r>
      <w:r w:rsidRPr="00491E4D">
        <w:rPr>
          <w:rFonts w:ascii="Helvetica" w:hAnsi="Helvetica"/>
          <w:b/>
          <w:bCs/>
          <w:lang w:val="en-US"/>
        </w:rPr>
        <w:t>ata</w:t>
      </w:r>
    </w:p>
    <w:p w14:paraId="06A65D0D" w14:textId="51BB64A9" w:rsidR="00DE3CE9" w:rsidRDefault="00DE3CE9" w:rsidP="00DE3CE9">
      <w:pPr>
        <w:pStyle w:val="NormalWeb"/>
        <w:rPr>
          <w:rFonts w:ascii="Helvetica" w:hAnsi="Helvetica"/>
          <w:lang w:val="en-US"/>
        </w:rPr>
      </w:pPr>
      <w:r w:rsidRPr="00491E4D">
        <w:rPr>
          <w:rFonts w:ascii="Helvetica" w:hAnsi="Helvetica"/>
          <w:lang w:val="en-US"/>
        </w:rPr>
        <w:t>All analysis conducted relied on plot level spectral data collected over the 2018 and 2019 field season. Spectral data in both year</w:t>
      </w:r>
      <w:r>
        <w:rPr>
          <w:rFonts w:ascii="Helvetica" w:hAnsi="Helvetica"/>
          <w:lang w:val="en-US"/>
        </w:rPr>
        <w:t>s</w:t>
      </w:r>
      <w:r w:rsidRPr="00491E4D">
        <w:rPr>
          <w:rFonts w:ascii="Helvetica" w:hAnsi="Helvetica"/>
          <w:lang w:val="en-US"/>
        </w:rPr>
        <w:t xml:space="preserve"> were collected from 1x1m long-term monitory plots that exist in Herschel and Komakuk vegetation types (6 plots each). </w:t>
      </w:r>
      <w:r>
        <w:rPr>
          <w:rFonts w:ascii="Helvetica" w:hAnsi="Helvetica"/>
          <w:lang w:val="en-US"/>
        </w:rPr>
        <w:t>To capture within plot spatial heterogenetic,</w:t>
      </w:r>
      <w:r w:rsidRPr="00491E4D">
        <w:rPr>
          <w:rFonts w:ascii="Helvetica" w:hAnsi="Helvetica"/>
          <w:lang w:val="en-US"/>
        </w:rPr>
        <w:t xml:space="preserve"> long-term monitoring plot</w:t>
      </w:r>
      <w:r>
        <w:rPr>
          <w:rFonts w:ascii="Helvetica" w:hAnsi="Helvetica"/>
          <w:lang w:val="en-US"/>
        </w:rPr>
        <w:t>s</w:t>
      </w:r>
      <w:r w:rsidRPr="00491E4D">
        <w:rPr>
          <w:rFonts w:ascii="Helvetica" w:hAnsi="Helvetica"/>
          <w:lang w:val="en-US"/>
        </w:rPr>
        <w:t xml:space="preserve"> </w:t>
      </w:r>
      <w:r>
        <w:rPr>
          <w:rFonts w:ascii="Helvetica" w:hAnsi="Helvetica"/>
          <w:lang w:val="en-US"/>
        </w:rPr>
        <w:t>were</w:t>
      </w:r>
      <w:r w:rsidRPr="00491E4D">
        <w:rPr>
          <w:rFonts w:ascii="Helvetica" w:hAnsi="Helvetica"/>
          <w:lang w:val="en-US"/>
        </w:rPr>
        <w:t xml:space="preserve"> partitioned into 9 subplots </w:t>
      </w:r>
      <w:r>
        <w:rPr>
          <w:rFonts w:ascii="Helvetica" w:hAnsi="Helvetica"/>
          <w:lang w:val="en-US"/>
        </w:rPr>
        <w:t xml:space="preserve">(3x3 m grid) </w:t>
      </w:r>
      <w:r w:rsidRPr="00491E4D">
        <w:rPr>
          <w:rFonts w:ascii="Helvetica" w:hAnsi="Helvetica"/>
          <w:lang w:val="en-US"/>
        </w:rPr>
        <w:t>from which replicate measurements were taken. In 2018</w:t>
      </w:r>
      <w:r>
        <w:rPr>
          <w:rFonts w:ascii="Helvetica" w:hAnsi="Helvetica"/>
          <w:lang w:val="en-US"/>
        </w:rPr>
        <w:t>,</w:t>
      </w:r>
      <w:r w:rsidRPr="00491E4D">
        <w:rPr>
          <w:rFonts w:ascii="Helvetica" w:hAnsi="Helvetica"/>
          <w:lang w:val="en-US"/>
        </w:rPr>
        <w:t xml:space="preserve"> each subplot was</w:t>
      </w:r>
      <w:r>
        <w:rPr>
          <w:rFonts w:ascii="Helvetica" w:hAnsi="Helvetica"/>
          <w:lang w:val="en-US"/>
        </w:rPr>
        <w:t xml:space="preserve"> reflectance and was</w:t>
      </w:r>
      <w:r w:rsidRPr="00491E4D">
        <w:rPr>
          <w:rFonts w:ascii="Helvetica" w:hAnsi="Helvetica"/>
          <w:lang w:val="en-US"/>
        </w:rPr>
        <w:t xml:space="preserve"> </w:t>
      </w:r>
      <w:r>
        <w:rPr>
          <w:rFonts w:ascii="Helvetica" w:hAnsi="Helvetica"/>
          <w:lang w:val="en-US"/>
        </w:rPr>
        <w:t>measured at 9 distinct points, while in</w:t>
      </w:r>
      <w:r w:rsidRPr="00491E4D">
        <w:rPr>
          <w:rFonts w:ascii="Helvetica" w:hAnsi="Helvetica"/>
          <w:lang w:val="en-US"/>
        </w:rPr>
        <w:t xml:space="preserve"> 2019</w:t>
      </w:r>
      <w:r>
        <w:rPr>
          <w:rFonts w:ascii="Helvetica" w:hAnsi="Helvetica"/>
          <w:lang w:val="en-US"/>
        </w:rPr>
        <w:t>,</w:t>
      </w:r>
      <w:r w:rsidRPr="00491E4D">
        <w:rPr>
          <w:rFonts w:ascii="Helvetica" w:hAnsi="Helvetica"/>
          <w:lang w:val="en-US"/>
        </w:rPr>
        <w:t xml:space="preserve"> spectral measurements were </w:t>
      </w:r>
      <w:r>
        <w:rPr>
          <w:rFonts w:ascii="Helvetica" w:hAnsi="Helvetica"/>
          <w:lang w:val="en-US"/>
        </w:rPr>
        <w:t xml:space="preserve">only </w:t>
      </w:r>
      <w:r w:rsidRPr="00491E4D">
        <w:rPr>
          <w:rFonts w:ascii="Helvetica" w:hAnsi="Helvetica"/>
          <w:lang w:val="en-US"/>
        </w:rPr>
        <w:t>duplicated at each subplot</w:t>
      </w:r>
      <w:r>
        <w:rPr>
          <w:rFonts w:ascii="Helvetica" w:hAnsi="Helvetica"/>
          <w:lang w:val="en-US"/>
        </w:rPr>
        <w:t xml:space="preserve">. </w:t>
      </w:r>
      <w:commentRangeStart w:id="5"/>
      <w:r w:rsidRPr="00491E4D">
        <w:rPr>
          <w:rFonts w:ascii="Helvetica" w:hAnsi="Helvetica"/>
          <w:lang w:val="en-US"/>
        </w:rPr>
        <w:t>(MAKE FIGU</w:t>
      </w:r>
      <w:r>
        <w:rPr>
          <w:rFonts w:ascii="Helvetica" w:hAnsi="Helvetica"/>
          <w:lang w:val="en-US"/>
        </w:rPr>
        <w:t>R</w:t>
      </w:r>
      <w:r w:rsidRPr="00491E4D">
        <w:rPr>
          <w:rFonts w:ascii="Helvetica" w:hAnsi="Helvetica"/>
          <w:lang w:val="en-US"/>
        </w:rPr>
        <w:t>E for protocol)</w:t>
      </w:r>
      <w:commentRangeEnd w:id="5"/>
      <w:r>
        <w:rPr>
          <w:rStyle w:val="CommentReference"/>
          <w:rFonts w:ascii="Arial" w:eastAsia="Arial" w:hAnsi="Arial" w:cs="Arial"/>
          <w:lang w:val="en"/>
        </w:rPr>
        <w:commentReference w:id="5"/>
      </w:r>
      <w:r w:rsidRPr="00491E4D">
        <w:rPr>
          <w:rFonts w:ascii="Helvetica" w:hAnsi="Helvetica"/>
          <w:lang w:val="en-US"/>
        </w:rPr>
        <w:t>.</w:t>
      </w:r>
      <w:r w:rsidR="001370D6">
        <w:rPr>
          <w:rFonts w:ascii="Helvetica" w:hAnsi="Helvetica"/>
          <w:lang w:val="en-US"/>
        </w:rPr>
        <w:t xml:space="preserve"> </w:t>
      </w:r>
      <w:r w:rsidR="00F01589">
        <w:rPr>
          <w:rFonts w:ascii="Helvetica" w:hAnsi="Helvetica"/>
          <w:lang w:val="en-US"/>
        </w:rPr>
        <w:t>I</w:t>
      </w:r>
      <w:r w:rsidR="00F01589" w:rsidRPr="00491E4D">
        <w:rPr>
          <w:rFonts w:ascii="Helvetica" w:hAnsi="Helvetica"/>
          <w:lang w:val="en-US"/>
        </w:rPr>
        <w:t>n 2019</w:t>
      </w:r>
      <w:r w:rsidR="00F01589">
        <w:rPr>
          <w:rFonts w:ascii="Helvetica" w:hAnsi="Helvetica"/>
          <w:lang w:val="en-US"/>
        </w:rPr>
        <w:t xml:space="preserve"> </w:t>
      </w:r>
      <w:r w:rsidR="001370D6" w:rsidRPr="00491E4D">
        <w:rPr>
          <w:rFonts w:ascii="Helvetica" w:hAnsi="Helvetica"/>
          <w:lang w:val="en-US"/>
        </w:rPr>
        <w:t>Additional</w:t>
      </w:r>
      <w:r w:rsidR="00F01589">
        <w:rPr>
          <w:rFonts w:ascii="Helvetica" w:hAnsi="Helvetica"/>
          <w:lang w:val="en-US"/>
        </w:rPr>
        <w:t xml:space="preserve"> </w:t>
      </w:r>
      <w:r w:rsidR="00F01589" w:rsidRPr="00491E4D">
        <w:rPr>
          <w:rFonts w:ascii="Helvetica" w:hAnsi="Helvetica"/>
          <w:lang w:val="en-US"/>
        </w:rPr>
        <w:t>spectral measurements</w:t>
      </w:r>
      <w:r w:rsidR="00F01589">
        <w:rPr>
          <w:rFonts w:ascii="Helvetica" w:hAnsi="Helvetica"/>
          <w:lang w:val="en-US"/>
        </w:rPr>
        <w:t xml:space="preserve"> </w:t>
      </w:r>
      <w:r w:rsidR="00F01589">
        <w:rPr>
          <w:rFonts w:ascii="Helvetica" w:hAnsi="Helvetica"/>
          <w:lang w:val="en-US"/>
        </w:rPr>
        <w:t>were taken</w:t>
      </w:r>
      <w:r w:rsidR="00F01589">
        <w:rPr>
          <w:rFonts w:ascii="Helvetica" w:hAnsi="Helvetica"/>
          <w:lang w:val="en-US"/>
        </w:rPr>
        <w:t xml:space="preserve"> in areas </w:t>
      </w:r>
      <w:r w:rsidR="00F01589" w:rsidRPr="00491E4D">
        <w:rPr>
          <w:rFonts w:ascii="Helvetica" w:hAnsi="Helvetica"/>
          <w:lang w:val="en-US"/>
        </w:rPr>
        <w:t xml:space="preserve">exhibiting typical Herschel </w:t>
      </w:r>
      <w:r w:rsidR="00F01589">
        <w:rPr>
          <w:rFonts w:ascii="Helvetica" w:hAnsi="Helvetica"/>
          <w:lang w:val="en-US"/>
        </w:rPr>
        <w:t>or</w:t>
      </w:r>
      <w:r w:rsidR="00F01589" w:rsidRPr="00491E4D">
        <w:rPr>
          <w:rFonts w:ascii="Helvetica" w:hAnsi="Helvetica"/>
          <w:lang w:val="en-US"/>
        </w:rPr>
        <w:t xml:space="preserve"> Kom</w:t>
      </w:r>
      <w:r w:rsidR="00F01589">
        <w:rPr>
          <w:rFonts w:ascii="Helvetica" w:hAnsi="Helvetica"/>
          <w:lang w:val="en-US"/>
        </w:rPr>
        <w:t>a</w:t>
      </w:r>
      <w:r w:rsidR="00F01589" w:rsidRPr="00491E4D">
        <w:rPr>
          <w:rFonts w:ascii="Helvetica" w:hAnsi="Helvetica"/>
          <w:lang w:val="en-US"/>
        </w:rPr>
        <w:t>kuk compositional features</w:t>
      </w:r>
      <w:r w:rsidR="00F01589">
        <w:rPr>
          <w:rFonts w:ascii="Helvetica" w:hAnsi="Helvetica"/>
          <w:lang w:val="en-US"/>
        </w:rPr>
        <w:t>. These</w:t>
      </w:r>
      <w:r w:rsidR="001370D6" w:rsidRPr="00491E4D">
        <w:rPr>
          <w:rFonts w:ascii="Helvetica" w:hAnsi="Helvetica"/>
          <w:lang w:val="en-US"/>
        </w:rPr>
        <w:t xml:space="preserve"> were </w:t>
      </w:r>
      <w:r w:rsidR="00F01589">
        <w:rPr>
          <w:rFonts w:ascii="Helvetica" w:hAnsi="Helvetica"/>
          <w:lang w:val="en-US"/>
        </w:rPr>
        <w:t>grouped as mixed</w:t>
      </w:r>
      <w:r w:rsidR="001370D6" w:rsidRPr="00491E4D">
        <w:rPr>
          <w:rFonts w:ascii="Helvetica" w:hAnsi="Helvetica"/>
          <w:lang w:val="en-US"/>
        </w:rPr>
        <w:t xml:space="preserve">, </w:t>
      </w:r>
      <w:r w:rsidR="00F01589">
        <w:rPr>
          <w:rFonts w:ascii="Helvetica" w:hAnsi="Helvetica"/>
          <w:lang w:val="en-US"/>
        </w:rPr>
        <w:t xml:space="preserve">as </w:t>
      </w:r>
      <w:r w:rsidR="00F01589" w:rsidRPr="00491E4D">
        <w:rPr>
          <w:rFonts w:ascii="Helvetica" w:hAnsi="Helvetica"/>
          <w:lang w:val="en-US"/>
        </w:rPr>
        <w:t>plots</w:t>
      </w:r>
      <w:r w:rsidR="00F01589">
        <w:rPr>
          <w:rFonts w:ascii="Helvetica" w:hAnsi="Helvetica"/>
          <w:lang w:val="en-US"/>
        </w:rPr>
        <w:t xml:space="preserve"> were alternatively sampled and could not be assigned to their original vegetation type</w:t>
      </w:r>
      <w:r w:rsidR="001370D6" w:rsidRPr="00491E4D">
        <w:rPr>
          <w:rFonts w:ascii="Helvetica" w:hAnsi="Helvetica"/>
          <w:lang w:val="en-US"/>
        </w:rPr>
        <w:t xml:space="preserve">. </w:t>
      </w:r>
      <w:r w:rsidRPr="00491E4D">
        <w:rPr>
          <w:rFonts w:ascii="Helvetica" w:hAnsi="Helvetica"/>
          <w:lang w:val="en-US"/>
        </w:rPr>
        <w:t xml:space="preserve"> </w:t>
      </w:r>
      <w:r>
        <w:rPr>
          <w:rFonts w:ascii="Helvetica" w:hAnsi="Helvetica"/>
          <w:lang w:val="en-US"/>
        </w:rPr>
        <w:t>Point measurements were aggregated at plot level to represent the spectral signature of each community. S</w:t>
      </w:r>
      <w:r w:rsidRPr="00491E4D">
        <w:rPr>
          <w:rFonts w:ascii="Helvetica" w:hAnsi="Helvetica"/>
          <w:lang w:val="en-US"/>
        </w:rPr>
        <w:t>pectral measurements were taken during</w:t>
      </w:r>
      <w:r w:rsidR="00E212E0">
        <w:rPr>
          <w:rFonts w:ascii="Helvetica" w:hAnsi="Helvetica"/>
          <w:lang w:val="en-US"/>
        </w:rPr>
        <w:t xml:space="preserve"> </w:t>
      </w:r>
      <w:r w:rsidRPr="00491E4D">
        <w:rPr>
          <w:rFonts w:ascii="Helvetica" w:hAnsi="Helvetica"/>
          <w:lang w:val="en-US"/>
        </w:rPr>
        <w:t>the</w:t>
      </w:r>
      <w:r w:rsidR="00E212E0">
        <w:rPr>
          <w:rFonts w:ascii="Helvetica" w:hAnsi="Helvetica"/>
          <w:lang w:val="en-US"/>
        </w:rPr>
        <w:t xml:space="preserve"> end of the </w:t>
      </w:r>
      <w:r w:rsidR="00E212E0" w:rsidRPr="00491E4D">
        <w:rPr>
          <w:rFonts w:ascii="Helvetica" w:hAnsi="Helvetica"/>
          <w:lang w:val="en-US"/>
        </w:rPr>
        <w:t>peak season phenological phase</w:t>
      </w:r>
      <w:r w:rsidRPr="00491E4D">
        <w:rPr>
          <w:rFonts w:ascii="Helvetica" w:hAnsi="Helvetica"/>
          <w:lang w:val="en-US"/>
        </w:rPr>
        <w:t xml:space="preserve"> </w:t>
      </w:r>
      <w:r w:rsidR="00E212E0">
        <w:rPr>
          <w:rFonts w:ascii="Helvetica" w:hAnsi="Helvetica"/>
          <w:lang w:val="en-US"/>
        </w:rPr>
        <w:t>(</w:t>
      </w:r>
      <w:r>
        <w:rPr>
          <w:rFonts w:ascii="Helvetica" w:hAnsi="Helvetica"/>
          <w:lang w:val="en-US"/>
        </w:rPr>
        <w:t>04</w:t>
      </w:r>
      <w:r w:rsidRPr="007675D5">
        <w:rPr>
          <w:rFonts w:ascii="Helvetica" w:hAnsi="Helvetica"/>
          <w:vertAlign w:val="superscript"/>
          <w:lang w:val="en-US"/>
        </w:rPr>
        <w:t>th</w:t>
      </w:r>
      <w:r>
        <w:rPr>
          <w:rFonts w:ascii="Helvetica" w:hAnsi="Helvetica"/>
          <w:lang w:val="en-US"/>
        </w:rPr>
        <w:t xml:space="preserve"> August</w:t>
      </w:r>
      <w:r w:rsidR="00E212E0">
        <w:rPr>
          <w:rFonts w:ascii="Helvetica" w:hAnsi="Helvetica"/>
          <w:lang w:val="en-US"/>
        </w:rPr>
        <w:t xml:space="preserve"> in</w:t>
      </w:r>
      <w:r>
        <w:rPr>
          <w:rFonts w:ascii="Helvetica" w:hAnsi="Helvetica"/>
          <w:lang w:val="en-US"/>
        </w:rPr>
        <w:t xml:space="preserve"> </w:t>
      </w:r>
      <w:r w:rsidRPr="00491E4D">
        <w:rPr>
          <w:rFonts w:ascii="Helvetica" w:hAnsi="Helvetica"/>
          <w:lang w:val="en-US"/>
        </w:rPr>
        <w:t xml:space="preserve">2018 and </w:t>
      </w:r>
      <w:r>
        <w:rPr>
          <w:rFonts w:ascii="Helvetica" w:hAnsi="Helvetica"/>
          <w:lang w:val="en-US"/>
        </w:rPr>
        <w:t>30</w:t>
      </w:r>
      <w:r w:rsidRPr="007675D5">
        <w:rPr>
          <w:rFonts w:ascii="Helvetica" w:hAnsi="Helvetica"/>
          <w:vertAlign w:val="superscript"/>
          <w:lang w:val="en-US"/>
        </w:rPr>
        <w:t>th</w:t>
      </w:r>
      <w:r>
        <w:rPr>
          <w:rFonts w:ascii="Helvetica" w:hAnsi="Helvetica"/>
          <w:lang w:val="en-US"/>
        </w:rPr>
        <w:t xml:space="preserve"> July</w:t>
      </w:r>
      <w:r w:rsidR="00E212E0">
        <w:rPr>
          <w:rFonts w:ascii="Helvetica" w:hAnsi="Helvetica"/>
          <w:lang w:val="en-US"/>
        </w:rPr>
        <w:t xml:space="preserve"> in</w:t>
      </w:r>
      <w:r>
        <w:rPr>
          <w:rFonts w:ascii="Helvetica" w:hAnsi="Helvetica"/>
          <w:lang w:val="en-US"/>
        </w:rPr>
        <w:t xml:space="preserve"> </w:t>
      </w:r>
      <w:r w:rsidRPr="00491E4D">
        <w:rPr>
          <w:rFonts w:ascii="Helvetica" w:hAnsi="Helvetica"/>
          <w:lang w:val="en-US"/>
        </w:rPr>
        <w:t>2019</w:t>
      </w:r>
      <w:r w:rsidR="00E212E0">
        <w:rPr>
          <w:rFonts w:ascii="Helvetica" w:hAnsi="Helvetica"/>
          <w:lang w:val="en-US"/>
        </w:rPr>
        <w:t>)</w:t>
      </w:r>
      <w:r w:rsidRPr="00491E4D">
        <w:rPr>
          <w:rFonts w:ascii="Helvetica" w:hAnsi="Helvetica"/>
          <w:lang w:val="en-US"/>
        </w:rPr>
        <w:t>.</w:t>
      </w:r>
      <w:r>
        <w:rPr>
          <w:rFonts w:ascii="Helvetica" w:hAnsi="Helvetica"/>
          <w:lang w:val="en-US"/>
        </w:rPr>
        <w:t xml:space="preserve"> S</w:t>
      </w:r>
      <w:r w:rsidRPr="00491E4D">
        <w:rPr>
          <w:rFonts w:ascii="Helvetica" w:hAnsi="Helvetica"/>
          <w:lang w:val="en-US"/>
        </w:rPr>
        <w:t>olar radiance</w:t>
      </w:r>
      <w:r>
        <w:rPr>
          <w:rFonts w:ascii="Helvetica" w:hAnsi="Helvetica"/>
          <w:lang w:val="en-US"/>
        </w:rPr>
        <w:t xml:space="preserve"> </w:t>
      </w:r>
      <w:r w:rsidRPr="00491E4D">
        <w:rPr>
          <w:rFonts w:ascii="Helvetica" w:hAnsi="Helvetica"/>
          <w:lang w:val="en-US"/>
        </w:rPr>
        <w:t>conditions at the time of spectral measurements varied between</w:t>
      </w:r>
      <w:r>
        <w:rPr>
          <w:rFonts w:ascii="Helvetica" w:hAnsi="Helvetica"/>
          <w:lang w:val="en-US"/>
        </w:rPr>
        <w:t xml:space="preserve"> the years - </w:t>
      </w:r>
      <w:r w:rsidRPr="00491E4D">
        <w:rPr>
          <w:rFonts w:ascii="Helvetica" w:hAnsi="Helvetica"/>
          <w:lang w:val="en-US"/>
        </w:rPr>
        <w:t>2018</w:t>
      </w:r>
      <w:r>
        <w:rPr>
          <w:rFonts w:ascii="Helvetica" w:hAnsi="Helvetica"/>
          <w:lang w:val="en-US"/>
        </w:rPr>
        <w:t xml:space="preserve"> being overcast</w:t>
      </w:r>
      <w:r w:rsidRPr="00491E4D">
        <w:rPr>
          <w:rFonts w:ascii="Helvetica" w:hAnsi="Helvetica"/>
          <w:lang w:val="en-US"/>
        </w:rPr>
        <w:t xml:space="preserve"> and 2019 </w:t>
      </w:r>
      <w:r>
        <w:rPr>
          <w:rFonts w:ascii="Helvetica" w:hAnsi="Helvetica"/>
          <w:lang w:val="en-US"/>
        </w:rPr>
        <w:t>being</w:t>
      </w:r>
      <w:r w:rsidRPr="00491E4D">
        <w:rPr>
          <w:rFonts w:ascii="Helvetica" w:hAnsi="Helvetica"/>
          <w:lang w:val="en-US"/>
        </w:rPr>
        <w:t xml:space="preserve"> sunny. </w:t>
      </w:r>
      <w:r>
        <w:rPr>
          <w:rFonts w:ascii="Helvetica" w:hAnsi="Helvetica"/>
          <w:lang w:val="en-US"/>
        </w:rPr>
        <w:t xml:space="preserve">Measurements were calibrated for downwelling radiance, using a white </w:t>
      </w:r>
      <w:proofErr w:type="spellStart"/>
      <w:r>
        <w:rPr>
          <w:rFonts w:ascii="Helvetica" w:hAnsi="Helvetica"/>
          <w:lang w:val="en-US"/>
        </w:rPr>
        <w:t>micasense</w:t>
      </w:r>
      <w:proofErr w:type="spellEnd"/>
      <w:r>
        <w:rPr>
          <w:rFonts w:ascii="Helvetica" w:hAnsi="Helvetica"/>
          <w:lang w:val="en-US"/>
        </w:rPr>
        <w:t xml:space="preserve"> plate. </w:t>
      </w:r>
      <w:r w:rsidR="001551E2">
        <w:rPr>
          <w:rFonts w:ascii="Helvetica" w:hAnsi="Helvetica"/>
          <w:lang w:val="en-US"/>
        </w:rPr>
        <w:t xml:space="preserve">Spectral measurements </w:t>
      </w:r>
      <w:r w:rsidRPr="00491E4D">
        <w:rPr>
          <w:rFonts w:ascii="Helvetica" w:hAnsi="Helvetica"/>
          <w:lang w:val="en-US"/>
        </w:rPr>
        <w:t>were taken using</w:t>
      </w:r>
      <w:r w:rsidR="001551E2">
        <w:rPr>
          <w:rFonts w:ascii="Helvetica" w:hAnsi="Helvetica"/>
          <w:lang w:val="en-US"/>
        </w:rPr>
        <w:t xml:space="preserve"> two different spectrometers, with 2018 data having a higher spectral resolution. </w:t>
      </w:r>
      <w:r w:rsidRPr="00491E4D">
        <w:rPr>
          <w:rFonts w:ascii="Helvetica" w:hAnsi="Helvetica"/>
          <w:lang w:val="en-US"/>
        </w:rPr>
        <w:t xml:space="preserve"> The obtained reflectance values were subset to 400–985 nm, filter</w:t>
      </w:r>
      <w:r>
        <w:rPr>
          <w:rFonts w:ascii="Helvetica" w:hAnsi="Helvetica"/>
          <w:lang w:val="en-US"/>
        </w:rPr>
        <w:t>ing</w:t>
      </w:r>
      <w:r w:rsidRPr="00491E4D">
        <w:rPr>
          <w:rFonts w:ascii="Helvetica" w:hAnsi="Helvetica"/>
          <w:lang w:val="en-US"/>
        </w:rPr>
        <w:t xml:space="preserve"> sensor noise present at the</w:t>
      </w:r>
      <w:r>
        <w:rPr>
          <w:rFonts w:ascii="Helvetica" w:hAnsi="Helvetica"/>
          <w:lang w:val="en-US"/>
        </w:rPr>
        <w:t xml:space="preserve"> </w:t>
      </w:r>
      <w:r w:rsidRPr="00491E4D">
        <w:rPr>
          <w:rFonts w:ascii="Helvetica" w:hAnsi="Helvetica"/>
          <w:lang w:val="en-US"/>
        </w:rPr>
        <w:t>spectrometer</w:t>
      </w:r>
      <w:r>
        <w:rPr>
          <w:rFonts w:ascii="Helvetica" w:hAnsi="Helvetica"/>
          <w:lang w:val="en-US"/>
        </w:rPr>
        <w:t>’</w:t>
      </w:r>
      <w:r w:rsidRPr="00491E4D">
        <w:rPr>
          <w:rFonts w:ascii="Helvetica" w:hAnsi="Helvetica"/>
          <w:lang w:val="en-US"/>
        </w:rPr>
        <w:t xml:space="preserve">s limits of detection range. </w:t>
      </w:r>
    </w:p>
    <w:p w14:paraId="1B6BB21F" w14:textId="19A7301A" w:rsidR="00F213EB" w:rsidRDefault="00F213EB" w:rsidP="00DE3CE9">
      <w:pPr>
        <w:pStyle w:val="NormalWeb"/>
        <w:rPr>
          <w:rFonts w:ascii="Helvetica" w:hAnsi="Helvetica"/>
          <w:lang w:val="en-US"/>
        </w:rPr>
      </w:pPr>
      <w:r>
        <w:rPr>
          <w:rFonts w:ascii="Helvetica" w:hAnsi="Helvetica"/>
          <w:lang w:val="en-US"/>
        </w:rPr>
        <w:t xml:space="preserve">Add plot GPS </w:t>
      </w:r>
    </w:p>
    <w:p w14:paraId="374C7AD0" w14:textId="77777777" w:rsidR="00DE3CE9" w:rsidRPr="00491E4D" w:rsidRDefault="00DE3CE9" w:rsidP="00DE3CE9">
      <w:pPr>
        <w:pStyle w:val="NormalWeb"/>
        <w:spacing w:line="276" w:lineRule="auto"/>
        <w:jc w:val="both"/>
        <w:rPr>
          <w:rFonts w:ascii="Helvetica" w:hAnsi="Helvetica"/>
          <w:b/>
          <w:bCs/>
          <w:lang w:val="en-US"/>
        </w:rPr>
      </w:pPr>
      <w:r w:rsidRPr="00491E4D">
        <w:rPr>
          <w:rFonts w:ascii="Helvetica" w:hAnsi="Helvetica"/>
          <w:b/>
          <w:bCs/>
          <w:lang w:val="en-US"/>
        </w:rPr>
        <w:t>2.</w:t>
      </w:r>
      <w:r>
        <w:rPr>
          <w:rFonts w:ascii="Helvetica" w:hAnsi="Helvetica"/>
          <w:b/>
          <w:bCs/>
          <w:lang w:val="en-US"/>
        </w:rPr>
        <w:t>4</w:t>
      </w:r>
      <w:r w:rsidRPr="00491E4D">
        <w:rPr>
          <w:rFonts w:ascii="Helvetica" w:hAnsi="Helvetica"/>
          <w:b/>
          <w:bCs/>
          <w:lang w:val="en-US"/>
        </w:rPr>
        <w:t xml:space="preserve"> Spectral </w:t>
      </w:r>
      <w:r>
        <w:rPr>
          <w:rFonts w:ascii="Helvetica" w:hAnsi="Helvetica"/>
          <w:b/>
          <w:bCs/>
          <w:lang w:val="en-US"/>
        </w:rPr>
        <w:t>D</w:t>
      </w:r>
      <w:r w:rsidRPr="00491E4D">
        <w:rPr>
          <w:rFonts w:ascii="Helvetica" w:hAnsi="Helvetica"/>
          <w:b/>
          <w:bCs/>
          <w:lang w:val="en-US"/>
        </w:rPr>
        <w:t xml:space="preserve">iversity </w:t>
      </w:r>
      <w:r>
        <w:rPr>
          <w:rFonts w:ascii="Helvetica" w:hAnsi="Helvetica"/>
          <w:b/>
          <w:bCs/>
          <w:lang w:val="en-US"/>
        </w:rPr>
        <w:t>M</w:t>
      </w:r>
      <w:r w:rsidRPr="00491E4D">
        <w:rPr>
          <w:rFonts w:ascii="Helvetica" w:hAnsi="Helvetica"/>
          <w:b/>
          <w:bCs/>
          <w:lang w:val="en-US"/>
        </w:rPr>
        <w:t>etric</w:t>
      </w:r>
    </w:p>
    <w:p w14:paraId="0C105528" w14:textId="77777777" w:rsidR="00DE3CE9" w:rsidRPr="00491E4D" w:rsidRDefault="00DE3CE9" w:rsidP="00DE3CE9">
      <w:pPr>
        <w:rPr>
          <w:rFonts w:ascii="Helvetica" w:hAnsi="Helvetica"/>
          <w:lang w:val="en-US"/>
        </w:rPr>
      </w:pPr>
      <w:r w:rsidRPr="00491E4D">
        <w:rPr>
          <w:rFonts w:ascii="Helvetica" w:hAnsi="Helvetica"/>
          <w:lang w:val="en-US"/>
        </w:rPr>
        <w:t xml:space="preserve">The coefficient of variation (CV) was used as the spectral diversity metric </w:t>
      </w:r>
      <w:r w:rsidRPr="00491E4D">
        <w:rPr>
          <w:rFonts w:ascii="Helvetica" w:hAnsi="Helvetica"/>
          <w:lang w:val="en-US"/>
        </w:rPr>
        <w:fldChar w:fldCharType="begin"/>
      </w:r>
      <w:r>
        <w:rPr>
          <w:rFonts w:ascii="Helvetica" w:hAnsi="Helvetica"/>
          <w:lang w:val="en-US"/>
        </w:rPr>
        <w:instrText xml:space="preserve"> ADDIN ZOTERO_ITEM CSL_CITATION {"citationID":"VOZpDVOA","properties":{"formattedCitation":"(Rocchini et al., 2010; Wang, Gamon, Emmerton, et al., 2016)","plainCitation":"(Rocchini et al., 2010; Wang, Gamon, Emmerton, et al., 2016)","noteIndex":0},"citationItems":[{"id":512,"uris":["http://zotero.org/users/local/8RirLiuI/items/NVZG8KD4"],"uri":["http://zotero.org/users/local/8RirLiuI/items/NVZG8KD4"],"itemData":{"id":512,"type":"article-journal","abstract":"Environmental heterogeneity is considered to be one of the main factors associated with biodiversity given that areas with highly heterogeneous environments can host more species due to their higher number of available niches. In this view, spatial variability extracted from remotely sensed images has been used as a proxy of species diversity, as these data provide an inexpensive means of deriving environmental information for large areas in a consistent and regular manner. The aim of this review is to provide an overview of the state of the art in the use of spectral heterogeneity for estimating species diversity. We will examine a number of issues related to this theme, dealing with: i) the main sensors used for biodiversity monitoring, ii) scale matching problems between remotely sensed and field diversity data, iii) spectral heterogeneity measurement techniques, iv) types of species taxonomic diversity measures and how they influence the relationship between spectral and species diversity, v) spectral versus genetic diversity, and vi) modeling procedures for relating spectral and species diversity. Our review suggests that remotely sensed spectral heterogeneity information provides a crucial baseline for rapid estimation or prediction of biodiversity attributes and hotspots in space and time.","collection-title":"Special Issue on Advances of Ecological Remote Sensing Under Global Change","container-title":"Ecological Informatics","DOI":"10.1016/j.ecoinf.2010.06.001","ISSN":"1574-9541","issue":"5","journalAbbreviation":"Ecological Informatics","language":"en","page":"318-329","source":"ScienceDirect","title":"Remotely sensed spectral heterogeneity as a proxy of species diversity: Recent advances and open challenges","title-short":"Remotely sensed spectral heterogeneity as a proxy of species diversity","volume":"5","author":[{"family":"Rocchini","given":"Duccio"},{"family":"Balkenhol","given":"Niko"},{"family":"Carter","given":"Gregory A."},{"family":"Foody","given":"Giles M."},{"family":"Gillespie","given":"Thomas W."},{"family":"He","given":"Kate S."},{"family":"Kark","given":"Salit"},{"family":"Levin","given":"Noam"},{"family":"Lucas","given":"Kelly"},{"family":"Luoto","given":"Miska"},{"family":"Nagendra","given":"Harini"},{"family":"Oldeland","given":"Jens"},{"family":"Ricotta","given":"Carlo"},{"family":"Southworth","given":"Jane"},{"family":"Neteler","given":"Markus"}],"issued":{"date-parts":[["2010",9,1]]}}},{"id":412,"uris":["http://zotero.org/users/local/8RirLiuI/items/KZSMH3HI"],"uri":["http://zotero.org/users/local/8RirLiuI/items/KZSMH3HI"],"itemData":{"id":412,"type":"article-journal","container-title":"Remote Sensing","DOI":"10.3390/rs8030214","ISSN":"2072-4292","issue":"3","journalAbbreviation":"Remote Sensing","language":"en","page":"214","source":"DOI.org (Crossref)","title":"Integrated Analysis of Productivity and Biodiversity in a Southern Alberta Prairie","volume":"8","author":[{"family":"Wang","given":"Ran"},{"family":"Gamon","given":"John"},{"family":"Emmerton","given":"Craig"},{"family":"Li","given":"Haitao"},{"family":"Nestola","given":"Enrica"},{"family":"Pastorello","given":"Gilberto"},{"family":"Menzer","given":"Olaf"}],"issued":{"date-parts":[["2016",3,8]]}}}],"schema":"https://github.com/citation-style-language/schema/raw/master/csl-citation.json"} </w:instrText>
      </w:r>
      <w:r w:rsidRPr="00491E4D">
        <w:rPr>
          <w:rFonts w:ascii="Helvetica" w:hAnsi="Helvetica"/>
          <w:lang w:val="en-US"/>
        </w:rPr>
        <w:fldChar w:fldCharType="separate"/>
      </w:r>
      <w:r>
        <w:rPr>
          <w:rFonts w:ascii="Helvetica" w:hAnsi="Helvetica"/>
          <w:lang w:val="en-US"/>
        </w:rPr>
        <w:t>(</w:t>
      </w:r>
      <w:proofErr w:type="spellStart"/>
      <w:r>
        <w:rPr>
          <w:rFonts w:ascii="Helvetica" w:hAnsi="Helvetica"/>
          <w:lang w:val="en-US"/>
        </w:rPr>
        <w:t>Rocchini</w:t>
      </w:r>
      <w:proofErr w:type="spellEnd"/>
      <w:r>
        <w:rPr>
          <w:rFonts w:ascii="Helvetica" w:hAnsi="Helvetica"/>
          <w:lang w:val="en-US"/>
        </w:rPr>
        <w:t xml:space="preserve"> et al., 2010; Wang, </w:t>
      </w:r>
      <w:proofErr w:type="spellStart"/>
      <w:r>
        <w:rPr>
          <w:rFonts w:ascii="Helvetica" w:hAnsi="Helvetica"/>
          <w:lang w:val="en-US"/>
        </w:rPr>
        <w:t>Gamon</w:t>
      </w:r>
      <w:proofErr w:type="spellEnd"/>
      <w:r>
        <w:rPr>
          <w:rFonts w:ascii="Helvetica" w:hAnsi="Helvetica"/>
          <w:lang w:val="en-US"/>
        </w:rPr>
        <w:t xml:space="preserve">, </w:t>
      </w:r>
      <w:proofErr w:type="spellStart"/>
      <w:r>
        <w:rPr>
          <w:rFonts w:ascii="Helvetica" w:hAnsi="Helvetica"/>
          <w:lang w:val="en-US"/>
        </w:rPr>
        <w:t>Emmerton</w:t>
      </w:r>
      <w:proofErr w:type="spellEnd"/>
      <w:r>
        <w:rPr>
          <w:rFonts w:ascii="Helvetica" w:hAnsi="Helvetica"/>
          <w:lang w:val="en-US"/>
        </w:rPr>
        <w:t>, et al., 2016)</w:t>
      </w:r>
      <w:r w:rsidRPr="00491E4D">
        <w:rPr>
          <w:rFonts w:ascii="Helvetica" w:hAnsi="Helvetica"/>
          <w:lang w:val="en-US"/>
        </w:rPr>
        <w:fldChar w:fldCharType="end"/>
      </w:r>
      <w:r w:rsidRPr="00491E4D">
        <w:rPr>
          <w:rFonts w:ascii="Helvetica" w:hAnsi="Helvetica"/>
          <w:lang w:val="en-US"/>
        </w:rPr>
        <w:t xml:space="preserve">  (equation</w:t>
      </w:r>
      <w:r>
        <w:rPr>
          <w:rFonts w:ascii="Helvetica" w:hAnsi="Helvetica"/>
          <w:lang w:val="en-US"/>
        </w:rPr>
        <w:t xml:space="preserve"> 1</w:t>
      </w:r>
      <w:r w:rsidRPr="00491E4D">
        <w:rPr>
          <w:rFonts w:ascii="Helvetica" w:hAnsi="Helvetica"/>
          <w:lang w:val="en-US"/>
        </w:rPr>
        <w:t xml:space="preserve">). CV is an expression of the spectral diversity of all the individual spectral measurements within a single plot. </w:t>
      </w:r>
    </w:p>
    <w:p w14:paraId="699F9FF8" w14:textId="77777777" w:rsidR="00DE3CE9" w:rsidRPr="001B7C01" w:rsidRDefault="00DE3CE9" w:rsidP="00DE3CE9">
      <w:pPr>
        <w:pStyle w:val="NormalWeb"/>
        <w:spacing w:line="276" w:lineRule="auto"/>
        <w:jc w:val="both"/>
        <w:rPr>
          <w:rFonts w:ascii="Helvetica" w:hAnsi="Helvetica"/>
          <w:b/>
          <w:bCs/>
          <w:lang w:val="en-US"/>
        </w:rPr>
      </w:pPr>
      <w:r w:rsidRPr="001B7C01">
        <w:rPr>
          <w:rFonts w:ascii="Helvetica" w:hAnsi="Helvetica"/>
          <w:b/>
          <w:bCs/>
          <w:lang w:val="en-US"/>
        </w:rPr>
        <w:lastRenderedPageBreak/>
        <w:t>(1)</w:t>
      </w:r>
    </w:p>
    <w:p w14:paraId="2BC8CF07" w14:textId="77777777" w:rsidR="00DE3CE9" w:rsidRPr="001B7C01" w:rsidRDefault="00DE3CE9" w:rsidP="00DE3CE9">
      <w:pPr>
        <w:rPr>
          <w:rFonts w:ascii="Helvetica" w:eastAsiaTheme="minorEastAsia" w:hAnsi="Helvetica"/>
          <w:sz w:val="28"/>
          <w:szCs w:val="28"/>
          <w:lang w:val="en-US"/>
        </w:rPr>
      </w:pPr>
      <m:oMathPara>
        <m:oMath>
          <m:sSub>
            <m:sSubPr>
              <m:ctrlPr>
                <w:rPr>
                  <w:rFonts w:ascii="Cambria Math" w:hAnsi="Cambria Math" w:cstheme="minorHAnsi"/>
                  <w:i/>
                  <w:sz w:val="28"/>
                  <w:szCs w:val="28"/>
                  <w:lang w:val="en-US"/>
                </w:rPr>
              </m:ctrlPr>
            </m:sSubPr>
            <m:e>
              <m:r>
                <w:rPr>
                  <w:rFonts w:ascii="Cambria Math" w:hAnsi="Cambria Math" w:cstheme="minorHAnsi"/>
                  <w:sz w:val="28"/>
                  <w:szCs w:val="28"/>
                  <w:lang w:val="en-US"/>
                </w:rPr>
                <m:t>CV</m:t>
              </m:r>
            </m:e>
            <m:sub>
              <m:r>
                <w:rPr>
                  <w:rFonts w:ascii="Cambria Math" w:hAnsi="Cambria Math" w:cstheme="minorHAnsi"/>
                  <w:sz w:val="28"/>
                  <w:szCs w:val="28"/>
                  <w:lang w:val="en-US"/>
                </w:rPr>
                <m:t xml:space="preserve">(plot) </m:t>
              </m:r>
            </m:sub>
          </m:sSub>
          <m:r>
            <w:rPr>
              <w:rFonts w:ascii="Cambria Math" w:hAnsi="Cambria Math" w:cstheme="minorHAnsi"/>
              <w:sz w:val="28"/>
              <w:szCs w:val="28"/>
              <w:lang w:val="en-US"/>
            </w:rPr>
            <m:t xml:space="preserve">= </m:t>
          </m:r>
          <m:f>
            <m:fPr>
              <m:ctrlPr>
                <w:rPr>
                  <w:rFonts w:ascii="Cambria Math" w:hAnsi="Cambria Math" w:cstheme="minorHAnsi"/>
                  <w:i/>
                  <w:sz w:val="28"/>
                  <w:szCs w:val="28"/>
                  <w:lang w:val="en-US"/>
                </w:rPr>
              </m:ctrlPr>
            </m:fPr>
            <m:num>
              <m:nary>
                <m:naryPr>
                  <m:chr m:val="∑"/>
                  <m:limLoc m:val="undOvr"/>
                  <m:ctrlPr>
                    <w:rPr>
                      <w:rFonts w:ascii="Cambria Math" w:hAnsi="Cambria Math" w:cstheme="minorHAnsi"/>
                      <w:i/>
                      <w:sz w:val="28"/>
                      <w:szCs w:val="28"/>
                      <w:lang w:val="en-US"/>
                    </w:rPr>
                  </m:ctrlPr>
                </m:naryPr>
                <m:sub>
                  <m:r>
                    <w:rPr>
                      <w:rFonts w:ascii="Cambria Math" w:hAnsi="Cambria Math" w:cstheme="minorHAnsi"/>
                      <w:sz w:val="28"/>
                      <w:szCs w:val="28"/>
                      <w:lang w:val="en-US"/>
                    </w:rPr>
                    <m:t>λ1</m:t>
                  </m:r>
                </m:sub>
                <m:sup>
                  <m:r>
                    <w:rPr>
                      <w:rFonts w:ascii="Cambria Math" w:hAnsi="Cambria Math" w:cstheme="minorHAnsi"/>
                      <w:sz w:val="28"/>
                      <w:szCs w:val="28"/>
                      <w:lang w:val="en-US"/>
                    </w:rPr>
                    <m:t>λ2</m:t>
                  </m:r>
                </m:sup>
                <m:e>
                  <m:r>
                    <w:rPr>
                      <w:rFonts w:ascii="Cambria Math" w:hAnsi="Cambria Math" w:cstheme="minorHAnsi"/>
                      <w:sz w:val="28"/>
                      <w:szCs w:val="28"/>
                      <w:lang w:val="en-US"/>
                    </w:rPr>
                    <m:t>(</m:t>
                  </m:r>
                  <m:f>
                    <m:fPr>
                      <m:ctrlPr>
                        <w:rPr>
                          <w:rFonts w:ascii="Cambria Math" w:hAnsi="Cambria Math" w:cstheme="minorHAnsi"/>
                          <w:i/>
                          <w:sz w:val="28"/>
                          <w:szCs w:val="28"/>
                          <w:lang w:val="en-US"/>
                        </w:rPr>
                      </m:ctrlPr>
                    </m:fPr>
                    <m:num>
                      <m:r>
                        <w:rPr>
                          <w:rFonts w:ascii="Cambria Math" w:hAnsi="Cambria Math" w:cstheme="minorHAnsi"/>
                          <w:sz w:val="28"/>
                          <w:szCs w:val="28"/>
                          <w:lang w:val="en-US"/>
                        </w:rPr>
                        <m:t xml:space="preserve"> </m:t>
                      </m:r>
                      <m:r>
                        <m:rPr>
                          <m:sty m:val="p"/>
                        </m:rPr>
                        <w:rPr>
                          <w:rFonts w:ascii="Cambria Math" w:hAnsi="Cambria Math"/>
                          <w:color w:val="222222"/>
                          <w:sz w:val="28"/>
                          <w:szCs w:val="28"/>
                          <w:shd w:val="clear" w:color="auto" w:fill="FFFFFF"/>
                          <w:lang w:val="en-US"/>
                        </w:rPr>
                        <m:t>σ</m:t>
                      </m:r>
                      <m:r>
                        <w:rPr>
                          <w:rFonts w:ascii="Cambria Math" w:hAnsi="Cambria Math" w:cstheme="minorHAnsi"/>
                          <w:sz w:val="28"/>
                          <w:szCs w:val="28"/>
                          <w:lang w:val="en-US"/>
                        </w:rPr>
                        <m:t>(ρλ)</m:t>
                      </m:r>
                    </m:num>
                    <m:den>
                      <m:r>
                        <w:rPr>
                          <w:rFonts w:ascii="Cambria Math" w:hAnsi="Cambria Math" w:cstheme="minorHAnsi"/>
                          <w:sz w:val="28"/>
                          <w:szCs w:val="28"/>
                          <w:lang w:val="en-US"/>
                        </w:rPr>
                        <m:t>μ(ρλ)</m:t>
                      </m:r>
                    </m:den>
                  </m:f>
                </m:e>
              </m:nary>
              <m:r>
                <w:rPr>
                  <w:rFonts w:ascii="Cambria Math" w:hAnsi="Cambria Math" w:cstheme="minorHAnsi"/>
                  <w:sz w:val="28"/>
                  <w:szCs w:val="28"/>
                  <w:lang w:val="en-US"/>
                </w:rPr>
                <m:t>)</m:t>
              </m:r>
            </m:num>
            <m:den>
              <m:r>
                <w:rPr>
                  <w:rFonts w:ascii="Cambria Math" w:hAnsi="Cambria Math" w:cstheme="minorHAnsi"/>
                  <w:sz w:val="28"/>
                  <w:szCs w:val="28"/>
                  <w:lang w:val="en-US"/>
                </w:rPr>
                <m:t>number of bands</m:t>
              </m:r>
            </m:den>
          </m:f>
        </m:oMath>
      </m:oMathPara>
    </w:p>
    <w:p w14:paraId="51BB0287" w14:textId="77777777" w:rsidR="00DE3CE9" w:rsidRPr="00491E4D" w:rsidRDefault="00DE3CE9" w:rsidP="00DE3CE9">
      <w:pPr>
        <w:rPr>
          <w:rFonts w:ascii="Helvetica" w:hAnsi="Helvetica"/>
          <w:lang w:val="en-US"/>
        </w:rPr>
      </w:pPr>
    </w:p>
    <w:p w14:paraId="0E5CDDB9" w14:textId="77777777" w:rsidR="00DE3CE9" w:rsidRPr="00491E4D" w:rsidRDefault="00DE3CE9" w:rsidP="00DE3CE9">
      <w:pPr>
        <w:rPr>
          <w:rFonts w:ascii="Helvetica" w:hAnsi="Helvetica" w:cstheme="minorHAnsi"/>
          <w:i/>
          <w:iCs/>
          <w:sz w:val="20"/>
          <w:szCs w:val="20"/>
          <w:lang w:val="en-US"/>
        </w:rPr>
      </w:pPr>
    </w:p>
    <w:p w14:paraId="1BB2AC2B" w14:textId="77777777" w:rsidR="00DE3CE9" w:rsidRPr="001B7C01" w:rsidRDefault="00DE3CE9" w:rsidP="00DE3CE9">
      <w:pPr>
        <w:rPr>
          <w:rFonts w:ascii="Helvetica" w:hAnsi="Helvetica"/>
          <w:sz w:val="22"/>
          <w:szCs w:val="22"/>
          <w:lang w:val="en-US"/>
        </w:rPr>
      </w:pPr>
      <w:proofErr w:type="spellStart"/>
      <w:r w:rsidRPr="001B7C01">
        <w:rPr>
          <w:rFonts w:ascii="Helvetica" w:hAnsi="Helvetica" w:cstheme="minorHAnsi"/>
          <w:i/>
          <w:iCs/>
          <w:sz w:val="22"/>
          <w:szCs w:val="22"/>
          <w:lang w:val="en-US"/>
        </w:rPr>
        <w:t>ρλ</w:t>
      </w:r>
      <w:proofErr w:type="spellEnd"/>
      <w:r w:rsidRPr="001B7C01">
        <w:rPr>
          <w:rFonts w:ascii="Helvetica" w:hAnsi="Helvetica" w:cstheme="minorHAnsi"/>
          <w:i/>
          <w:iCs/>
          <w:sz w:val="22"/>
          <w:szCs w:val="22"/>
          <w:lang w:val="en-US"/>
        </w:rPr>
        <w:t xml:space="preserve"> is the reflectance at wavelength λ. </w:t>
      </w:r>
      <w:r w:rsidRPr="001B7C01">
        <w:rPr>
          <w:rFonts w:ascii="Helvetica" w:hAnsi="Helvetica"/>
          <w:color w:val="222222"/>
          <w:sz w:val="22"/>
          <w:szCs w:val="22"/>
          <w:shd w:val="clear" w:color="auto" w:fill="FFFFFF"/>
          <w:lang w:val="en-US"/>
        </w:rPr>
        <w:t>σ</w:t>
      </w:r>
      <w:r w:rsidRPr="001B7C01">
        <w:rPr>
          <w:rFonts w:ascii="Helvetica" w:hAnsi="Helvetica" w:cstheme="minorHAnsi"/>
          <w:i/>
          <w:iCs/>
          <w:sz w:val="22"/>
          <w:szCs w:val="22"/>
          <w:lang w:val="en-US"/>
        </w:rPr>
        <w:t>(</w:t>
      </w:r>
      <w:proofErr w:type="spellStart"/>
      <w:r w:rsidRPr="001B7C01">
        <w:rPr>
          <w:rFonts w:ascii="Helvetica" w:hAnsi="Helvetica" w:cstheme="minorHAnsi"/>
          <w:i/>
          <w:iCs/>
          <w:sz w:val="22"/>
          <w:szCs w:val="22"/>
          <w:lang w:val="en-US"/>
        </w:rPr>
        <w:t>ρλ</w:t>
      </w:r>
      <w:proofErr w:type="spellEnd"/>
      <w:r w:rsidRPr="001B7C01">
        <w:rPr>
          <w:rFonts w:ascii="Helvetica" w:hAnsi="Helvetica" w:cstheme="minorHAnsi"/>
          <w:i/>
          <w:iCs/>
          <w:sz w:val="22"/>
          <w:szCs w:val="22"/>
          <w:lang w:val="en-US"/>
        </w:rPr>
        <w:t>) and μ(</w:t>
      </w:r>
      <w:proofErr w:type="spellStart"/>
      <w:r w:rsidRPr="001B7C01">
        <w:rPr>
          <w:rFonts w:ascii="Helvetica" w:hAnsi="Helvetica" w:cstheme="minorHAnsi"/>
          <w:i/>
          <w:iCs/>
          <w:sz w:val="22"/>
          <w:szCs w:val="22"/>
          <w:lang w:val="en-US"/>
        </w:rPr>
        <w:t>ρλ</w:t>
      </w:r>
      <w:proofErr w:type="spellEnd"/>
      <w:r w:rsidRPr="001B7C01">
        <w:rPr>
          <w:rFonts w:ascii="Helvetica" w:hAnsi="Helvetica" w:cstheme="minorHAnsi"/>
          <w:i/>
          <w:iCs/>
          <w:sz w:val="22"/>
          <w:szCs w:val="22"/>
          <w:lang w:val="en-US"/>
        </w:rPr>
        <w:t xml:space="preserve">) are the standard deviation and mean value of reflectance at wavelength λ across all the pixels in one plot. </w:t>
      </w:r>
      <w:r w:rsidRPr="001B7C01">
        <w:rPr>
          <w:rFonts w:ascii="Helvetica" w:hAnsi="Helvetica" w:cstheme="minorHAnsi"/>
          <w:i/>
          <w:iCs/>
          <w:sz w:val="22"/>
          <w:szCs w:val="22"/>
          <w:lang w:val="en-US"/>
        </w:rPr>
        <w:fldChar w:fldCharType="begin"/>
      </w:r>
      <w:r>
        <w:rPr>
          <w:rFonts w:ascii="Helvetica" w:hAnsi="Helvetica" w:cstheme="minorHAnsi"/>
          <w:i/>
          <w:iCs/>
          <w:sz w:val="22"/>
          <w:szCs w:val="22"/>
          <w:lang w:val="en-US"/>
        </w:rPr>
        <w:instrText xml:space="preserve"> ADDIN ZOTERO_ITEM CSL_CITATION {"citationID":"pGRpGAyX","properties":{"formattedCitation":"(Wang, Gamon, Cavender-Bares, et al., 2018b)","plainCitation":"(Wang, Gamon, Cavender-Bares, et al., 2018b)","noteIndex":0},"citationItems":[{"id":"0XsLPXXz/nIz3sz8r","uris":["http://zotero.org/users/local/8RirLiuI/items/PFHUP97H"],"uri":["http://zotero.org/users/local/8RirLiuI/items/PFHUP97H"],"itemData":{"id":410,"type":"article-journal","container-title":"Ecological Applications","DOI":"10.1002/eap.1669","ISSN":"10510761","issue":"2","journalAbbreviation":"Ecol Appl","language":"en","page":"541-556","source":"DOI.org (Crossref)","title":"The spatial sensitivity of the spectral diversity-biodiversity relationship: an experimental test in a prairie grassland","title-short":"The spatial sensitivity of the spectral diversity-biodiversity relationship","volume":"28","author":[{"family":"Wang","given":"Ran"},{"family":"Gamon","given":"John A."},{"family":"Cavender-Bares","given":"Jeannine"},{"family":"Townsend","given":"Philip A."},{"family":"Zygielbaum","given":"Arthur I."}],"issued":{"date-parts":[["2018",3]]}}}],"schema":"https://github.com/citation-style-language/schema/raw/master/csl-citation.json"} </w:instrText>
      </w:r>
      <w:r w:rsidRPr="001B7C01">
        <w:rPr>
          <w:rFonts w:ascii="Helvetica" w:hAnsi="Helvetica" w:cstheme="minorHAnsi"/>
          <w:i/>
          <w:iCs/>
          <w:sz w:val="22"/>
          <w:szCs w:val="22"/>
          <w:lang w:val="en-US"/>
        </w:rPr>
        <w:fldChar w:fldCharType="separate"/>
      </w:r>
      <w:r>
        <w:rPr>
          <w:rFonts w:ascii="Helvetica" w:hAnsi="Helvetica" w:cstheme="minorHAnsi"/>
          <w:i/>
          <w:iCs/>
          <w:sz w:val="22"/>
          <w:szCs w:val="22"/>
          <w:lang w:val="en-US"/>
        </w:rPr>
        <w:t xml:space="preserve">(Wang, </w:t>
      </w:r>
      <w:proofErr w:type="spellStart"/>
      <w:r>
        <w:rPr>
          <w:rFonts w:ascii="Helvetica" w:hAnsi="Helvetica" w:cstheme="minorHAnsi"/>
          <w:i/>
          <w:iCs/>
          <w:sz w:val="22"/>
          <w:szCs w:val="22"/>
          <w:lang w:val="en-US"/>
        </w:rPr>
        <w:t>Gamon</w:t>
      </w:r>
      <w:proofErr w:type="spellEnd"/>
      <w:r>
        <w:rPr>
          <w:rFonts w:ascii="Helvetica" w:hAnsi="Helvetica" w:cstheme="minorHAnsi"/>
          <w:i/>
          <w:iCs/>
          <w:sz w:val="22"/>
          <w:szCs w:val="22"/>
          <w:lang w:val="en-US"/>
        </w:rPr>
        <w:t>, Cavender-Bares, et al., 2018b)</w:t>
      </w:r>
      <w:r w:rsidRPr="001B7C01">
        <w:rPr>
          <w:rFonts w:ascii="Helvetica" w:hAnsi="Helvetica" w:cstheme="minorHAnsi"/>
          <w:i/>
          <w:iCs/>
          <w:sz w:val="22"/>
          <w:szCs w:val="22"/>
          <w:lang w:val="en-US"/>
        </w:rPr>
        <w:fldChar w:fldCharType="end"/>
      </w:r>
      <w:r w:rsidRPr="001B7C01">
        <w:rPr>
          <w:rFonts w:ascii="Helvetica" w:hAnsi="Helvetica" w:cstheme="minorHAnsi"/>
          <w:i/>
          <w:iCs/>
          <w:sz w:val="22"/>
          <w:szCs w:val="22"/>
          <w:lang w:val="en-US"/>
        </w:rPr>
        <w:t xml:space="preserve">. </w:t>
      </w:r>
    </w:p>
    <w:p w14:paraId="3083BCAC" w14:textId="77777777" w:rsidR="00DE3CE9" w:rsidRPr="001B7C01" w:rsidRDefault="00DE3CE9" w:rsidP="00DE3CE9">
      <w:pPr>
        <w:rPr>
          <w:rFonts w:ascii="Helvetica" w:hAnsi="Helvetica"/>
          <w:sz w:val="22"/>
          <w:szCs w:val="22"/>
          <w:lang w:val="en-US"/>
        </w:rPr>
      </w:pPr>
    </w:p>
    <w:p w14:paraId="48E9DE29" w14:textId="77777777" w:rsidR="00DE3CE9" w:rsidRPr="00491E4D" w:rsidRDefault="00DE3CE9" w:rsidP="00DE3CE9">
      <w:pPr>
        <w:pStyle w:val="NormalWeb"/>
        <w:rPr>
          <w:rFonts w:ascii="Helvetica" w:hAnsi="Helvetica"/>
          <w:b/>
          <w:bCs/>
          <w:lang w:val="en-US"/>
        </w:rPr>
      </w:pPr>
      <w:r w:rsidRPr="00491E4D">
        <w:rPr>
          <w:rFonts w:ascii="Helvetica" w:hAnsi="Helvetica"/>
          <w:b/>
          <w:bCs/>
          <w:lang w:val="en-US"/>
        </w:rPr>
        <w:t>2.</w:t>
      </w:r>
      <w:r>
        <w:rPr>
          <w:rFonts w:ascii="Helvetica" w:hAnsi="Helvetica"/>
          <w:b/>
          <w:bCs/>
          <w:lang w:val="en-US"/>
        </w:rPr>
        <w:t>5</w:t>
      </w:r>
      <w:r w:rsidRPr="00491E4D">
        <w:rPr>
          <w:rFonts w:ascii="Helvetica" w:hAnsi="Helvetica"/>
          <w:b/>
          <w:bCs/>
          <w:lang w:val="en-US"/>
        </w:rPr>
        <w:t xml:space="preserve"> Plot </w:t>
      </w:r>
      <w:r>
        <w:rPr>
          <w:rFonts w:ascii="Helvetica" w:hAnsi="Helvetica"/>
          <w:b/>
          <w:bCs/>
          <w:lang w:val="en-US"/>
        </w:rPr>
        <w:t>L</w:t>
      </w:r>
      <w:r w:rsidRPr="00491E4D">
        <w:rPr>
          <w:rFonts w:ascii="Helvetica" w:hAnsi="Helvetica"/>
          <w:b/>
          <w:bCs/>
          <w:lang w:val="en-US"/>
        </w:rPr>
        <w:t xml:space="preserve">evel </w:t>
      </w:r>
      <w:r>
        <w:rPr>
          <w:rFonts w:ascii="Helvetica" w:hAnsi="Helvetica"/>
          <w:b/>
          <w:bCs/>
          <w:lang w:val="en-US"/>
        </w:rPr>
        <w:t>P</w:t>
      </w:r>
      <w:r w:rsidRPr="00491E4D">
        <w:rPr>
          <w:rFonts w:ascii="Helvetica" w:hAnsi="Helvetica"/>
          <w:b/>
          <w:bCs/>
          <w:lang w:val="en-US"/>
        </w:rPr>
        <w:t xml:space="preserve">oint </w:t>
      </w:r>
      <w:r>
        <w:rPr>
          <w:rFonts w:ascii="Helvetica" w:hAnsi="Helvetica"/>
          <w:b/>
          <w:bCs/>
          <w:lang w:val="en-US"/>
        </w:rPr>
        <w:t>F</w:t>
      </w:r>
      <w:r w:rsidRPr="00491E4D">
        <w:rPr>
          <w:rFonts w:ascii="Helvetica" w:hAnsi="Helvetica"/>
          <w:b/>
          <w:bCs/>
          <w:lang w:val="en-US"/>
        </w:rPr>
        <w:t xml:space="preserve">raming </w:t>
      </w:r>
      <w:r>
        <w:rPr>
          <w:rFonts w:ascii="Helvetica" w:hAnsi="Helvetica"/>
          <w:b/>
          <w:bCs/>
          <w:lang w:val="en-US"/>
        </w:rPr>
        <w:t>D</w:t>
      </w:r>
      <w:r w:rsidRPr="00491E4D">
        <w:rPr>
          <w:rFonts w:ascii="Helvetica" w:hAnsi="Helvetica"/>
          <w:b/>
          <w:bCs/>
          <w:lang w:val="en-US"/>
        </w:rPr>
        <w:t>ata</w:t>
      </w:r>
    </w:p>
    <w:p w14:paraId="4EFCB644" w14:textId="77777777" w:rsidR="00DE3CE9" w:rsidRDefault="00DE3CE9" w:rsidP="00DE3CE9">
      <w:pPr>
        <w:pStyle w:val="NormalWeb"/>
        <w:rPr>
          <w:rFonts w:ascii="Helvetica" w:hAnsi="Helvetica"/>
          <w:lang w:val="en-US"/>
        </w:rPr>
      </w:pPr>
      <w:r w:rsidRPr="00491E4D">
        <w:rPr>
          <w:rFonts w:ascii="Helvetica" w:hAnsi="Helvetica"/>
          <w:lang w:val="en-US"/>
        </w:rPr>
        <w:t xml:space="preserve">At each of the long-term </w:t>
      </w:r>
      <w:r>
        <w:rPr>
          <w:rFonts w:ascii="Helvetica" w:hAnsi="Helvetica"/>
          <w:lang w:val="en-US"/>
        </w:rPr>
        <w:t>monitoring</w:t>
      </w:r>
      <w:r w:rsidRPr="00491E4D">
        <w:rPr>
          <w:rFonts w:ascii="Helvetica" w:hAnsi="Helvetica"/>
          <w:lang w:val="en-US"/>
        </w:rPr>
        <w:t xml:space="preserve"> plots</w:t>
      </w:r>
      <w:r>
        <w:rPr>
          <w:rFonts w:ascii="Helvetica" w:hAnsi="Helvetica"/>
          <w:lang w:val="en-US"/>
        </w:rPr>
        <w:t>,</w:t>
      </w:r>
      <w:r w:rsidRPr="00491E4D">
        <w:rPr>
          <w:rFonts w:ascii="Helvetica" w:hAnsi="Helvetica"/>
          <w:lang w:val="en-US"/>
        </w:rPr>
        <w:t xml:space="preserve"> vegetation compositional, structural, and phenological properties were collected using a point-framing vegetation surveying </w:t>
      </w:r>
      <w:proofErr w:type="gramStart"/>
      <w:r w:rsidRPr="00491E4D">
        <w:rPr>
          <w:rFonts w:ascii="Helvetica" w:hAnsi="Helvetica"/>
          <w:lang w:val="en-US"/>
        </w:rPr>
        <w:t>methods</w:t>
      </w:r>
      <w:proofErr w:type="gramEnd"/>
      <w:r w:rsidRPr="00491E4D">
        <w:rPr>
          <w:rFonts w:ascii="Helvetica" w:hAnsi="Helvetica"/>
          <w:lang w:val="en-US"/>
        </w:rPr>
        <w:t>. Point framing involves partitioning each plot is into 100 1cm</w:t>
      </w:r>
      <w:r w:rsidRPr="00491E4D">
        <w:rPr>
          <w:rFonts w:ascii="Helvetica" w:hAnsi="Helvetica"/>
          <w:vertAlign w:val="superscript"/>
          <w:lang w:val="en-US"/>
        </w:rPr>
        <w:t xml:space="preserve">2 </w:t>
      </w:r>
      <w:r w:rsidRPr="00491E4D">
        <w:rPr>
          <w:rFonts w:ascii="Helvetica" w:hAnsi="Helvetica"/>
          <w:lang w:val="en-US"/>
        </w:rPr>
        <w:t>cells and systematically recording species, tissue type, and statues</w:t>
      </w:r>
      <w:r>
        <w:rPr>
          <w:rFonts w:ascii="Helvetica" w:hAnsi="Helvetica"/>
          <w:lang w:val="en-US"/>
        </w:rPr>
        <w:t xml:space="preserve"> (standing/dead)</w:t>
      </w:r>
      <w:r w:rsidRPr="00491E4D">
        <w:rPr>
          <w:rFonts w:ascii="Helvetica" w:hAnsi="Helvetica"/>
          <w:lang w:val="en-US"/>
        </w:rPr>
        <w:t>. From point framing data, I calculated per plot</w:t>
      </w:r>
      <w:r>
        <w:rPr>
          <w:rFonts w:ascii="Helvetica" w:hAnsi="Helvetica"/>
          <w:lang w:val="en-US"/>
        </w:rPr>
        <w:t>, the</w:t>
      </w:r>
      <w:r w:rsidRPr="00491E4D">
        <w:rPr>
          <w:rFonts w:ascii="Helvetica" w:hAnsi="Helvetica"/>
          <w:lang w:val="en-US"/>
        </w:rPr>
        <w:t xml:space="preserve"> biodiversity metrics richness and evenness using percentage cover of each species</w:t>
      </w:r>
      <w:r>
        <w:rPr>
          <w:rFonts w:ascii="Helvetica" w:hAnsi="Helvetica"/>
          <w:lang w:val="en-US"/>
        </w:rPr>
        <w:t>. Additional</w:t>
      </w:r>
      <w:r w:rsidRPr="00491E4D">
        <w:rPr>
          <w:rFonts w:ascii="Helvetica" w:hAnsi="Helvetica"/>
          <w:lang w:val="en-US"/>
        </w:rPr>
        <w:t xml:space="preserve"> factors likely to influence spectral diversity </w:t>
      </w:r>
      <w:r>
        <w:rPr>
          <w:rFonts w:ascii="Helvetica" w:hAnsi="Helvetica"/>
          <w:lang w:val="en-US"/>
        </w:rPr>
        <w:t>where also calculated. These included bare ground</w:t>
      </w:r>
      <w:r w:rsidRPr="00491E4D">
        <w:rPr>
          <w:rFonts w:ascii="Helvetica" w:hAnsi="Helvetica"/>
          <w:lang w:val="en-US"/>
        </w:rPr>
        <w:t>, total vegetation cover,</w:t>
      </w:r>
      <w:r>
        <w:rPr>
          <w:rFonts w:ascii="Helvetica" w:hAnsi="Helvetica"/>
          <w:lang w:val="en-US"/>
        </w:rPr>
        <w:t xml:space="preserve"> </w:t>
      </w:r>
      <w:r w:rsidRPr="00491E4D">
        <w:rPr>
          <w:rFonts w:ascii="Helvetica" w:hAnsi="Helvetica"/>
          <w:lang w:val="en-US"/>
        </w:rPr>
        <w:t>dead</w:t>
      </w:r>
      <w:r>
        <w:rPr>
          <w:rFonts w:ascii="Helvetica" w:hAnsi="Helvetica"/>
          <w:lang w:val="en-US"/>
        </w:rPr>
        <w:t xml:space="preserve"> tissue, f</w:t>
      </w:r>
      <w:r w:rsidRPr="00491E4D">
        <w:rPr>
          <w:rFonts w:ascii="Helvetica" w:hAnsi="Helvetica"/>
          <w:lang w:val="en-US"/>
        </w:rPr>
        <w:t>lowing tissue, as well as total graminoid and shrub cover</w:t>
      </w:r>
      <w:r>
        <w:rPr>
          <w:rFonts w:ascii="Helvetica" w:hAnsi="Helvetica"/>
          <w:lang w:val="en-US"/>
        </w:rPr>
        <w:t>. Only</w:t>
      </w:r>
      <w:r w:rsidRPr="00491E4D">
        <w:rPr>
          <w:rFonts w:ascii="Helvetica" w:hAnsi="Helvetica"/>
          <w:lang w:val="en-US"/>
        </w:rPr>
        <w:t xml:space="preserve"> relevant observation of the top canopy layer </w:t>
      </w:r>
      <w:r>
        <w:rPr>
          <w:rFonts w:ascii="Helvetica" w:hAnsi="Helvetica"/>
          <w:lang w:val="en-US"/>
        </w:rPr>
        <w:t xml:space="preserve">where included, as sub-levels do not directly influence reflectance </w:t>
      </w:r>
      <w:r>
        <w:rPr>
          <w:rFonts w:ascii="Helvetica" w:hAnsi="Helvetica"/>
          <w:lang w:val="en-US"/>
        </w:rPr>
        <w:fldChar w:fldCharType="begin"/>
      </w:r>
      <w:r>
        <w:rPr>
          <w:rFonts w:ascii="Helvetica" w:hAnsi="Helvetica"/>
          <w:lang w:val="en-US"/>
        </w:rPr>
        <w:instrText xml:space="preserve"> ADDIN ZOTERO_ITEM CSL_CITATION {"citationID":"tPAiAMEi","properties":{"formattedCitation":"(Gholizadeh et al., 2018)","plainCitation":"(Gholizadeh et al., 2018)","noteIndex":0},"citationItems":[{"id":516,"uris":["http://zotero.org/users/local/8RirLiuI/items/XG75ITPJ"],"uri":["http://zotero.org/users/local/8RirLiuI/items/XG75ITPJ"],"itemData":{"id":516,"type":"article-journal","abstract":"Hyperspectral data, with their detailed spectral information at different wavelengths, offer multiple ways to assess biodiversity. One approach, known as the “spectral variation hypothesis” (SVH), proposes that biodiversity is linked to spectral diversity. However, SVH-based approaches, which we refer to as “spectral diversity metrics”, can be confounded by soil exposure and are sensitive to the spatial resolution of the data. To address these issues, we 1) investigated the impact of soil exposure on spectral diversity, 2) identified optimal bands for mapping biodiversity using a spectral diversity metric based on dimension reduction, and 3) assessed the impact of spatial resolution on spectral diversity metrics. In this study, α-diversity (species richness) was used as a measure of plant biodiversity. The study was based on two imaging spectrometry data sets from the Cedar Creek Ecosystem Science Reserve in Central Minnesota, USA, at two levels: proximal and airborne. The data sets included varying degrees of soil background sampled at two different spatial resolutions (1mm and 0.75m). We explored five spectral diversity metrics, including the coefficient of variation, convex hull volume, spectral angle mapper, spectral information divergence, and a newly proposed dimension reduction-based metric called “convex hull area.” For the proximal data set (pixel size of 1mm), filtering soil pixels by applying a normalized difference vegetation index (NDVI) threshold improved the performance of all spectral diversity metrics significantly, with the coefficient of variation showing the highest correlation with species richness. In the airborne data set (pixel size of 0.75m), the convex hull area outperformed other metrics. These findings demonstrate promising approaches for remote sensing of biodiversity, illustrate a confounding effect of soil background on remote diversity measurement, and indicate that the most informative regions of the electromagnetic spectrum for estimating species richness can vary with spatial scale.","container-title":"Remote Sensing of Environment","DOI":"10.1016/j.rse.2017.12.014","ISSN":"0034-4257","journalAbbreviation":"Remote Sensing of Environment","language":"en","page":"240-253","source":"ScienceDirect","title":"Remote sensing of biodiversity: Soil correction and data dimension reduction methods improve assessment of α-diversity (species richness) in prairie ecosystems","title-short":"Remote sensing of biodiversity","volume":"206","author":[{"family":"Gholizadeh","given":"Hamed"},{"family":"Gamon","given":"John A."},{"family":"Zygielbaum","given":"Arthur I."},{"family":"Wang","given":"Ran"},{"family":"Schweiger","given":"Anna K."},{"family":"Cavender-Bares","given":"Jeannine"}],"issued":{"date-parts":[["2018",3,1]]}}}],"schema":"https://github.com/citation-style-language/schema/raw/master/csl-citation.json"} </w:instrText>
      </w:r>
      <w:r>
        <w:rPr>
          <w:rFonts w:ascii="Helvetica" w:hAnsi="Helvetica"/>
          <w:lang w:val="en-US"/>
        </w:rPr>
        <w:fldChar w:fldCharType="separate"/>
      </w:r>
      <w:r>
        <w:rPr>
          <w:rFonts w:ascii="Helvetica" w:hAnsi="Helvetica"/>
          <w:noProof/>
          <w:lang w:val="en-US"/>
        </w:rPr>
        <w:t>(Gholizadeh et al., 2018)</w:t>
      </w:r>
      <w:r>
        <w:rPr>
          <w:rFonts w:ascii="Helvetica" w:hAnsi="Helvetica"/>
          <w:lang w:val="en-US"/>
        </w:rPr>
        <w:fldChar w:fldCharType="end"/>
      </w:r>
      <w:r>
        <w:rPr>
          <w:rFonts w:ascii="Helvetica" w:hAnsi="Helvetica"/>
          <w:lang w:val="en-US"/>
        </w:rPr>
        <w:t>.</w:t>
      </w:r>
    </w:p>
    <w:p w14:paraId="4FE933B5" w14:textId="77777777" w:rsidR="00DE3CE9" w:rsidRPr="00617765" w:rsidRDefault="00DE3CE9" w:rsidP="00DE3CE9">
      <w:pPr>
        <w:pStyle w:val="NormalWeb"/>
        <w:rPr>
          <w:rFonts w:ascii="Helvetica" w:hAnsi="Helvetica"/>
          <w:b/>
          <w:bCs/>
          <w:lang w:val="en-US"/>
        </w:rPr>
      </w:pPr>
      <w:r w:rsidRPr="00617765">
        <w:rPr>
          <w:rFonts w:ascii="Helvetica" w:hAnsi="Helvetica"/>
          <w:b/>
          <w:bCs/>
          <w:lang w:val="en-US"/>
        </w:rPr>
        <w:t xml:space="preserve">Cite ITEX methodology, add point framing image </w:t>
      </w:r>
    </w:p>
    <w:p w14:paraId="40717AE6" w14:textId="77777777" w:rsidR="00DE3CE9" w:rsidRPr="00491E4D" w:rsidRDefault="00DE3CE9" w:rsidP="00DE3CE9">
      <w:pPr>
        <w:pStyle w:val="NormalWeb"/>
        <w:rPr>
          <w:rFonts w:ascii="Helvetica" w:hAnsi="Helvetica"/>
          <w:lang w:val="en-US"/>
        </w:rPr>
      </w:pPr>
    </w:p>
    <w:p w14:paraId="5C84A2B8" w14:textId="77777777" w:rsidR="00DE3CE9" w:rsidRPr="00C07FF5" w:rsidRDefault="00DE3CE9" w:rsidP="00DE3CE9">
      <w:pPr>
        <w:rPr>
          <w:rFonts w:ascii="Helvetica" w:hAnsi="Helvetica"/>
          <w:b/>
          <w:bCs/>
          <w:sz w:val="28"/>
          <w:szCs w:val="28"/>
          <w:lang w:val="en-US"/>
        </w:rPr>
      </w:pPr>
      <w:r w:rsidRPr="00C07FF5">
        <w:rPr>
          <w:rFonts w:ascii="Helvetica" w:hAnsi="Helvetica"/>
          <w:b/>
          <w:bCs/>
          <w:sz w:val="28"/>
          <w:szCs w:val="28"/>
          <w:lang w:val="en-US"/>
        </w:rPr>
        <w:t>2.</w:t>
      </w:r>
      <w:r>
        <w:rPr>
          <w:rFonts w:ascii="Helvetica" w:hAnsi="Helvetica"/>
          <w:b/>
          <w:bCs/>
          <w:sz w:val="28"/>
          <w:szCs w:val="28"/>
          <w:lang w:val="en-US"/>
        </w:rPr>
        <w:t>6</w:t>
      </w:r>
      <w:r w:rsidRPr="00451F98">
        <w:rPr>
          <w:rFonts w:ascii="Helvetica" w:hAnsi="Helvetica"/>
          <w:b/>
          <w:bCs/>
          <w:sz w:val="28"/>
          <w:szCs w:val="28"/>
          <w:lang w:val="en-US"/>
        </w:rPr>
        <w:t xml:space="preserve"> Spectral </w:t>
      </w:r>
      <w:r>
        <w:rPr>
          <w:rFonts w:ascii="Helvetica" w:hAnsi="Helvetica"/>
          <w:b/>
          <w:bCs/>
          <w:sz w:val="28"/>
          <w:szCs w:val="28"/>
          <w:lang w:val="en-US"/>
        </w:rPr>
        <w:t>B</w:t>
      </w:r>
      <w:r w:rsidRPr="00451F98">
        <w:rPr>
          <w:rFonts w:ascii="Helvetica" w:hAnsi="Helvetica"/>
          <w:b/>
          <w:bCs/>
          <w:sz w:val="28"/>
          <w:szCs w:val="28"/>
          <w:lang w:val="en-US"/>
        </w:rPr>
        <w:t xml:space="preserve">and </w:t>
      </w:r>
      <w:r>
        <w:rPr>
          <w:rFonts w:ascii="Helvetica" w:hAnsi="Helvetica"/>
          <w:b/>
          <w:bCs/>
          <w:sz w:val="28"/>
          <w:szCs w:val="28"/>
          <w:lang w:val="en-US"/>
        </w:rPr>
        <w:t>S</w:t>
      </w:r>
      <w:r w:rsidRPr="00451F98">
        <w:rPr>
          <w:rFonts w:ascii="Helvetica" w:hAnsi="Helvetica"/>
          <w:b/>
          <w:bCs/>
          <w:sz w:val="28"/>
          <w:szCs w:val="28"/>
          <w:lang w:val="en-US"/>
        </w:rPr>
        <w:t>election</w:t>
      </w:r>
    </w:p>
    <w:p w14:paraId="67634C86" w14:textId="77777777" w:rsidR="00DE3CE9" w:rsidRPr="00491E4D" w:rsidRDefault="00DE3CE9" w:rsidP="00DE3CE9">
      <w:pPr>
        <w:spacing w:before="100" w:beforeAutospacing="1" w:after="100" w:afterAutospacing="1"/>
        <w:rPr>
          <w:rFonts w:ascii="Helvetica" w:eastAsia="Times New Roman" w:hAnsi="Helvetica" w:cs="Times New Roman"/>
          <w:b/>
          <w:bCs/>
          <w:lang w:val="en-US" w:eastAsia="en-GB"/>
        </w:rPr>
      </w:pPr>
      <w:r w:rsidRPr="00491E4D">
        <w:rPr>
          <w:rFonts w:ascii="Helvetica" w:eastAsia="Times New Roman" w:hAnsi="Helvetica" w:cs="Times New Roman"/>
          <w:b/>
          <w:bCs/>
          <w:lang w:val="en-US" w:eastAsia="en-GB"/>
        </w:rPr>
        <w:t>2.</w:t>
      </w:r>
      <w:r>
        <w:rPr>
          <w:rFonts w:ascii="Helvetica" w:eastAsia="Times New Roman" w:hAnsi="Helvetica" w:cs="Times New Roman"/>
          <w:b/>
          <w:bCs/>
          <w:lang w:val="en-US" w:eastAsia="en-GB"/>
        </w:rPr>
        <w:t>6</w:t>
      </w:r>
      <w:r w:rsidRPr="00491E4D">
        <w:rPr>
          <w:rFonts w:ascii="Helvetica" w:eastAsia="Times New Roman" w:hAnsi="Helvetica" w:cs="Times New Roman"/>
          <w:b/>
          <w:bCs/>
          <w:lang w:val="en-US" w:eastAsia="en-GB"/>
        </w:rPr>
        <w:t xml:space="preserve">.1 </w:t>
      </w:r>
      <w:r>
        <w:rPr>
          <w:rFonts w:ascii="Helvetica" w:eastAsia="Times New Roman" w:hAnsi="Helvetica" w:cs="Times New Roman"/>
          <w:b/>
          <w:bCs/>
          <w:lang w:val="en-US" w:eastAsia="en-GB"/>
        </w:rPr>
        <w:t>Manual</w:t>
      </w:r>
      <w:r w:rsidRPr="00491E4D">
        <w:rPr>
          <w:rFonts w:ascii="Helvetica" w:eastAsia="Times New Roman" w:hAnsi="Helvetica" w:cs="Times New Roman"/>
          <w:b/>
          <w:bCs/>
          <w:lang w:val="en-US" w:eastAsia="en-GB"/>
        </w:rPr>
        <w:t xml:space="preserve"> </w:t>
      </w:r>
      <w:r>
        <w:rPr>
          <w:rFonts w:ascii="Helvetica" w:eastAsia="Times New Roman" w:hAnsi="Helvetica" w:cs="Times New Roman"/>
          <w:b/>
          <w:bCs/>
          <w:lang w:val="en-US" w:eastAsia="en-GB"/>
        </w:rPr>
        <w:t>B</w:t>
      </w:r>
      <w:r w:rsidRPr="00491E4D">
        <w:rPr>
          <w:rFonts w:ascii="Helvetica" w:eastAsia="Times New Roman" w:hAnsi="Helvetica" w:cs="Times New Roman"/>
          <w:b/>
          <w:bCs/>
          <w:lang w:val="en-US" w:eastAsia="en-GB"/>
        </w:rPr>
        <w:t xml:space="preserve">and </w:t>
      </w:r>
      <w:r>
        <w:rPr>
          <w:rFonts w:ascii="Helvetica" w:eastAsia="Times New Roman" w:hAnsi="Helvetica" w:cs="Times New Roman"/>
          <w:b/>
          <w:bCs/>
          <w:lang w:val="en-US" w:eastAsia="en-GB"/>
        </w:rPr>
        <w:t>S</w:t>
      </w:r>
      <w:r w:rsidRPr="00491E4D">
        <w:rPr>
          <w:rFonts w:ascii="Helvetica" w:eastAsia="Times New Roman" w:hAnsi="Helvetica" w:cs="Times New Roman"/>
          <w:b/>
          <w:bCs/>
          <w:lang w:val="en-US" w:eastAsia="en-GB"/>
        </w:rPr>
        <w:t>election</w:t>
      </w:r>
    </w:p>
    <w:p w14:paraId="677BAF28" w14:textId="77777777" w:rsidR="00DE3CE9" w:rsidRPr="002431BE" w:rsidRDefault="00DE3CE9" w:rsidP="00DE3CE9">
      <w:pPr>
        <w:spacing w:before="100" w:beforeAutospacing="1" w:after="100" w:afterAutospacing="1"/>
        <w:rPr>
          <w:rFonts w:ascii="Helvetica" w:eastAsia="Times New Roman" w:hAnsi="Helvetica" w:cs="Times New Roman"/>
          <w:lang w:val="de-DE" w:eastAsia="en-GB"/>
        </w:rPr>
      </w:pPr>
      <w:r w:rsidRPr="00491E4D">
        <w:rPr>
          <w:rFonts w:ascii="Helvetica" w:eastAsia="Times New Roman" w:hAnsi="Helvetica" w:cs="Times New Roman"/>
          <w:lang w:val="en-US" w:eastAsia="en-GB"/>
        </w:rPr>
        <w:t xml:space="preserve">I conducted a </w:t>
      </w:r>
      <w:r>
        <w:rPr>
          <w:rFonts w:ascii="Helvetica" w:eastAsia="Times New Roman" w:hAnsi="Helvetica" w:cs="Times New Roman"/>
          <w:lang w:val="en-US" w:eastAsia="en-GB"/>
        </w:rPr>
        <w:t>manual</w:t>
      </w:r>
      <w:r w:rsidRPr="00491E4D">
        <w:rPr>
          <w:rFonts w:ascii="Helvetica" w:eastAsia="Times New Roman" w:hAnsi="Helvetica" w:cs="Times New Roman"/>
          <w:lang w:val="en-US" w:eastAsia="en-GB"/>
        </w:rPr>
        <w:t xml:space="preserve"> band selection through identifying relevant spectral regions based on a literature review of other </w:t>
      </w:r>
      <w:r w:rsidRPr="00451F98">
        <w:rPr>
          <w:rFonts w:ascii="Helvetica" w:eastAsia="Times New Roman" w:hAnsi="Helvetica" w:cs="Times New Roman"/>
          <w:lang w:val="en-US" w:eastAsia="en-GB"/>
        </w:rPr>
        <w:t>studies featuring spectral</w:t>
      </w:r>
      <w:r w:rsidRPr="00491E4D">
        <w:rPr>
          <w:rFonts w:ascii="Helvetica" w:eastAsia="Times New Roman" w:hAnsi="Helvetica" w:cs="Times New Roman"/>
          <w:lang w:val="en-US" w:eastAsia="en-GB"/>
        </w:rPr>
        <w:t xml:space="preserve"> analysis </w:t>
      </w:r>
      <w:r>
        <w:rPr>
          <w:rFonts w:ascii="Helvetica" w:eastAsia="Times New Roman" w:hAnsi="Helvetica" w:cs="Times New Roman"/>
          <w:lang w:val="en-US" w:eastAsia="en-GB"/>
        </w:rPr>
        <w:t xml:space="preserve">of </w:t>
      </w:r>
      <w:r w:rsidRPr="00491E4D">
        <w:rPr>
          <w:rFonts w:ascii="Helvetica" w:eastAsia="Times New Roman" w:hAnsi="Helvetica" w:cs="Times New Roman"/>
          <w:lang w:val="en-US" w:eastAsia="en-GB"/>
        </w:rPr>
        <w:t xml:space="preserve">Artic vegetation </w:t>
      </w:r>
      <w:r>
        <w:rPr>
          <w:rFonts w:ascii="Helvetica" w:eastAsia="Times New Roman" w:hAnsi="Helvetica" w:cs="Times New Roman"/>
          <w:lang w:val="en-US" w:eastAsia="en-GB"/>
        </w:rPr>
        <w:t>(table 2.4.1)</w:t>
      </w:r>
      <w:r w:rsidRPr="00491E4D">
        <w:rPr>
          <w:rFonts w:ascii="Helvetica" w:eastAsia="Times New Roman" w:hAnsi="Helvetica" w:cs="Times New Roman"/>
          <w:lang w:val="en-US" w:eastAsia="en-GB"/>
        </w:rPr>
        <w:t xml:space="preserve">. I synthesized band sections of multiple sources and adapted them based on </w:t>
      </w:r>
      <w:r w:rsidRPr="00491E4D">
        <w:rPr>
          <w:rFonts w:ascii="Helvetica" w:eastAsia="Times New Roman" w:hAnsi="Helvetica" w:cs="Times New Roman"/>
          <w:i/>
          <w:iCs/>
          <w:lang w:val="en-US" w:eastAsia="en-GB"/>
        </w:rPr>
        <w:t xml:space="preserve">a priori </w:t>
      </w:r>
      <w:r w:rsidRPr="00491E4D">
        <w:rPr>
          <w:rFonts w:ascii="Helvetica" w:eastAsia="Times New Roman" w:hAnsi="Helvetica" w:cs="Times New Roman"/>
          <w:lang w:val="en-US" w:eastAsia="en-GB"/>
        </w:rPr>
        <w:t xml:space="preserve">assumption </w:t>
      </w:r>
      <w:r>
        <w:rPr>
          <w:rFonts w:ascii="Helvetica" w:eastAsia="Times New Roman" w:hAnsi="Helvetica" w:cs="Times New Roman"/>
          <w:lang w:val="en-US" w:eastAsia="en-GB"/>
        </w:rPr>
        <w:t>of</w:t>
      </w:r>
      <w:r w:rsidRPr="00491E4D">
        <w:rPr>
          <w:rFonts w:ascii="Helvetica" w:eastAsia="Times New Roman" w:hAnsi="Helvetica" w:cs="Times New Roman"/>
          <w:lang w:val="en-US" w:eastAsia="en-GB"/>
        </w:rPr>
        <w:t xml:space="preserve"> the </w:t>
      </w:r>
      <w:r>
        <w:rPr>
          <w:rFonts w:ascii="Helvetica" w:eastAsia="Times New Roman" w:hAnsi="Helvetica" w:cs="Times New Roman"/>
          <w:lang w:val="en-US" w:eastAsia="en-GB"/>
        </w:rPr>
        <w:t>predicted</w:t>
      </w:r>
      <w:r w:rsidRPr="00491E4D">
        <w:rPr>
          <w:rFonts w:ascii="Helvetica" w:eastAsia="Times New Roman" w:hAnsi="Helvetica" w:cs="Times New Roman"/>
          <w:lang w:val="en-US" w:eastAsia="en-GB"/>
        </w:rPr>
        <w:t xml:space="preserve"> biological significance spectral regions. Previous work indicates that regions in the blue, green peak, red, and middle of red-edge (680-725 nm)  regions of the spectrum are part</w:t>
      </w:r>
      <w:r>
        <w:rPr>
          <w:rFonts w:ascii="Helvetica" w:eastAsia="Times New Roman" w:hAnsi="Helvetica" w:cs="Times New Roman"/>
          <w:lang w:val="en-US" w:eastAsia="en-GB"/>
        </w:rPr>
        <w:t xml:space="preserve">icularly distinct between vegetation types. </w:t>
      </w:r>
      <w:r w:rsidRPr="00491E4D">
        <w:rPr>
          <w:rFonts w:ascii="Helvetica" w:eastAsia="Times New Roman" w:hAnsi="Helvetica" w:cs="Times New Roman"/>
          <w:lang w:val="en-US" w:eastAsia="en-GB"/>
        </w:rPr>
        <w:fldChar w:fldCharType="begin"/>
      </w:r>
      <w:r>
        <w:rPr>
          <w:rFonts w:ascii="Helvetica" w:eastAsia="Times New Roman" w:hAnsi="Helvetica" w:cs="Times New Roman"/>
          <w:lang w:val="en-US" w:eastAsia="en-GB"/>
        </w:rPr>
        <w:instrText xml:space="preserve"> ADDIN ZOTERO_ITEM CSL_CITATION {"citationID":"fVqxXxKD","properties":{"formattedCitation":"(Beamish et al., 2017; Bratsch et al., 2016; Buchhorn et al., 2013; Huemmrich et al., 2013; Liu et al., 2017)","plainCitation":"(Beamish et al., 2017; Bratsch et al., 2016; Buchhorn et al., 2013; Huemmrich et al., 2013; Liu et al., 2017)","noteIndex":0},"citationItems":[{"id":627,"uris":["http://zotero.org/users/local/8RirLiuI/items/GS736TSU"],"uri":["http://zotero.org/users/local/8RirLiuI/items/GS736TSU"],"itemData":{"id":627,"type":"article-journal","abstract":"Arctic tundra ecosystems exhibit small-scale variations in species composition, micro-topography as well as significant spatial and temporal variations in moisture. These attributes result in similar spectral characteristics between distinct vegetation communities. In this study we examine spectral variability at three phenological phases of leaf-out, maximum canopy, and senescence of ground-based spectroscopy, as well as a simulated Environmental Mapping and Analysis Program (EnMAP) and simulated Sentinel-2 reflectance spectra, from five dominant low-Arctic tundra vegetation communities in the Toolik Lake Research Area, Alaska, in order to inform spectral differentiation and subsequent vegetation classification at both the ground and satellite scale. We used the InStability Index (ISI), a ratio of between endmember and within endmember variability, to determine the most discriminative phenophase and wavelength regions for identification of each vegetation community. Our results show that the senescent phase was the most discriminative phenophase for the identification of the majority of communities when using both ground-based and simulated EnMAP reflectance spectra. Maximum canopy was the most discriminative phenophase for the majority of simulated Sentinel-2 reflectance data. As with previous ground-based spectral characterization of Alaskan low-Arctic tundra, the blue, red, and red-edge parts of the spectrum were most discriminative for all three reflectance datasets. Differences in vegetation colour driven by pigment dynamics appear to be the optimal areas of the spectrum for differentiation using high spectral resolution field spectroscopy and simulated hyperspectral EnMAP and multispectral Sentinel-2 reflectance spectra. The phenological aspect of this study highlights the potential exploitation of more extreme colour differences in vegetation observed during senescence when hyperspectral data is available. The results provide insight into both the community and seasonal dynamics of spectral variability to better understand and interpret currently used broadband vegetation indices and also for improved spectral unmixing of hyperspectral aerial and satellite data which is useful for a wide range of applications from fine-scale monitoring of shifting vegetation composition to the identification of vegetation vigor.","container-title":"Remote Sensing","DOI":"10.3390/rs9111200","issue":"11","language":"en","note":"number: 11\npublisher: Multidisciplinary Digital Publishing Institute","page":"1200","source":"www.mdpi.com","title":"A Phenological Approach to Spectral Differentiation of Low-Arctic Tundra Vegetation Communities, North Slope, Alaska","volume":"9","author":[{"family":"Beamish","given":"Alison Leslie"},{"family":"Coops","given":"Nicholas"},{"family":"Chabrillat","given":"Sabine"},{"family":"Heim","given":"Birgit"}],"issued":{"date-parts":[["2017",11]]}}},{"id":633,"uris":["http://zotero.org/users/local/8RirLiuI/items/L2FF9A9T"],"uri":["http://zotero.org/users/local/8RirLiuI/items/L2FF9A9T"],"itemData":{"id":633,"type":"article-journal","abstract":"Warming in the Arctic has resulted in changes in the distribution and composition of vegetation communities. Many of these changes are occurring at fine spatial scales and at the level of individual species. Broad-band, coarse-scale remote sensing methods are commonly used to assess vegetation changes in the Arctic, and may not be appropriate for detecting these fine-scale changes; however, the use of hyperspectral, high resolution data for assessing vegetation dynamics remains scarce. The aim of this paper is to assess the ability of field spectroscopy to differentiate among four vegetation communities in the Low Arctic of Alaska. Primary data were collected from the North Slope site of Ivotuk, Alaska (68.49°N, 155.74°W) and analyzed using spectrally resampled hyperspectral narrowbands (HNBs). A two-step sparse partial least squares (SPLS) and linear discriminant analysis (LDA) was used for community separation. Results from Ivotuk were then used to predict community membership at five other sites along the Dalton Highway in Arctic Alaska. Overall classification accuracy at Ivotuk ranged from 84%–94% and from 55%–91% for the Dalton Highway test sites. The results of this study suggest that hyperspectral data acquired at the field level, along with the SPLS and LDA methodology, can be used to successfully discriminate among Arctic tundra vegetation communities in Alaska, and present an improvement over broad-band, coarse-scale methods for community classification.","container-title":"Remote Sensing","DOI":"10.3390/rs8010051","issue":"1","language":"en","note":"number: 1\npublisher: Multidisciplinary Digital Publishing Institute","page":"51","source":"www.mdpi.com","title":"Differentiating among Four Arctic Tundra Plant Communities at Ivotuk, Alaska Using Field Spectroscopy","volume":"8","author":[{"family":"Bratsch","given":"Sara N."},{"family":"Epstein","given":"Howard E."},{"family":"Buchhorn","given":"Marcel"},{"family":"Walker","given":"Donald A."}],"issued":{"date-parts":[["2016",1]]}}},{"id":754,"uris":["http://zotero.org/users/local/8RirLiuI/items/REC52K8W"],"uri":["http://zotero.org/users/local/8RirLiuI/items/REC52K8W"],"itemData":{"id":754,"type":"article-journal","abstract":"Remote sensing has become a valuable tool in monitoring arctic environments. The aim of this paper is ground-based hyperspectral characterization of Low Arctic Alaskan tundra communities along four environmental gradients (regional climate, soil pH, toposequence, and soil moisture) that all vary in ground cover, biomass, and dominating plant communities. Field spectroscopy in connection with vegetation analysis was carried out in summer 2012, along the North American Arctic Transect (NAAT). Spectral metrics were extracted, including the averaged reflectance and absorption-related metrics such as absorption depths and area of continuum removal. The spectral metrics were investigated with respect to “greenness”, biomass, vegetation height, and soil moisture regimes. The results show that the surface reflectances of all sites are similar in shape with a reduced near-infrared (NIR) reflectance that is specific for low-growing biomes. The main spectro-radiometric findings are: (i) Southern sites along the climate gradient have taller shrubs and greater overall vegetation biomass, which leads to higher reflectance in the NIR. (ii) Vegetation height and surface wetness are two antagonists that balance each other out with respect to the NIR reflectance along the toposequence and soil moisture gradients. (iii) Moist acidic tundra (MAT) sites have “greener” species, more leaf biomass, and green-colored moss species that lead to higher pigment absorption compared to moist non-acidic tundra (MNT) sites. (iv) MAT and MNT plant community separation via narrowband Normalized Difference Vegetation Index (NDVI) shows the potential of hyperspectral remote sensing applications in the tundra.","container-title":"Remote Sensing","DOI":"10.3390/rs5083971","issue":"8","language":"en","note":"number: 8\npublisher: Multidisciplinary Digital Publishing Institute","page":"3971-4005","source":"www.mdpi.com","title":"Ground-Based Hyperspectral Characterization of Alaska Tundra Vegetation along Environmental Gradients","volume":"5","author":[{"family":"Buchhorn","given":"Marcel"},{"family":"Walker","given":"Donald A."},{"family":"Heim","given":"Birgit"},{"family":"Raynolds","given":"Martha K."},{"family":"Epstein","given":"Howard E."},{"family":"Schwieder","given":"Marcel"}],"issued":{"date-parts":[["2013",8]]}}},{"id":757,"uris":["http://zotero.org/users/local/8RirLiuI/items/KBLC9ZBH"],"uri":["http://zotero.org/users/local/8RirLiuI/items/KBLC9ZBH"],"itemData":{"id":757,"type":"article-journal","abstract":"In this study, we investigated the utility of hyperspectral remote sensing data for estimating green percent vegetation cover (PVC) for a study site in the Canadian High Arctic. A field experiment was conducted on Sabine Peninsula (76°27′ N, 108°33′ W), Melville Island, Nunavut, Canada to collect field spectra and PVC for five vegetation types, i.e., polar semi-desert (PD), dry mesic tundra (DMT), mesic tundra (MT), wet mesic tundra (WMT) and wet sedge/moss (WSM). Based on field spectra, two types of 2-band hyperspectral (i.e., Hyperion) and multispectral (i.e., WorldView-3) vegetation indices (VIs) were derived using all possible band combinations. Optimal spectral bands were identified based on their correlations with green PVC. In addition, VIs designed for other landscapes were examined for their ability to estimate green PVC in an Arctic environment. The results indicate that PVC and spectral features for Arctic vegetation types were related to moisture content: (1) vegetation types with dry to intermediate soil moisture (e.g., PD, DMT and MT) possessed large amounts of bare soil and exhibited spectral properties similar to bare soil; and (2) vegetation types with high moisture content (e.g., WMT and WSM) exhibited spectra similar to senescent vegetation given the substantial proportion of senescent vegetation in these vegetation types. The optimal Hyperion spectral bands for estimating green PVC were located at the absorption features observed in Arctic vegetation spectra, including 681.20nm (leaf pigment absorption); 721.90nm and 732.07nm (along the red-edge slope); 1174.77nm and 1184.87nm (leaf water absorption); and 1447.14nm, 1457.23nm, 2072.65nm and 2102.94nm (leaf cellulose and lignin absorption). Narrowband VIs exhibited a stronger correlation with green PVC than broadband VIs due to the finer spectral features sampled by hyperspectral data. Further, VIs designed to estimate leaf pigment and dry matter content (e.g., lignin and cellulose) showed strong correlations with green PVC.","container-title":"Remote Sensing of Environment","DOI":"10.1016/j.rse.2017.02.002","ISSN":"0034-4257","journalAbbreviation":"Remote Sensi</w:instrText>
      </w:r>
      <w:r w:rsidRPr="00030687">
        <w:rPr>
          <w:rFonts w:ascii="Helvetica" w:eastAsia="Times New Roman" w:hAnsi="Helvetica" w:cs="Times New Roman"/>
          <w:lang w:val="de-DE" w:eastAsia="en-GB"/>
        </w:rPr>
        <w:instrText xml:space="preserve">ng of Environment","language":"en","page":"58-72","source":"ScienceDirect","title":"Examining spectral reflectance features related to Arctic percent vegetation cover: Implications for hyperspectral remote sensing of Arctic tundra","title-short":"Examining spectral reflectance features related to Arctic percent vegetation cover","volume":"192","author":[{"family":"Liu","given":"Nanfeng"},{"family":"Budkewitsch","given":"Paul"},{"family":"Treitz","given":"Paul"}],"issued":{"date-parts":[["2017",4,1]]}}},{"id":822,"uris":["http://zotero.org/users/local/8RirLiuI/items/YSTX334N"],"uri":["http://zotero.org/users/local/8RirLiuI/items/YSTX334N"],"itemData":{"id":822,"type":"article-journal","container-title":"IEEE Journal of Selected Topics in Applied Earth Observations and Remote Sensing","DOI":"10.1109/JSTARS.2013.2253446","ISSN":"1939-1404, 2151-1535","issue":"2","journalAbbreviation":"IEEE J. Sel. Top. Appl. Earth Observations Remote Sensing","page":"265-275","source":"DOI.org (Crossref)","title":"Arctic Tundra Vegetation Functional Types Based on Photosynthetic Physiology and Optical Properties","volume":"6","author":[{"family":"Huemmrich","given":"Karl Fred"},{"family":"Gamon","given":"John A."},{"family":"Tweedie","given":"Craig E."},{"family":"Campbell","given":"Petya K. Entcheva"},{"family":"Landis","given":"David R."},{"literal":"Middleton"}],"issued":{"date-parts":[["2013",4]]}}}],"schema":"https://github.com/citation-style-language/schema/raw/master/csl-citation.json"} </w:instrText>
      </w:r>
      <w:r w:rsidRPr="00491E4D">
        <w:rPr>
          <w:rFonts w:ascii="Helvetica" w:eastAsia="Times New Roman" w:hAnsi="Helvetica" w:cs="Times New Roman"/>
          <w:lang w:val="en-US" w:eastAsia="en-GB"/>
        </w:rPr>
        <w:fldChar w:fldCharType="separate"/>
      </w:r>
      <w:r>
        <w:rPr>
          <w:rFonts w:ascii="Helvetica" w:eastAsia="Times New Roman" w:hAnsi="Helvetica" w:cs="Times New Roman"/>
          <w:lang w:val="de-DE" w:eastAsia="en-GB"/>
        </w:rPr>
        <w:t>(</w:t>
      </w:r>
      <w:proofErr w:type="spellStart"/>
      <w:r>
        <w:rPr>
          <w:rFonts w:ascii="Helvetica" w:eastAsia="Times New Roman" w:hAnsi="Helvetica" w:cs="Times New Roman"/>
          <w:lang w:val="de-DE" w:eastAsia="en-GB"/>
        </w:rPr>
        <w:t>Beamish</w:t>
      </w:r>
      <w:proofErr w:type="spellEnd"/>
      <w:r>
        <w:rPr>
          <w:rFonts w:ascii="Helvetica" w:eastAsia="Times New Roman" w:hAnsi="Helvetica" w:cs="Times New Roman"/>
          <w:lang w:val="de-DE" w:eastAsia="en-GB"/>
        </w:rPr>
        <w:t xml:space="preserve"> et al., 2017; </w:t>
      </w:r>
      <w:proofErr w:type="spellStart"/>
      <w:r>
        <w:rPr>
          <w:rFonts w:ascii="Helvetica" w:eastAsia="Times New Roman" w:hAnsi="Helvetica" w:cs="Times New Roman"/>
          <w:lang w:val="de-DE" w:eastAsia="en-GB"/>
        </w:rPr>
        <w:t>Bratsch</w:t>
      </w:r>
      <w:proofErr w:type="spellEnd"/>
      <w:r>
        <w:rPr>
          <w:rFonts w:ascii="Helvetica" w:eastAsia="Times New Roman" w:hAnsi="Helvetica" w:cs="Times New Roman"/>
          <w:lang w:val="de-DE" w:eastAsia="en-GB"/>
        </w:rPr>
        <w:t xml:space="preserve"> et al., 2016; </w:t>
      </w:r>
      <w:proofErr w:type="spellStart"/>
      <w:r>
        <w:rPr>
          <w:rFonts w:ascii="Helvetica" w:eastAsia="Times New Roman" w:hAnsi="Helvetica" w:cs="Times New Roman"/>
          <w:lang w:val="de-DE" w:eastAsia="en-GB"/>
        </w:rPr>
        <w:t>Buchhorn</w:t>
      </w:r>
      <w:proofErr w:type="spellEnd"/>
      <w:r>
        <w:rPr>
          <w:rFonts w:ascii="Helvetica" w:eastAsia="Times New Roman" w:hAnsi="Helvetica" w:cs="Times New Roman"/>
          <w:lang w:val="de-DE" w:eastAsia="en-GB"/>
        </w:rPr>
        <w:t xml:space="preserve"> et al., 2013; </w:t>
      </w:r>
      <w:proofErr w:type="spellStart"/>
      <w:r>
        <w:rPr>
          <w:rFonts w:ascii="Helvetica" w:eastAsia="Times New Roman" w:hAnsi="Helvetica" w:cs="Times New Roman"/>
          <w:lang w:val="de-DE" w:eastAsia="en-GB"/>
        </w:rPr>
        <w:t>Huemmrich</w:t>
      </w:r>
      <w:proofErr w:type="spellEnd"/>
      <w:r>
        <w:rPr>
          <w:rFonts w:ascii="Helvetica" w:eastAsia="Times New Roman" w:hAnsi="Helvetica" w:cs="Times New Roman"/>
          <w:lang w:val="de-DE" w:eastAsia="en-GB"/>
        </w:rPr>
        <w:t xml:space="preserve"> et al., 2013; Liu et al., 2017)</w:t>
      </w:r>
      <w:r w:rsidRPr="00491E4D">
        <w:rPr>
          <w:rFonts w:ascii="Helvetica" w:eastAsia="Times New Roman" w:hAnsi="Helvetica" w:cs="Times New Roman"/>
          <w:lang w:val="en-US" w:eastAsia="en-GB"/>
        </w:rPr>
        <w:fldChar w:fldCharType="end"/>
      </w:r>
      <w:r w:rsidRPr="002431BE">
        <w:rPr>
          <w:rFonts w:ascii="Helvetica" w:eastAsia="Times New Roman" w:hAnsi="Helvetica" w:cs="Times New Roman"/>
          <w:lang w:val="de-DE" w:eastAsia="en-GB"/>
        </w:rPr>
        <w:t xml:space="preserve">. </w:t>
      </w:r>
    </w:p>
    <w:p w14:paraId="0EFB82C0" w14:textId="77777777" w:rsidR="00DE3CE9" w:rsidRPr="00491E4D" w:rsidRDefault="00DE3CE9" w:rsidP="00DE3CE9">
      <w:pPr>
        <w:spacing w:before="100" w:beforeAutospacing="1" w:after="100" w:afterAutospacing="1"/>
        <w:rPr>
          <w:rFonts w:ascii="Helvetica" w:eastAsia="Times New Roman" w:hAnsi="Helvetica" w:cs="Times New Roman"/>
          <w:i/>
          <w:iCs/>
          <w:lang w:val="en-US" w:eastAsia="en-GB"/>
        </w:rPr>
      </w:pPr>
      <w:r w:rsidRPr="00491E4D">
        <w:rPr>
          <w:rFonts w:ascii="Helvetica" w:eastAsia="Times New Roman" w:hAnsi="Helvetica" w:cs="Times New Roman"/>
          <w:i/>
          <w:iCs/>
          <w:lang w:val="en-US" w:eastAsia="en-GB"/>
        </w:rPr>
        <w:t xml:space="preserve">Table </w:t>
      </w:r>
      <w:r>
        <w:rPr>
          <w:rFonts w:ascii="Helvetica" w:eastAsia="Times New Roman" w:hAnsi="Helvetica" w:cs="Times New Roman"/>
          <w:i/>
          <w:iCs/>
          <w:lang w:val="en-US" w:eastAsia="en-GB"/>
        </w:rPr>
        <w:t>2.4.1</w:t>
      </w:r>
      <w:r w:rsidRPr="00491E4D">
        <w:rPr>
          <w:rFonts w:ascii="Helvetica" w:eastAsia="Times New Roman" w:hAnsi="Helvetica" w:cs="Times New Roman"/>
          <w:i/>
          <w:iCs/>
          <w:lang w:val="en-US" w:eastAsia="en-GB"/>
        </w:rPr>
        <w:t xml:space="preserve">- The wavelengths included in supervised band selection and relevant biological significance.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84"/>
        <w:gridCol w:w="2197"/>
        <w:gridCol w:w="5329"/>
      </w:tblGrid>
      <w:tr w:rsidR="00DE3CE9" w:rsidRPr="00491E4D" w14:paraId="1B30AB63" w14:textId="77777777" w:rsidTr="00F3150D">
        <w:trPr>
          <w:trHeight w:val="305"/>
        </w:trPr>
        <w:tc>
          <w:tcPr>
            <w:tcW w:w="1484" w:type="dxa"/>
            <w:tcBorders>
              <w:top w:val="single" w:sz="4" w:space="0" w:color="auto"/>
              <w:bottom w:val="single" w:sz="4" w:space="0" w:color="auto"/>
            </w:tcBorders>
          </w:tcPr>
          <w:p w14:paraId="61D3C4D5" w14:textId="77777777" w:rsidR="00DE3CE9" w:rsidRPr="00491E4D" w:rsidRDefault="00DE3CE9" w:rsidP="00F3150D">
            <w:pPr>
              <w:jc w:val="center"/>
              <w:rPr>
                <w:rFonts w:ascii="Helvetica" w:hAnsi="Helvetica" w:cstheme="minorHAnsi"/>
                <w:lang w:val="en-US"/>
              </w:rPr>
            </w:pPr>
            <w:r w:rsidRPr="00491E4D">
              <w:rPr>
                <w:rFonts w:ascii="Helvetica" w:hAnsi="Helvetica" w:cstheme="minorHAnsi"/>
                <w:lang w:val="en-US"/>
              </w:rPr>
              <w:t>Wavelength</w:t>
            </w:r>
          </w:p>
        </w:tc>
        <w:tc>
          <w:tcPr>
            <w:tcW w:w="2197" w:type="dxa"/>
            <w:tcBorders>
              <w:top w:val="single" w:sz="4" w:space="0" w:color="auto"/>
              <w:bottom w:val="single" w:sz="4" w:space="0" w:color="auto"/>
            </w:tcBorders>
          </w:tcPr>
          <w:p w14:paraId="14330B5B" w14:textId="77777777" w:rsidR="00DE3CE9" w:rsidRPr="00491E4D" w:rsidRDefault="00DE3CE9" w:rsidP="00F3150D">
            <w:pPr>
              <w:jc w:val="center"/>
              <w:rPr>
                <w:rFonts w:ascii="Helvetica" w:hAnsi="Helvetica" w:cstheme="minorHAnsi"/>
                <w:lang w:val="en-US"/>
              </w:rPr>
            </w:pPr>
            <w:r w:rsidRPr="00491E4D">
              <w:rPr>
                <w:rFonts w:ascii="Helvetica" w:hAnsi="Helvetica" w:cstheme="minorHAnsi"/>
                <w:lang w:val="en-US"/>
              </w:rPr>
              <w:t>Spectral Region</w:t>
            </w:r>
          </w:p>
        </w:tc>
        <w:tc>
          <w:tcPr>
            <w:tcW w:w="5329" w:type="dxa"/>
            <w:tcBorders>
              <w:top w:val="single" w:sz="4" w:space="0" w:color="auto"/>
              <w:bottom w:val="single" w:sz="4" w:space="0" w:color="auto"/>
            </w:tcBorders>
          </w:tcPr>
          <w:p w14:paraId="05474BB9" w14:textId="77777777" w:rsidR="00DE3CE9" w:rsidRPr="00491E4D" w:rsidRDefault="00DE3CE9" w:rsidP="00F3150D">
            <w:pPr>
              <w:jc w:val="center"/>
              <w:rPr>
                <w:rFonts w:ascii="Helvetica" w:hAnsi="Helvetica" w:cstheme="minorHAnsi"/>
                <w:lang w:val="en-US"/>
              </w:rPr>
            </w:pPr>
            <w:r w:rsidRPr="00491E4D">
              <w:rPr>
                <w:rFonts w:ascii="Helvetica" w:hAnsi="Helvetica" w:cstheme="minorHAnsi"/>
                <w:lang w:val="en-US"/>
              </w:rPr>
              <w:t>Biological significance</w:t>
            </w:r>
          </w:p>
        </w:tc>
      </w:tr>
      <w:tr w:rsidR="00DE3CE9" w:rsidRPr="00491E4D" w14:paraId="03008419" w14:textId="77777777" w:rsidTr="00F3150D">
        <w:tc>
          <w:tcPr>
            <w:tcW w:w="1484" w:type="dxa"/>
            <w:tcBorders>
              <w:top w:val="single" w:sz="4" w:space="0" w:color="auto"/>
            </w:tcBorders>
          </w:tcPr>
          <w:p w14:paraId="352BAAC4" w14:textId="77777777" w:rsidR="00DE3CE9" w:rsidRPr="00491E4D" w:rsidRDefault="00DE3CE9" w:rsidP="00F3150D">
            <w:pPr>
              <w:jc w:val="center"/>
              <w:rPr>
                <w:rFonts w:ascii="Helvetica" w:hAnsi="Helvetica" w:cstheme="minorHAnsi"/>
                <w:lang w:val="en-US"/>
              </w:rPr>
            </w:pPr>
            <w:r w:rsidRPr="00491E4D">
              <w:rPr>
                <w:rFonts w:ascii="Helvetica" w:hAnsi="Helvetica" w:cstheme="minorHAnsi"/>
                <w:lang w:val="en-US"/>
              </w:rPr>
              <w:t>430-450</w:t>
            </w:r>
          </w:p>
        </w:tc>
        <w:tc>
          <w:tcPr>
            <w:tcW w:w="2197" w:type="dxa"/>
            <w:tcBorders>
              <w:top w:val="single" w:sz="4" w:space="0" w:color="auto"/>
            </w:tcBorders>
          </w:tcPr>
          <w:p w14:paraId="6742E4B6" w14:textId="77777777" w:rsidR="00DE3CE9" w:rsidRPr="00491E4D" w:rsidRDefault="00DE3CE9" w:rsidP="00F3150D">
            <w:pPr>
              <w:jc w:val="center"/>
              <w:rPr>
                <w:rFonts w:ascii="Helvetica" w:hAnsi="Helvetica" w:cstheme="minorHAnsi"/>
                <w:lang w:val="en-US"/>
              </w:rPr>
            </w:pPr>
            <w:r w:rsidRPr="00491E4D">
              <w:rPr>
                <w:rFonts w:ascii="Helvetica" w:hAnsi="Helvetica" w:cstheme="minorHAnsi"/>
                <w:lang w:val="en-US"/>
              </w:rPr>
              <w:t>Blue</w:t>
            </w:r>
          </w:p>
        </w:tc>
        <w:tc>
          <w:tcPr>
            <w:tcW w:w="5329" w:type="dxa"/>
            <w:tcBorders>
              <w:top w:val="single" w:sz="4" w:space="0" w:color="auto"/>
            </w:tcBorders>
          </w:tcPr>
          <w:p w14:paraId="0C4D0D36" w14:textId="77777777" w:rsidR="00DE3CE9" w:rsidRPr="00491E4D" w:rsidRDefault="00DE3CE9" w:rsidP="00F3150D">
            <w:pPr>
              <w:jc w:val="center"/>
              <w:rPr>
                <w:rFonts w:ascii="Helvetica" w:hAnsi="Helvetica" w:cstheme="minorHAnsi"/>
                <w:lang w:val="en-US"/>
              </w:rPr>
            </w:pPr>
            <w:r w:rsidRPr="00491E4D">
              <w:rPr>
                <w:rFonts w:ascii="Helvetica" w:hAnsi="Helvetica" w:cstheme="minorHAnsi"/>
                <w:lang w:val="en-US"/>
              </w:rPr>
              <w:t>Chlorophyll &amp; carotenoid absorption</w:t>
            </w:r>
          </w:p>
        </w:tc>
      </w:tr>
      <w:tr w:rsidR="00DE3CE9" w:rsidRPr="00491E4D" w14:paraId="1B584697" w14:textId="77777777" w:rsidTr="00F3150D">
        <w:tc>
          <w:tcPr>
            <w:tcW w:w="1484" w:type="dxa"/>
          </w:tcPr>
          <w:p w14:paraId="45D85E64" w14:textId="77777777" w:rsidR="00DE3CE9" w:rsidRPr="00491E4D" w:rsidRDefault="00DE3CE9" w:rsidP="00F3150D">
            <w:pPr>
              <w:jc w:val="center"/>
              <w:rPr>
                <w:rFonts w:ascii="Helvetica" w:hAnsi="Helvetica" w:cstheme="minorHAnsi"/>
                <w:lang w:val="en-US"/>
              </w:rPr>
            </w:pPr>
            <w:r w:rsidRPr="00491E4D">
              <w:rPr>
                <w:rFonts w:ascii="Helvetica" w:hAnsi="Helvetica" w:cstheme="minorHAnsi"/>
                <w:lang w:val="en-US"/>
              </w:rPr>
              <w:t>545-555</w:t>
            </w:r>
          </w:p>
        </w:tc>
        <w:tc>
          <w:tcPr>
            <w:tcW w:w="2197" w:type="dxa"/>
          </w:tcPr>
          <w:p w14:paraId="18A9FBB9" w14:textId="77777777" w:rsidR="00DE3CE9" w:rsidRPr="00491E4D" w:rsidRDefault="00DE3CE9" w:rsidP="00F3150D">
            <w:pPr>
              <w:jc w:val="center"/>
              <w:rPr>
                <w:rFonts w:ascii="Helvetica" w:hAnsi="Helvetica" w:cstheme="minorHAnsi"/>
                <w:lang w:val="en-US"/>
              </w:rPr>
            </w:pPr>
            <w:r w:rsidRPr="00491E4D">
              <w:rPr>
                <w:rFonts w:ascii="Helvetica" w:hAnsi="Helvetica" w:cstheme="minorHAnsi"/>
                <w:lang w:val="en-US"/>
              </w:rPr>
              <w:t>Green</w:t>
            </w:r>
          </w:p>
        </w:tc>
        <w:tc>
          <w:tcPr>
            <w:tcW w:w="5329" w:type="dxa"/>
          </w:tcPr>
          <w:p w14:paraId="4C2AA712" w14:textId="77777777" w:rsidR="00DE3CE9" w:rsidRPr="00491E4D" w:rsidRDefault="00DE3CE9" w:rsidP="00F3150D">
            <w:pPr>
              <w:jc w:val="center"/>
              <w:rPr>
                <w:rFonts w:ascii="Helvetica" w:hAnsi="Helvetica" w:cstheme="minorHAnsi"/>
                <w:lang w:val="en-US"/>
              </w:rPr>
            </w:pPr>
            <w:r w:rsidRPr="00491E4D">
              <w:rPr>
                <w:rFonts w:ascii="Helvetica" w:hAnsi="Helvetica" w:cstheme="minorHAnsi"/>
                <w:lang w:val="en-US"/>
              </w:rPr>
              <w:t>Green reflectance peak</w:t>
            </w:r>
          </w:p>
        </w:tc>
      </w:tr>
      <w:tr w:rsidR="00DE3CE9" w:rsidRPr="00491E4D" w14:paraId="67CC53CB" w14:textId="77777777" w:rsidTr="00F3150D">
        <w:tc>
          <w:tcPr>
            <w:tcW w:w="1484" w:type="dxa"/>
          </w:tcPr>
          <w:p w14:paraId="2498DBA9" w14:textId="77777777" w:rsidR="00DE3CE9" w:rsidRPr="00491E4D" w:rsidRDefault="00DE3CE9" w:rsidP="00F3150D">
            <w:pPr>
              <w:jc w:val="center"/>
              <w:rPr>
                <w:rFonts w:ascii="Helvetica" w:hAnsi="Helvetica" w:cstheme="minorHAnsi"/>
                <w:lang w:val="en-US"/>
              </w:rPr>
            </w:pPr>
            <w:r w:rsidRPr="00491E4D">
              <w:rPr>
                <w:rFonts w:ascii="Helvetica" w:hAnsi="Helvetica" w:cstheme="minorHAnsi"/>
                <w:lang w:val="en-US"/>
              </w:rPr>
              <w:lastRenderedPageBreak/>
              <w:t>660-680</w:t>
            </w:r>
          </w:p>
        </w:tc>
        <w:tc>
          <w:tcPr>
            <w:tcW w:w="2197" w:type="dxa"/>
          </w:tcPr>
          <w:p w14:paraId="172F9CD7" w14:textId="77777777" w:rsidR="00DE3CE9" w:rsidRPr="00491E4D" w:rsidRDefault="00DE3CE9" w:rsidP="00F3150D">
            <w:pPr>
              <w:jc w:val="center"/>
              <w:rPr>
                <w:rFonts w:ascii="Helvetica" w:hAnsi="Helvetica" w:cstheme="minorHAnsi"/>
                <w:lang w:val="en-US"/>
              </w:rPr>
            </w:pPr>
            <w:r w:rsidRPr="00491E4D">
              <w:rPr>
                <w:rFonts w:ascii="Helvetica" w:hAnsi="Helvetica" w:cstheme="minorHAnsi"/>
                <w:lang w:val="en-US"/>
              </w:rPr>
              <w:t>Red</w:t>
            </w:r>
          </w:p>
        </w:tc>
        <w:tc>
          <w:tcPr>
            <w:tcW w:w="5329" w:type="dxa"/>
          </w:tcPr>
          <w:p w14:paraId="18A0B1A9" w14:textId="77777777" w:rsidR="00DE3CE9" w:rsidRPr="00491E4D" w:rsidRDefault="00DE3CE9" w:rsidP="00F3150D">
            <w:pPr>
              <w:jc w:val="center"/>
              <w:rPr>
                <w:rFonts w:ascii="Helvetica" w:hAnsi="Helvetica" w:cstheme="minorHAnsi"/>
                <w:lang w:val="en-US"/>
              </w:rPr>
            </w:pPr>
            <w:r w:rsidRPr="00491E4D">
              <w:rPr>
                <w:rFonts w:ascii="Helvetica" w:hAnsi="Helvetica" w:cstheme="minorHAnsi"/>
                <w:lang w:val="en-US"/>
              </w:rPr>
              <w:t>Max absorption of chlorophyll</w:t>
            </w:r>
          </w:p>
        </w:tc>
      </w:tr>
      <w:tr w:rsidR="00DE3CE9" w:rsidRPr="00491E4D" w14:paraId="60A2A963" w14:textId="77777777" w:rsidTr="00F3150D">
        <w:tc>
          <w:tcPr>
            <w:tcW w:w="1484" w:type="dxa"/>
          </w:tcPr>
          <w:p w14:paraId="24B783D1" w14:textId="77777777" w:rsidR="00DE3CE9" w:rsidRPr="00491E4D" w:rsidRDefault="00DE3CE9" w:rsidP="00F3150D">
            <w:pPr>
              <w:jc w:val="center"/>
              <w:rPr>
                <w:rFonts w:ascii="Helvetica" w:hAnsi="Helvetica" w:cstheme="minorHAnsi"/>
                <w:lang w:val="en-US"/>
              </w:rPr>
            </w:pPr>
            <w:r w:rsidRPr="00491E4D">
              <w:rPr>
                <w:rFonts w:ascii="Helvetica" w:hAnsi="Helvetica" w:cstheme="minorHAnsi"/>
                <w:lang w:val="en-US"/>
              </w:rPr>
              <w:t>700-725</w:t>
            </w:r>
          </w:p>
        </w:tc>
        <w:tc>
          <w:tcPr>
            <w:tcW w:w="2197" w:type="dxa"/>
          </w:tcPr>
          <w:p w14:paraId="2F48A013" w14:textId="77777777" w:rsidR="00DE3CE9" w:rsidRPr="00491E4D" w:rsidRDefault="00DE3CE9" w:rsidP="00F3150D">
            <w:pPr>
              <w:jc w:val="center"/>
              <w:rPr>
                <w:rFonts w:ascii="Helvetica" w:hAnsi="Helvetica" w:cstheme="minorHAnsi"/>
                <w:lang w:val="en-US"/>
              </w:rPr>
            </w:pPr>
            <w:r w:rsidRPr="00491E4D">
              <w:rPr>
                <w:rFonts w:ascii="Helvetica" w:hAnsi="Helvetica" w:cstheme="minorHAnsi"/>
                <w:lang w:val="en-US"/>
              </w:rPr>
              <w:t>Red</w:t>
            </w:r>
          </w:p>
        </w:tc>
        <w:tc>
          <w:tcPr>
            <w:tcW w:w="5329" w:type="dxa"/>
          </w:tcPr>
          <w:p w14:paraId="1031C6C2" w14:textId="77777777" w:rsidR="00DE3CE9" w:rsidRPr="00491E4D" w:rsidRDefault="00DE3CE9" w:rsidP="00F3150D">
            <w:pPr>
              <w:jc w:val="center"/>
              <w:rPr>
                <w:rFonts w:ascii="Helvetica" w:hAnsi="Helvetica" w:cstheme="minorHAnsi"/>
                <w:lang w:val="en-US"/>
              </w:rPr>
            </w:pPr>
            <w:r w:rsidRPr="00491E4D">
              <w:rPr>
                <w:rFonts w:ascii="Helvetica" w:hAnsi="Helvetica" w:cstheme="minorHAnsi"/>
                <w:lang w:val="en-US"/>
              </w:rPr>
              <w:t>Middle of red-edge transition</w:t>
            </w:r>
          </w:p>
        </w:tc>
      </w:tr>
      <w:tr w:rsidR="00DE3CE9" w:rsidRPr="00491E4D" w14:paraId="2D79C5E0" w14:textId="77777777" w:rsidTr="00F3150D">
        <w:tc>
          <w:tcPr>
            <w:tcW w:w="1484" w:type="dxa"/>
          </w:tcPr>
          <w:p w14:paraId="5B491B8C" w14:textId="77777777" w:rsidR="00DE3CE9" w:rsidRPr="00491E4D" w:rsidRDefault="00DE3CE9" w:rsidP="00F3150D">
            <w:pPr>
              <w:jc w:val="center"/>
              <w:rPr>
                <w:rFonts w:ascii="Helvetica" w:hAnsi="Helvetica" w:cstheme="minorHAnsi"/>
                <w:lang w:val="en-US"/>
              </w:rPr>
            </w:pPr>
            <w:r w:rsidRPr="00491E4D">
              <w:rPr>
                <w:rFonts w:ascii="Helvetica" w:hAnsi="Helvetica" w:cstheme="minorHAnsi"/>
                <w:lang w:val="en-US"/>
              </w:rPr>
              <w:t>745-755</w:t>
            </w:r>
          </w:p>
        </w:tc>
        <w:tc>
          <w:tcPr>
            <w:tcW w:w="2197" w:type="dxa"/>
          </w:tcPr>
          <w:p w14:paraId="1EB2A8DF" w14:textId="77777777" w:rsidR="00DE3CE9" w:rsidRPr="00491E4D" w:rsidRDefault="00DE3CE9" w:rsidP="00F3150D">
            <w:pPr>
              <w:jc w:val="center"/>
              <w:rPr>
                <w:rFonts w:ascii="Helvetica" w:hAnsi="Helvetica" w:cstheme="minorHAnsi"/>
                <w:lang w:val="en-US"/>
              </w:rPr>
            </w:pPr>
            <w:r w:rsidRPr="00491E4D">
              <w:rPr>
                <w:rFonts w:ascii="Helvetica" w:hAnsi="Helvetica" w:cstheme="minorHAnsi"/>
                <w:lang w:val="en-US"/>
              </w:rPr>
              <w:t>NIR</w:t>
            </w:r>
          </w:p>
        </w:tc>
        <w:tc>
          <w:tcPr>
            <w:tcW w:w="5329" w:type="dxa"/>
          </w:tcPr>
          <w:p w14:paraId="470532C7" w14:textId="77777777" w:rsidR="00DE3CE9" w:rsidRPr="00491E4D" w:rsidRDefault="00DE3CE9" w:rsidP="00F3150D">
            <w:pPr>
              <w:jc w:val="center"/>
              <w:rPr>
                <w:rFonts w:ascii="Helvetica" w:hAnsi="Helvetica" w:cstheme="minorHAnsi"/>
                <w:lang w:val="en-US"/>
              </w:rPr>
            </w:pPr>
            <w:r w:rsidRPr="00491E4D">
              <w:rPr>
                <w:rFonts w:ascii="Helvetica" w:hAnsi="Helvetica" w:cstheme="minorHAnsi"/>
                <w:lang w:val="en-US"/>
              </w:rPr>
              <w:t>End of red-edge transition</w:t>
            </w:r>
          </w:p>
        </w:tc>
      </w:tr>
      <w:tr w:rsidR="00DE3CE9" w:rsidRPr="00491E4D" w14:paraId="2CDD3F76" w14:textId="77777777" w:rsidTr="00F3150D">
        <w:trPr>
          <w:trHeight w:val="397"/>
        </w:trPr>
        <w:tc>
          <w:tcPr>
            <w:tcW w:w="1484" w:type="dxa"/>
            <w:tcBorders>
              <w:bottom w:val="single" w:sz="4" w:space="0" w:color="auto"/>
            </w:tcBorders>
          </w:tcPr>
          <w:p w14:paraId="33A8E417" w14:textId="77777777" w:rsidR="00DE3CE9" w:rsidRPr="00491E4D" w:rsidRDefault="00DE3CE9" w:rsidP="00F3150D">
            <w:pPr>
              <w:jc w:val="center"/>
              <w:rPr>
                <w:rFonts w:ascii="Helvetica" w:hAnsi="Helvetica" w:cstheme="minorHAnsi"/>
                <w:lang w:val="en-US"/>
              </w:rPr>
            </w:pPr>
            <w:r w:rsidRPr="00491E4D">
              <w:rPr>
                <w:rFonts w:ascii="Helvetica" w:hAnsi="Helvetica" w:cstheme="minorHAnsi"/>
                <w:lang w:val="en-US"/>
              </w:rPr>
              <w:t>920-985</w:t>
            </w:r>
          </w:p>
        </w:tc>
        <w:tc>
          <w:tcPr>
            <w:tcW w:w="2197" w:type="dxa"/>
            <w:tcBorders>
              <w:bottom w:val="single" w:sz="4" w:space="0" w:color="auto"/>
            </w:tcBorders>
          </w:tcPr>
          <w:p w14:paraId="7143054B" w14:textId="77777777" w:rsidR="00DE3CE9" w:rsidRPr="00491E4D" w:rsidRDefault="00DE3CE9" w:rsidP="00F3150D">
            <w:pPr>
              <w:jc w:val="center"/>
              <w:rPr>
                <w:rFonts w:ascii="Helvetica" w:hAnsi="Helvetica" w:cstheme="minorHAnsi"/>
                <w:lang w:val="en-US"/>
              </w:rPr>
            </w:pPr>
            <w:r w:rsidRPr="00491E4D">
              <w:rPr>
                <w:rFonts w:ascii="Helvetica" w:hAnsi="Helvetica" w:cstheme="minorHAnsi"/>
                <w:lang w:val="en-US"/>
              </w:rPr>
              <w:t>IR</w:t>
            </w:r>
          </w:p>
        </w:tc>
        <w:tc>
          <w:tcPr>
            <w:tcW w:w="5329" w:type="dxa"/>
            <w:tcBorders>
              <w:bottom w:val="single" w:sz="4" w:space="0" w:color="auto"/>
            </w:tcBorders>
          </w:tcPr>
          <w:p w14:paraId="332EFE44" w14:textId="77777777" w:rsidR="00DE3CE9" w:rsidRPr="00491E4D" w:rsidRDefault="00DE3CE9" w:rsidP="00F3150D">
            <w:pPr>
              <w:jc w:val="center"/>
              <w:rPr>
                <w:rFonts w:ascii="Helvetica" w:hAnsi="Helvetica" w:cstheme="minorHAnsi"/>
                <w:lang w:val="en-US"/>
              </w:rPr>
            </w:pPr>
            <w:r w:rsidRPr="00491E4D">
              <w:rPr>
                <w:rFonts w:ascii="Helvetica" w:hAnsi="Helvetica" w:cstheme="minorHAnsi"/>
                <w:lang w:val="en-US"/>
              </w:rPr>
              <w:t xml:space="preserve">Vascular plant structures &amp; </w:t>
            </w:r>
            <w:r>
              <w:rPr>
                <w:rFonts w:ascii="Helvetica" w:hAnsi="Helvetica" w:cstheme="minorHAnsi"/>
                <w:lang w:val="en-US"/>
              </w:rPr>
              <w:t>water</w:t>
            </w:r>
            <w:r w:rsidRPr="00491E4D">
              <w:rPr>
                <w:rFonts w:ascii="Helvetica" w:hAnsi="Helvetica" w:cstheme="minorHAnsi"/>
                <w:lang w:val="en-US"/>
              </w:rPr>
              <w:t xml:space="preserve"> absorption </w:t>
            </w:r>
          </w:p>
        </w:tc>
      </w:tr>
    </w:tbl>
    <w:p w14:paraId="3ED853A8" w14:textId="77777777" w:rsidR="00DE3CE9" w:rsidRPr="00491E4D" w:rsidRDefault="00DE3CE9" w:rsidP="00DE3CE9">
      <w:pPr>
        <w:rPr>
          <w:rFonts w:ascii="Helvetica" w:hAnsi="Helvetica"/>
          <w:u w:val="single"/>
          <w:lang w:val="en-US"/>
        </w:rPr>
      </w:pPr>
    </w:p>
    <w:p w14:paraId="0C0E19F1" w14:textId="77777777" w:rsidR="00DE3CE9" w:rsidRDefault="00DE3CE9" w:rsidP="00DE3CE9">
      <w:pPr>
        <w:rPr>
          <w:rFonts w:ascii="Helvetica" w:hAnsi="Helvetica"/>
          <w:b/>
          <w:bCs/>
          <w:lang w:val="en-US"/>
        </w:rPr>
      </w:pPr>
    </w:p>
    <w:p w14:paraId="1405F816" w14:textId="77777777" w:rsidR="00DE3CE9" w:rsidRDefault="00DE3CE9" w:rsidP="00DE3CE9">
      <w:pPr>
        <w:rPr>
          <w:rFonts w:ascii="Helvetica" w:hAnsi="Helvetica"/>
          <w:b/>
          <w:bCs/>
          <w:lang w:val="en-US"/>
        </w:rPr>
      </w:pPr>
    </w:p>
    <w:p w14:paraId="440B2D0C" w14:textId="77777777" w:rsidR="00DE3CE9" w:rsidRPr="00491E4D" w:rsidRDefault="00DE3CE9" w:rsidP="00DE3CE9">
      <w:pPr>
        <w:rPr>
          <w:rFonts w:ascii="Helvetica" w:hAnsi="Helvetica"/>
          <w:u w:val="single"/>
          <w:lang w:val="en-US"/>
        </w:rPr>
      </w:pPr>
      <w:r w:rsidRPr="00491E4D">
        <w:rPr>
          <w:rFonts w:ascii="Helvetica" w:hAnsi="Helvetica"/>
          <w:b/>
          <w:bCs/>
          <w:lang w:val="en-US"/>
        </w:rPr>
        <w:t>2.</w:t>
      </w:r>
      <w:r>
        <w:rPr>
          <w:rFonts w:ascii="Helvetica" w:hAnsi="Helvetica"/>
          <w:b/>
          <w:bCs/>
          <w:lang w:val="en-US"/>
        </w:rPr>
        <w:t>6</w:t>
      </w:r>
      <w:r w:rsidRPr="00491E4D">
        <w:rPr>
          <w:rFonts w:ascii="Helvetica" w:hAnsi="Helvetica"/>
          <w:b/>
          <w:bCs/>
          <w:lang w:val="en-US"/>
        </w:rPr>
        <w:t xml:space="preserve">.2 </w:t>
      </w:r>
      <w:r>
        <w:rPr>
          <w:rFonts w:ascii="Helvetica" w:hAnsi="Helvetica"/>
          <w:b/>
          <w:bCs/>
          <w:lang w:val="en-US"/>
        </w:rPr>
        <w:t>Automatic</w:t>
      </w:r>
      <w:r w:rsidRPr="00491E4D">
        <w:rPr>
          <w:rFonts w:ascii="Helvetica" w:hAnsi="Helvetica"/>
          <w:b/>
          <w:bCs/>
          <w:lang w:val="en-US"/>
        </w:rPr>
        <w:t xml:space="preserve"> </w:t>
      </w:r>
      <w:r>
        <w:rPr>
          <w:rFonts w:ascii="Helvetica" w:hAnsi="Helvetica"/>
          <w:b/>
          <w:bCs/>
          <w:lang w:val="en-US"/>
        </w:rPr>
        <w:t>Band Selection</w:t>
      </w:r>
    </w:p>
    <w:p w14:paraId="7BCC0304" w14:textId="77777777" w:rsidR="00DE3CE9" w:rsidRDefault="00DE3CE9" w:rsidP="00DE3CE9">
      <w:pPr>
        <w:rPr>
          <w:rFonts w:ascii="Helvetica" w:hAnsi="Helvetica"/>
          <w:lang w:val="en-US"/>
        </w:rPr>
      </w:pPr>
    </w:p>
    <w:p w14:paraId="5C9CB29A" w14:textId="77777777" w:rsidR="00DE3CE9" w:rsidRPr="00491E4D" w:rsidRDefault="00DE3CE9" w:rsidP="00DE3CE9">
      <w:pPr>
        <w:rPr>
          <w:rFonts w:ascii="Helvetica" w:hAnsi="Helvetica"/>
          <w:lang w:val="en-US"/>
        </w:rPr>
      </w:pPr>
      <w:r>
        <w:rPr>
          <w:rFonts w:ascii="Helvetica" w:hAnsi="Helvetica"/>
          <w:lang w:val="en-US"/>
        </w:rPr>
        <w:t xml:space="preserve">An additional automatic band selection </w:t>
      </w:r>
      <w:r w:rsidRPr="00491E4D">
        <w:rPr>
          <w:rFonts w:ascii="Helvetica" w:hAnsi="Helvetica"/>
          <w:lang w:val="en-US"/>
        </w:rPr>
        <w:t>for dimensional reduction</w:t>
      </w:r>
      <w:r>
        <w:rPr>
          <w:rFonts w:ascii="Helvetica" w:hAnsi="Helvetica"/>
          <w:lang w:val="en-US"/>
        </w:rPr>
        <w:t xml:space="preserve"> was conducted. While </w:t>
      </w:r>
      <w:r w:rsidRPr="00AB6EC2">
        <w:rPr>
          <w:rFonts w:ascii="Helvetica" w:hAnsi="Helvetica"/>
          <w:lang w:val="en-US"/>
        </w:rPr>
        <w:t xml:space="preserve">improving classification accuracy, </w:t>
      </w:r>
      <w:r>
        <w:rPr>
          <w:rFonts w:ascii="Helvetica" w:hAnsi="Helvetica"/>
          <w:lang w:val="en-US"/>
        </w:rPr>
        <w:t xml:space="preserve">manual band selections </w:t>
      </w:r>
      <w:r w:rsidRPr="00AB6EC2">
        <w:rPr>
          <w:rFonts w:ascii="Helvetica" w:hAnsi="Helvetica"/>
          <w:lang w:val="en-US"/>
        </w:rPr>
        <w:t>do not</w:t>
      </w:r>
      <w:r>
        <w:rPr>
          <w:rFonts w:ascii="Helvetica" w:hAnsi="Helvetica"/>
          <w:lang w:val="en-US"/>
        </w:rPr>
        <w:t xml:space="preserve"> filter spectral noise and are susceptible to removing bands that contain important information for vegetation type discrimination </w:t>
      </w:r>
      <w:r>
        <w:rPr>
          <w:rFonts w:ascii="Helvetica" w:hAnsi="Helvetica"/>
          <w:lang w:val="en-US"/>
        </w:rPr>
        <w:fldChar w:fldCharType="begin"/>
      </w:r>
      <w:r>
        <w:rPr>
          <w:rFonts w:ascii="Helvetica" w:hAnsi="Helvetica"/>
          <w:lang w:val="en-US"/>
        </w:rPr>
        <w:instrText xml:space="preserve"> ADDIN ZOTERO_ITEM CSL_CITATION {"citationID":"DjnLom0W","properties":{"formattedCitation":"(Gholizadeh et al., 2018)","plainCitation":"(Gholizadeh et al., 2018)","noteIndex":0},"citationItems":[{"id":516,"uris":["http://zotero.org/users/local/8RirLiuI/items/XG75ITPJ"],"uri":["http://zotero.org/users/local/8RirLiuI/items/XG75ITPJ"],"itemData":{"id":516,"type":"article-journal","abstract":"Hyperspectral data, with their detailed spectral information at different wavelengths, offer multiple ways to assess biodiversity. One approach, known as the “spectral variation hypothesis” (SVH), proposes that biodiversity is linked to spectral diversity. However, SVH-based approaches, which we refer to as “spectral diversity metrics”, can be confounded by soil exposure and are sensitive to the spatial resolution of the data. To address these issues, we 1) investigated the impact of soil exposure on spectral diversity, 2) identified optimal bands for mapping biodiversity using a spectral diversity metric based on dimension reduction, and 3) assessed the impact of spatial resolution on spectral diversity metrics. In this study, α-diversity (species richness) was used as a measure of plant biodiversity. The study was based on two imaging spectrometry data sets from the Cedar Creek Ecosystem Science Reserve in Central Minnesota, USA, at two levels: proximal and airborne. The data sets included varying degrees of soil background sampled at two different spatial resolutions (1mm and 0.75m). We explored five spectral diversity metrics, including the coefficient of variation, convex hull volume, spectral angle mapper, spectral information divergence, and a newly proposed dimension reduction-based metric called “convex hull area.” For the proximal data set (pixel size of 1mm), filtering soil pixels by applying a normalized difference vegetation index (NDVI) threshold improved the performance of all spectral diversity metrics significantly, with the coefficient of variation showing the highest correlation with species richness. In the airborne data set (pixel size of 0.75m), the convex hull area outperformed other metrics. These findings demonstrate promising approaches for remote sensing of biodiversity, illustrate a confounding effect of soil background on remote diversity measurement, and indicate that the most informative regions of the electromagnetic spectrum for estimating species richness can vary with spatial scale.","container-title":"Remote Sensing of Environment","DOI":"10.1016/j.rse.2017.12.014","ISSN":"0034-4257","journalAbbreviation":"Remote Sensing of Environment","language":"en","page":"240-253","source":"ScienceDirect","title":"Remote sensing of biodiversity: Soil correction and data dimension reduction methods improve assessment of α-diversity (species richness) in prairie ecosystems","title-short":"Remote sensing of biodiversity","volume":"206","author":[{"family":"Gholizadeh","given":"Hamed"},{"family":"Gamon","given":"John A."},{"family":"Zygielbaum","given":"Arthur I."},{"family":"Wang","given":"Ran"},{"family":"Schweiger","given":"Anna K."},{"family":"Cavender-Bares","given":"Jeannine"}],"issued":{"date-parts":[["2018",3,1]]}}}],"schema":"https://github.com/citation-style-language/schema/raw/master/csl-citation.json"} </w:instrText>
      </w:r>
      <w:r>
        <w:rPr>
          <w:rFonts w:ascii="Helvetica" w:hAnsi="Helvetica"/>
          <w:lang w:val="en-US"/>
        </w:rPr>
        <w:fldChar w:fldCharType="separate"/>
      </w:r>
      <w:r>
        <w:rPr>
          <w:rFonts w:ascii="Helvetica" w:hAnsi="Helvetica"/>
          <w:noProof/>
          <w:lang w:val="en-US"/>
        </w:rPr>
        <w:t>(Gholizadeh et al., 2018)</w:t>
      </w:r>
      <w:r>
        <w:rPr>
          <w:rFonts w:ascii="Helvetica" w:hAnsi="Helvetica"/>
          <w:lang w:val="en-US"/>
        </w:rPr>
        <w:fldChar w:fldCharType="end"/>
      </w:r>
      <w:r>
        <w:rPr>
          <w:rFonts w:ascii="Helvetica" w:hAnsi="Helvetica"/>
          <w:lang w:val="en-US"/>
        </w:rPr>
        <w:t xml:space="preserve">. Therefore, </w:t>
      </w:r>
      <w:r w:rsidRPr="00491E4D">
        <w:rPr>
          <w:rFonts w:ascii="Helvetica" w:hAnsi="Helvetica"/>
          <w:lang w:val="en-US"/>
        </w:rPr>
        <w:t xml:space="preserve">I used Stabile </w:t>
      </w:r>
      <w:r>
        <w:rPr>
          <w:rFonts w:ascii="Helvetica" w:hAnsi="Helvetica"/>
          <w:lang w:val="en-US"/>
        </w:rPr>
        <w:t>Z</w:t>
      </w:r>
      <w:r w:rsidRPr="00491E4D">
        <w:rPr>
          <w:rFonts w:ascii="Helvetica" w:hAnsi="Helvetica"/>
          <w:lang w:val="en-US"/>
        </w:rPr>
        <w:t xml:space="preserve">one </w:t>
      </w:r>
      <w:r>
        <w:rPr>
          <w:rFonts w:ascii="Helvetica" w:hAnsi="Helvetica"/>
          <w:lang w:val="en-US"/>
        </w:rPr>
        <w:t>U</w:t>
      </w:r>
      <w:r w:rsidRPr="00491E4D">
        <w:rPr>
          <w:rFonts w:ascii="Helvetica" w:hAnsi="Helvetica"/>
          <w:lang w:val="en-US"/>
        </w:rPr>
        <w:t xml:space="preserve">nmixing (SZU) </w:t>
      </w:r>
      <w:r>
        <w:rPr>
          <w:rFonts w:ascii="Helvetica" w:hAnsi="Helvetica"/>
          <w:lang w:val="en-US"/>
        </w:rPr>
        <w:t xml:space="preserve">to </w:t>
      </w:r>
      <w:r w:rsidRPr="00491E4D">
        <w:rPr>
          <w:rFonts w:ascii="Helvetica" w:hAnsi="Helvetica"/>
          <w:lang w:val="en-US"/>
        </w:rPr>
        <w:t xml:space="preserve">automatically select </w:t>
      </w:r>
      <w:r w:rsidRPr="00AB6EC2">
        <w:rPr>
          <w:rFonts w:ascii="Helvetica" w:hAnsi="Helvetica"/>
          <w:lang w:val="en-US"/>
        </w:rPr>
        <w:t>a</w:t>
      </w:r>
      <w:r>
        <w:rPr>
          <w:rFonts w:ascii="Helvetica" w:hAnsi="Helvetica"/>
          <w:lang w:val="en-US"/>
        </w:rPr>
        <w:t xml:space="preserve"> </w:t>
      </w:r>
      <w:r w:rsidRPr="00AB6EC2">
        <w:rPr>
          <w:rFonts w:ascii="Helvetica" w:hAnsi="Helvetica"/>
          <w:lang w:val="en-US"/>
        </w:rPr>
        <w:t>subset</w:t>
      </w:r>
      <w:r w:rsidRPr="00491E4D">
        <w:rPr>
          <w:rFonts w:ascii="Helvetica" w:hAnsi="Helvetica"/>
          <w:lang w:val="en-US"/>
        </w:rPr>
        <w:t xml:space="preserve"> of bands. SZU, is a type of spectral mixture analysis that aims to provide robust and automated </w:t>
      </w:r>
      <w:r>
        <w:rPr>
          <w:rFonts w:ascii="Helvetica" w:hAnsi="Helvetica"/>
          <w:lang w:val="en-US"/>
        </w:rPr>
        <w:t>band</w:t>
      </w:r>
      <w:r w:rsidRPr="00491E4D">
        <w:rPr>
          <w:rFonts w:ascii="Helvetica" w:hAnsi="Helvetica"/>
          <w:lang w:val="en-US"/>
        </w:rPr>
        <w:t xml:space="preserve"> selections to yield the optimal subset of </w:t>
      </w:r>
      <w:r>
        <w:rPr>
          <w:rFonts w:ascii="Helvetica" w:hAnsi="Helvetica"/>
          <w:lang w:val="en-US"/>
        </w:rPr>
        <w:t>bands</w:t>
      </w:r>
      <w:r w:rsidRPr="00491E4D">
        <w:rPr>
          <w:rFonts w:ascii="Helvetica" w:hAnsi="Helvetica"/>
          <w:lang w:val="en-US"/>
        </w:rPr>
        <w:t xml:space="preserve"> for discriminating vegetation types.</w:t>
      </w:r>
      <w:r>
        <w:rPr>
          <w:rFonts w:ascii="Helvetica" w:hAnsi="Helvetica"/>
          <w:lang w:val="en-US"/>
        </w:rPr>
        <w:t xml:space="preserve"> </w:t>
      </w:r>
      <w:r w:rsidRPr="00491E4D">
        <w:rPr>
          <w:rFonts w:ascii="Helvetica" w:hAnsi="Helvetica"/>
          <w:lang w:val="en-US"/>
        </w:rPr>
        <w:t xml:space="preserve">This is achieved through calculating the </w:t>
      </w:r>
      <w:proofErr w:type="spellStart"/>
      <w:r w:rsidRPr="00491E4D">
        <w:rPr>
          <w:rFonts w:ascii="Helvetica" w:hAnsi="Helvetica"/>
          <w:lang w:val="en-US"/>
        </w:rPr>
        <w:t>InStability</w:t>
      </w:r>
      <w:proofErr w:type="spellEnd"/>
      <w:r w:rsidRPr="00491E4D">
        <w:rPr>
          <w:rFonts w:ascii="Helvetica" w:hAnsi="Helvetica"/>
          <w:lang w:val="en-US"/>
        </w:rPr>
        <w:t xml:space="preserve"> Index (ISI) </w:t>
      </w:r>
      <w:r w:rsidRPr="00491E4D">
        <w:rPr>
          <w:rFonts w:ascii="Helvetica" w:hAnsi="Helvetica"/>
          <w:lang w:val="en-US"/>
        </w:rPr>
        <w:fldChar w:fldCharType="begin"/>
      </w:r>
      <w:r w:rsidRPr="00491E4D">
        <w:rPr>
          <w:rFonts w:ascii="Helvetica" w:hAnsi="Helvetica"/>
          <w:lang w:val="en-US"/>
        </w:rPr>
        <w:instrText xml:space="preserve"> ADDIN ZOTERO_ITEM CSL_CITATION {"citationID":"OUtZHwLC","properties":{"formattedCitation":"(Somers et al., 2010)","plainCitation":"(Somers et al., 2010)","noteIndex":0},"citationItems":[{"id":533,"uris":["http://zotero.org/users/local/8RirLiuI/items/E2BXLZ8R"],"uri":["http://zotero.org/users/local/8RirLiuI/items/E2BXLZ8R"],"itemData":{"id":533,"type":"article-journal","container-title":"International Journal of Remote Sensing","DOI":"10.1080/01431160903311305","ISSN":"0143-1161, 1366-5901","issue":"20","journalAbbreviation":"International Journal of Remote Sensing","language":"en","page":"5549-5568","source":"DOI.org (Crossref)","title":"An automated waveband selection technique for optimized hyperspectral mixture analysis","volume":"31","author":[{"family":"Somers","given":"B."},{"family":"Delalieux","given":"S."},{"family":"Verstraeten","given":"W. W."},{"family":"Aardt","given":"J. A. N.","non-dropping-particle":"van"},{"family":"Albrigo","given":"G. L."},{"family":"Coppin","given":"P."}],"issued":{"date-parts":[["2010",10,20]]}}}],"schema":"https://github.com/citation-style-language/schema/raw/master/csl-citation.json"} </w:instrText>
      </w:r>
      <w:r w:rsidRPr="00491E4D">
        <w:rPr>
          <w:rFonts w:ascii="Helvetica" w:hAnsi="Helvetica"/>
          <w:lang w:val="en-US"/>
        </w:rPr>
        <w:fldChar w:fldCharType="separate"/>
      </w:r>
      <w:r w:rsidRPr="00491E4D">
        <w:rPr>
          <w:rFonts w:ascii="Helvetica" w:hAnsi="Helvetica"/>
          <w:lang w:val="en-US"/>
        </w:rPr>
        <w:t>(Somers et al., 2010)</w:t>
      </w:r>
      <w:r w:rsidRPr="00491E4D">
        <w:rPr>
          <w:rFonts w:ascii="Helvetica" w:hAnsi="Helvetica"/>
          <w:lang w:val="en-US"/>
        </w:rPr>
        <w:fldChar w:fldCharType="end"/>
      </w:r>
      <w:r w:rsidRPr="00491E4D">
        <w:rPr>
          <w:rFonts w:ascii="Helvetica" w:hAnsi="Helvetica"/>
          <w:lang w:val="en-US"/>
        </w:rPr>
        <w:t xml:space="preserve">, a ratio index based on reflectance of each band across the entire measured spectrum and identifies </w:t>
      </w:r>
      <w:r>
        <w:rPr>
          <w:rFonts w:ascii="Helvetica" w:hAnsi="Helvetica"/>
          <w:lang w:val="en-US"/>
        </w:rPr>
        <w:t xml:space="preserve">bands </w:t>
      </w:r>
      <w:r w:rsidRPr="00491E4D">
        <w:rPr>
          <w:rFonts w:ascii="Helvetica" w:hAnsi="Helvetica"/>
          <w:lang w:val="en-US"/>
        </w:rPr>
        <w:t>(</w:t>
      </w:r>
      <w:r>
        <w:rPr>
          <w:rFonts w:ascii="Helvetica" w:hAnsi="Helvetica"/>
          <w:lang w:val="en-US"/>
        </w:rPr>
        <w:t>Equation1</w:t>
      </w:r>
      <w:r w:rsidRPr="00491E4D">
        <w:rPr>
          <w:rFonts w:ascii="Helvetica" w:hAnsi="Helvetica"/>
          <w:lang w:val="en-US"/>
        </w:rPr>
        <w:t>)</w:t>
      </w:r>
      <w:r>
        <w:rPr>
          <w:rFonts w:ascii="Helvetica" w:hAnsi="Helvetica"/>
          <w:lang w:val="en-US"/>
        </w:rPr>
        <w:t>. The ISI helps identify bands</w:t>
      </w:r>
      <w:r w:rsidRPr="00491E4D">
        <w:rPr>
          <w:rFonts w:ascii="Helvetica" w:hAnsi="Helvetica"/>
          <w:lang w:val="en-US"/>
        </w:rPr>
        <w:t xml:space="preserve"> that are least sensitive to spectral </w:t>
      </w:r>
      <w:r w:rsidRPr="00AB6EC2">
        <w:rPr>
          <w:rFonts w:ascii="Helvetica" w:hAnsi="Helvetica"/>
          <w:lang w:val="en-US"/>
        </w:rPr>
        <w:t>variance, while maintaining comparably higher intertype differentiation</w:t>
      </w:r>
      <w:r>
        <w:rPr>
          <w:rFonts w:ascii="Helvetica" w:hAnsi="Helvetica"/>
          <w:lang w:val="en-US"/>
        </w:rPr>
        <w:t>.</w:t>
      </w:r>
      <w:r w:rsidRPr="00491E4D">
        <w:rPr>
          <w:rFonts w:ascii="Helvetica" w:hAnsi="Helvetica"/>
          <w:lang w:val="en-US"/>
        </w:rPr>
        <w:t xml:space="preserve"> </w:t>
      </w:r>
    </w:p>
    <w:p w14:paraId="027CAB6B" w14:textId="77777777" w:rsidR="00DE3CE9" w:rsidRDefault="00DE3CE9" w:rsidP="00DE3CE9">
      <w:pPr>
        <w:rPr>
          <w:rFonts w:ascii="Helvetica" w:hAnsi="Helvetica"/>
          <w:lang w:val="en-US"/>
        </w:rPr>
      </w:pPr>
    </w:p>
    <w:p w14:paraId="03C8E9D0" w14:textId="77777777" w:rsidR="00DE3CE9" w:rsidRPr="00AB6EC2" w:rsidRDefault="00DE3CE9" w:rsidP="00DE3CE9">
      <w:pPr>
        <w:rPr>
          <w:rFonts w:ascii="Helvetica" w:hAnsi="Helvetica"/>
          <w:b/>
          <w:bCs/>
          <w:lang w:val="en-US"/>
        </w:rPr>
      </w:pPr>
      <w:r>
        <w:rPr>
          <w:rFonts w:ascii="Helvetica" w:hAnsi="Helvetica"/>
          <w:b/>
          <w:bCs/>
          <w:lang w:val="en-US"/>
        </w:rPr>
        <w:t>(1)</w:t>
      </w:r>
    </w:p>
    <w:p w14:paraId="4DBE7E0C" w14:textId="77777777" w:rsidR="00DE3CE9" w:rsidRPr="00491E4D" w:rsidRDefault="00DE3CE9" w:rsidP="00DE3CE9">
      <w:pPr>
        <w:rPr>
          <w:rFonts w:ascii="Helvetica" w:hAnsi="Helvetica"/>
          <w:lang w:val="en-US"/>
        </w:rPr>
      </w:pPr>
    </w:p>
    <w:p w14:paraId="1FF666A6" w14:textId="77777777" w:rsidR="00DE3CE9" w:rsidRPr="00491E4D" w:rsidRDefault="00DE3CE9" w:rsidP="00DE3CE9">
      <w:pPr>
        <w:rPr>
          <w:rFonts w:ascii="Helvetica" w:hAnsi="Helvetica"/>
          <w:lang w:val="en-US"/>
        </w:rPr>
      </w:pPr>
    </w:p>
    <w:p w14:paraId="4ACC9FC2" w14:textId="77777777" w:rsidR="00DE3CE9" w:rsidRPr="00491E4D" w:rsidRDefault="00DE3CE9" w:rsidP="00DE3CE9">
      <w:pPr>
        <w:rPr>
          <w:rFonts w:ascii="Helvetica" w:hAnsi="Helvetica"/>
          <w:lang w:val="en-US"/>
        </w:rPr>
      </w:pPr>
      <m:oMathPara>
        <m:oMath>
          <m:sSub>
            <m:sSubPr>
              <m:ctrlPr>
                <w:rPr>
                  <w:rFonts w:ascii="Cambria Math" w:hAnsi="Cambria Math"/>
                  <w:i/>
                  <w:lang w:val="en-US"/>
                </w:rPr>
              </m:ctrlPr>
            </m:sSubPr>
            <m:e>
              <m:r>
                <w:rPr>
                  <w:rFonts w:ascii="Cambria Math" w:hAnsi="Cambria Math"/>
                  <w:lang w:val="en-US"/>
                </w:rPr>
                <m:t>ISI</m:t>
              </m:r>
            </m:e>
            <m:sub>
              <m:r>
                <w:rPr>
                  <w:rFonts w:ascii="Cambria Math" w:hAnsi="Cambria Math"/>
                  <w:lang w:val="en-US"/>
                </w:rPr>
                <m:t>i</m:t>
              </m:r>
            </m:sub>
          </m:sSub>
          <m:r>
            <w:rPr>
              <w:rFonts w:ascii="Cambria Math" w:hAnsi="Cambria Math"/>
              <w:lang w:val="en-US"/>
            </w:rPr>
            <m:t xml:space="preserve">= </m:t>
          </m:r>
          <m:f>
            <m:fPr>
              <m:ctrlPr>
                <w:rPr>
                  <w:rFonts w:ascii="Cambria Math" w:hAnsi="Cambria Math"/>
                  <w:i/>
                  <w:lang w:val="en-US"/>
                </w:rPr>
              </m:ctrlPr>
            </m:fPr>
            <m:num>
              <m:r>
                <w:rPr>
                  <w:rFonts w:ascii="Cambria Math" w:hAnsi="Cambria Math"/>
                  <w:lang w:val="en-US"/>
                </w:rPr>
                <m:t>1.96(</m:t>
              </m:r>
              <m:sSub>
                <m:sSubPr>
                  <m:ctrlPr>
                    <w:rPr>
                      <w:rFonts w:ascii="Cambria Math" w:hAnsi="Cambria Math"/>
                      <w:color w:val="222222"/>
                      <w:sz w:val="21"/>
                      <w:szCs w:val="21"/>
                      <w:shd w:val="clear" w:color="auto" w:fill="FFFFFF"/>
                      <w:lang w:val="en-US"/>
                    </w:rPr>
                  </m:ctrlPr>
                </m:sSubPr>
                <m:e>
                  <m:r>
                    <m:rPr>
                      <m:sty m:val="p"/>
                    </m:rPr>
                    <w:rPr>
                      <w:rFonts w:ascii="Cambria Math" w:hAnsi="Cambria Math"/>
                      <w:color w:val="222222"/>
                      <w:sz w:val="21"/>
                      <w:szCs w:val="21"/>
                      <w:shd w:val="clear" w:color="auto" w:fill="FFFFFF"/>
                      <w:lang w:val="en-US"/>
                    </w:rPr>
                    <m:t>σ</m:t>
                  </m:r>
                </m:e>
                <m:sub>
                  <m:r>
                    <w:rPr>
                      <w:rFonts w:ascii="Cambria Math" w:hAnsi="Cambria Math"/>
                      <w:color w:val="222222"/>
                      <w:sz w:val="21"/>
                      <w:szCs w:val="21"/>
                      <w:shd w:val="clear" w:color="auto" w:fill="FFFFFF"/>
                      <w:lang w:val="en-US"/>
                    </w:rPr>
                    <m:t>1,i</m:t>
                  </m:r>
                </m:sub>
              </m:sSub>
              <m:r>
                <w:rPr>
                  <w:rFonts w:ascii="Cambria Math" w:hAnsi="Cambria Math"/>
                  <w:color w:val="222222"/>
                  <w:sz w:val="21"/>
                  <w:szCs w:val="21"/>
                  <w:shd w:val="clear" w:color="auto" w:fill="FFFFFF"/>
                  <w:lang w:val="en-US"/>
                </w:rPr>
                <m:t>+</m:t>
              </m:r>
              <m:sSub>
                <m:sSubPr>
                  <m:ctrlPr>
                    <w:rPr>
                      <w:rFonts w:ascii="Cambria Math" w:hAnsi="Cambria Math"/>
                      <w:color w:val="222222"/>
                      <w:sz w:val="21"/>
                      <w:szCs w:val="21"/>
                      <w:shd w:val="clear" w:color="auto" w:fill="FFFFFF"/>
                      <w:lang w:val="en-US"/>
                    </w:rPr>
                  </m:ctrlPr>
                </m:sSubPr>
                <m:e>
                  <m:r>
                    <m:rPr>
                      <m:sty m:val="p"/>
                    </m:rPr>
                    <w:rPr>
                      <w:rFonts w:ascii="Cambria Math" w:hAnsi="Cambria Math"/>
                      <w:color w:val="222222"/>
                      <w:sz w:val="21"/>
                      <w:szCs w:val="21"/>
                      <w:shd w:val="clear" w:color="auto" w:fill="FFFFFF"/>
                      <w:lang w:val="en-US"/>
                    </w:rPr>
                    <m:t>σ</m:t>
                  </m:r>
                </m:e>
                <m:sub>
                  <m:r>
                    <w:rPr>
                      <w:rFonts w:ascii="Cambria Math" w:hAnsi="Cambria Math"/>
                      <w:color w:val="222222"/>
                      <w:sz w:val="21"/>
                      <w:szCs w:val="21"/>
                      <w:shd w:val="clear" w:color="auto" w:fill="FFFFFF"/>
                      <w:lang w:val="en-US"/>
                    </w:rPr>
                    <m:t>2,i</m:t>
                  </m:r>
                </m:sub>
              </m:sSub>
              <m:r>
                <w:rPr>
                  <w:rFonts w:ascii="Cambria Math" w:hAnsi="Cambria Math"/>
                  <w:color w:val="222222"/>
                  <w:sz w:val="21"/>
                  <w:szCs w:val="21"/>
                  <w:shd w:val="clear" w:color="auto" w:fill="FFFFFF"/>
                  <w:lang w:val="en-US"/>
                </w:rPr>
                <m:t>)</m:t>
              </m:r>
            </m:num>
            <m:den>
              <m:sSub>
                <m:sSubPr>
                  <m:ctrlPr>
                    <w:rPr>
                      <w:rFonts w:ascii="Cambria Math" w:hAnsi="Cambria Math"/>
                      <w:color w:val="222222"/>
                      <w:sz w:val="21"/>
                      <w:szCs w:val="21"/>
                      <w:shd w:val="clear" w:color="auto" w:fill="FFFFFF"/>
                      <w:lang w:val="en-US"/>
                    </w:rPr>
                  </m:ctrlPr>
                </m:sSubPr>
                <m:e>
                  <m:r>
                    <m:rPr>
                      <m:sty m:val="p"/>
                    </m:rPr>
                    <w:rPr>
                      <w:rFonts w:ascii="Cambria Math" w:hAnsi="Cambria Math"/>
                      <w:color w:val="222222"/>
                      <w:sz w:val="21"/>
                      <w:szCs w:val="21"/>
                      <w:shd w:val="clear" w:color="auto" w:fill="FFFFFF"/>
                      <w:lang w:val="en-US"/>
                    </w:rPr>
                    <m:t>| R</m:t>
                  </m:r>
                </m:e>
                <m:sub>
                  <m:r>
                    <w:rPr>
                      <w:rFonts w:ascii="Cambria Math" w:hAnsi="Cambria Math"/>
                      <w:color w:val="222222"/>
                      <w:sz w:val="21"/>
                      <w:szCs w:val="21"/>
                      <w:shd w:val="clear" w:color="auto" w:fill="FFFFFF"/>
                      <w:lang w:val="en-US"/>
                    </w:rPr>
                    <m:t>mean,1,i</m:t>
                  </m:r>
                </m:sub>
              </m:sSub>
              <m:r>
                <w:rPr>
                  <w:rFonts w:ascii="Cambria Math" w:hAnsi="Cambria Math"/>
                  <w:color w:val="222222"/>
                  <w:sz w:val="21"/>
                  <w:szCs w:val="21"/>
                  <w:shd w:val="clear" w:color="auto" w:fill="FFFFFF"/>
                  <w:lang w:val="en-US"/>
                </w:rPr>
                <m:t>-</m:t>
              </m:r>
              <m:sSub>
                <m:sSubPr>
                  <m:ctrlPr>
                    <w:rPr>
                      <w:rFonts w:ascii="Cambria Math" w:hAnsi="Cambria Math"/>
                      <w:color w:val="222222"/>
                      <w:sz w:val="21"/>
                      <w:szCs w:val="21"/>
                      <w:shd w:val="clear" w:color="auto" w:fill="FFFFFF"/>
                      <w:lang w:val="en-US"/>
                    </w:rPr>
                  </m:ctrlPr>
                </m:sSubPr>
                <m:e>
                  <m:r>
                    <m:rPr>
                      <m:sty m:val="p"/>
                    </m:rPr>
                    <w:rPr>
                      <w:rFonts w:ascii="Cambria Math" w:hAnsi="Cambria Math"/>
                      <w:color w:val="222222"/>
                      <w:sz w:val="21"/>
                      <w:szCs w:val="21"/>
                      <w:shd w:val="clear" w:color="auto" w:fill="FFFFFF"/>
                      <w:lang w:val="en-US"/>
                    </w:rPr>
                    <m:t>R</m:t>
                  </m:r>
                </m:e>
                <m:sub>
                  <m:r>
                    <w:rPr>
                      <w:rFonts w:ascii="Cambria Math" w:hAnsi="Cambria Math"/>
                      <w:color w:val="222222"/>
                      <w:sz w:val="21"/>
                      <w:szCs w:val="21"/>
                      <w:shd w:val="clear" w:color="auto" w:fill="FFFFFF"/>
                      <w:lang w:val="en-US"/>
                    </w:rPr>
                    <m:t>mean,2,i</m:t>
                  </m:r>
                </m:sub>
              </m:sSub>
              <m:r>
                <w:rPr>
                  <w:rFonts w:ascii="Cambria Math" w:hAnsi="Cambria Math"/>
                  <w:color w:val="222222"/>
                  <w:sz w:val="21"/>
                  <w:szCs w:val="21"/>
                  <w:shd w:val="clear" w:color="auto" w:fill="FFFFFF"/>
                  <w:lang w:val="en-US"/>
                </w:rPr>
                <m:t xml:space="preserve"> | </m:t>
              </m:r>
            </m:den>
          </m:f>
        </m:oMath>
      </m:oMathPara>
    </w:p>
    <w:p w14:paraId="2719AAD2" w14:textId="77777777" w:rsidR="00DE3CE9" w:rsidRPr="00491E4D" w:rsidRDefault="00DE3CE9" w:rsidP="00DE3CE9">
      <w:pPr>
        <w:rPr>
          <w:rFonts w:ascii="Helvetica" w:hAnsi="Helvetica"/>
          <w:lang w:val="en-US"/>
        </w:rPr>
      </w:pPr>
    </w:p>
    <w:p w14:paraId="1EBB0FDC" w14:textId="77777777" w:rsidR="00DE3CE9" w:rsidRPr="00491E4D" w:rsidRDefault="00DE3CE9" w:rsidP="00DE3CE9">
      <w:pPr>
        <w:rPr>
          <w:rFonts w:ascii="Helvetica" w:hAnsi="Helvetica" w:cstheme="minorHAnsi"/>
          <w:sz w:val="20"/>
          <w:szCs w:val="20"/>
          <w:lang w:val="en-US"/>
        </w:rPr>
      </w:pPr>
      <w:r w:rsidRPr="00491E4D">
        <w:rPr>
          <w:rFonts w:ascii="Helvetica" w:hAnsi="Helvetica" w:cstheme="minorHAnsi"/>
          <w:i/>
          <w:iCs/>
          <w:sz w:val="20"/>
          <w:szCs w:val="20"/>
          <w:lang w:val="en-US"/>
        </w:rPr>
        <w:t>R</w:t>
      </w:r>
      <w:r w:rsidRPr="00491E4D">
        <w:rPr>
          <w:rFonts w:ascii="Helvetica" w:hAnsi="Helvetica" w:cstheme="minorHAnsi"/>
          <w:i/>
          <w:iCs/>
          <w:sz w:val="20"/>
          <w:szCs w:val="20"/>
          <w:vertAlign w:val="subscript"/>
          <w:lang w:val="en-US"/>
        </w:rPr>
        <w:t>mean,1,i</w:t>
      </w:r>
      <w:r w:rsidRPr="00491E4D">
        <w:rPr>
          <w:rFonts w:ascii="Helvetica" w:hAnsi="Helvetica" w:cstheme="minorHAnsi"/>
          <w:i/>
          <w:iCs/>
          <w:sz w:val="20"/>
          <w:szCs w:val="20"/>
          <w:lang w:val="en-US"/>
        </w:rPr>
        <w:t xml:space="preserve"> and R</w:t>
      </w:r>
      <w:r w:rsidRPr="00491E4D">
        <w:rPr>
          <w:rFonts w:ascii="Helvetica" w:hAnsi="Helvetica" w:cstheme="minorHAnsi"/>
          <w:i/>
          <w:iCs/>
          <w:sz w:val="20"/>
          <w:szCs w:val="20"/>
          <w:vertAlign w:val="subscript"/>
          <w:lang w:val="en-US"/>
        </w:rPr>
        <w:t xml:space="preserve">mean,2,i </w:t>
      </w:r>
      <w:r w:rsidRPr="00491E4D">
        <w:rPr>
          <w:rFonts w:ascii="Helvetica" w:hAnsi="Helvetica" w:cstheme="minorHAnsi"/>
          <w:i/>
          <w:iCs/>
          <w:sz w:val="20"/>
          <w:szCs w:val="20"/>
          <w:lang w:val="en-US"/>
        </w:rPr>
        <w:t>are the mean reflectance values of each vegetation type and σ</w:t>
      </w:r>
      <w:r w:rsidRPr="00491E4D">
        <w:rPr>
          <w:rFonts w:ascii="Helvetica" w:hAnsi="Helvetica" w:cstheme="minorHAnsi"/>
          <w:i/>
          <w:iCs/>
          <w:sz w:val="20"/>
          <w:szCs w:val="20"/>
          <w:vertAlign w:val="subscript"/>
          <w:lang w:val="en-US"/>
        </w:rPr>
        <w:t xml:space="preserve">mean,1,i </w:t>
      </w:r>
      <w:r w:rsidRPr="00491E4D">
        <w:rPr>
          <w:rFonts w:ascii="Helvetica" w:hAnsi="Helvetica" w:cstheme="minorHAnsi"/>
          <w:i/>
          <w:iCs/>
          <w:sz w:val="20"/>
          <w:szCs w:val="20"/>
          <w:lang w:val="en-US"/>
        </w:rPr>
        <w:t>and σ</w:t>
      </w:r>
      <w:r w:rsidRPr="00491E4D">
        <w:rPr>
          <w:rFonts w:ascii="Helvetica" w:hAnsi="Helvetica" w:cstheme="minorHAnsi"/>
          <w:i/>
          <w:iCs/>
          <w:sz w:val="20"/>
          <w:szCs w:val="20"/>
          <w:vertAlign w:val="subscript"/>
          <w:lang w:val="en-US"/>
        </w:rPr>
        <w:t xml:space="preserve">mean,2,i </w:t>
      </w:r>
      <w:r w:rsidRPr="00491E4D">
        <w:rPr>
          <w:rFonts w:ascii="Helvetica" w:hAnsi="Helvetica" w:cstheme="minorHAnsi"/>
          <w:i/>
          <w:iCs/>
          <w:sz w:val="20"/>
          <w:szCs w:val="20"/>
          <w:lang w:val="en-US"/>
        </w:rPr>
        <w:t xml:space="preserve">are the standard deviations of the reflectance values </w:t>
      </w:r>
      <w:r w:rsidRPr="00491E4D">
        <w:rPr>
          <w:rFonts w:ascii="Helvetica" w:hAnsi="Helvetica" w:cstheme="minorHAnsi"/>
          <w:i/>
          <w:iCs/>
          <w:sz w:val="20"/>
          <w:szCs w:val="20"/>
          <w:lang w:val="en-US"/>
        </w:rPr>
        <w:fldChar w:fldCharType="begin"/>
      </w:r>
      <w:r w:rsidRPr="00491E4D">
        <w:rPr>
          <w:rFonts w:ascii="Helvetica" w:hAnsi="Helvetica" w:cstheme="minorHAnsi"/>
          <w:i/>
          <w:iCs/>
          <w:sz w:val="20"/>
          <w:szCs w:val="20"/>
          <w:lang w:val="en-US"/>
        </w:rPr>
        <w:instrText xml:space="preserve"> ADDIN ZOTERO_ITEM CSL_CITATION {"citationID":"R7UmgJvL","properties":{"formattedCitation":"(Somers et al., 2010)","plainCitation":"(Somers et al., 2010)","noteIndex":0},"citationItems":[{"id":533,"uris":["http://zotero.org/users/local/8RirLiuI/items/E2BXLZ8R"],"uri":["http://zotero.org/users/local/8RirLiuI/items/E2BXLZ8R"],"itemData":{"id":533,"type":"article-journal","container-title":"International Journal of Remote Sensing","DOI":"10.1080/01431160903311305","ISSN":"0143-1161, 1366-5901","issue":"20","journalAbbreviation":"International Journal of Remote Sensing","language":"en","page":"5549-5568","source":"DOI.org (Crossref)","title":"An automated waveband selection technique for optimized hyperspectral mixture analysis","volume":"31","author":[{"family":"Somers","given":"B."},{"family":"Delalieux","given":"S."},{"family":"Verstraeten","given":"W. W."},{"family":"Aardt","given":"J. A. N.","non-dropping-particle":"van"},{"family":"Albrigo","given":"G. L."},{"family":"Coppin","given":"P."}],"issued":{"date-parts":[["2010",10,20]]}}}],"schema":"https://github.com/citation-style-language/schema/raw/master/csl-citation.json"} </w:instrText>
      </w:r>
      <w:r w:rsidRPr="00491E4D">
        <w:rPr>
          <w:rFonts w:ascii="Helvetica" w:hAnsi="Helvetica" w:cstheme="minorHAnsi"/>
          <w:i/>
          <w:iCs/>
          <w:sz w:val="20"/>
          <w:szCs w:val="20"/>
          <w:lang w:val="en-US"/>
        </w:rPr>
        <w:fldChar w:fldCharType="separate"/>
      </w:r>
      <w:r w:rsidRPr="00491E4D">
        <w:rPr>
          <w:rFonts w:ascii="Helvetica" w:hAnsi="Helvetica" w:cstheme="minorHAnsi"/>
          <w:i/>
          <w:iCs/>
          <w:sz w:val="20"/>
          <w:szCs w:val="20"/>
          <w:lang w:val="en-US"/>
        </w:rPr>
        <w:t>(Somers et al., 2010)</w:t>
      </w:r>
      <w:r w:rsidRPr="00491E4D">
        <w:rPr>
          <w:rFonts w:ascii="Helvetica" w:hAnsi="Helvetica" w:cstheme="minorHAnsi"/>
          <w:i/>
          <w:iCs/>
          <w:sz w:val="20"/>
          <w:szCs w:val="20"/>
          <w:lang w:val="en-US"/>
        </w:rPr>
        <w:fldChar w:fldCharType="end"/>
      </w:r>
      <w:r w:rsidRPr="00491E4D">
        <w:rPr>
          <w:rFonts w:ascii="Helvetica" w:hAnsi="Helvetica" w:cstheme="minorHAnsi"/>
          <w:i/>
          <w:iCs/>
          <w:sz w:val="20"/>
          <w:szCs w:val="20"/>
          <w:lang w:val="en-US"/>
        </w:rPr>
        <w:t xml:space="preserve">. </w:t>
      </w:r>
    </w:p>
    <w:p w14:paraId="095C2F09" w14:textId="77777777" w:rsidR="00DE3CE9" w:rsidRPr="00491E4D" w:rsidRDefault="00DE3CE9" w:rsidP="00DE3CE9">
      <w:pPr>
        <w:rPr>
          <w:rFonts w:ascii="Helvetica" w:hAnsi="Helvetica" w:cstheme="minorHAnsi"/>
          <w:i/>
          <w:iCs/>
          <w:sz w:val="20"/>
          <w:szCs w:val="20"/>
          <w:lang w:val="en-US"/>
        </w:rPr>
      </w:pPr>
    </w:p>
    <w:p w14:paraId="30852404" w14:textId="77777777" w:rsidR="00DE3CE9" w:rsidRPr="00491E4D" w:rsidRDefault="00DE3CE9" w:rsidP="00DE3CE9">
      <w:pPr>
        <w:rPr>
          <w:rFonts w:ascii="Helvetica" w:hAnsi="Helvetica"/>
          <w:lang w:val="en-US"/>
        </w:rPr>
      </w:pPr>
      <w:r w:rsidRPr="00491E4D">
        <w:rPr>
          <w:rFonts w:ascii="Helvetica" w:hAnsi="Helvetica"/>
          <w:lang w:val="en-US"/>
        </w:rPr>
        <w:t>ISI values represent</w:t>
      </w:r>
      <w:r>
        <w:rPr>
          <w:rFonts w:ascii="Helvetica" w:hAnsi="Helvetica"/>
          <w:lang w:val="en-US"/>
        </w:rPr>
        <w:t xml:space="preserve"> the</w:t>
      </w:r>
      <w:r w:rsidRPr="00491E4D">
        <w:rPr>
          <w:rFonts w:ascii="Helvetica" w:hAnsi="Helvetica"/>
          <w:lang w:val="en-US"/>
        </w:rPr>
        <w:t xml:space="preserve"> intra-community spectral variance when compared </w:t>
      </w:r>
      <w:r>
        <w:rPr>
          <w:rFonts w:ascii="Helvetica" w:hAnsi="Helvetica"/>
          <w:lang w:val="en-US"/>
        </w:rPr>
        <w:t xml:space="preserve">to </w:t>
      </w:r>
      <w:r w:rsidRPr="00491E4D">
        <w:rPr>
          <w:rFonts w:ascii="Helvetica" w:hAnsi="Helvetica"/>
          <w:lang w:val="en-US"/>
        </w:rPr>
        <w:t xml:space="preserve">inter-community </w:t>
      </w:r>
      <w:r>
        <w:rPr>
          <w:rFonts w:ascii="Helvetica" w:hAnsi="Helvetica"/>
          <w:lang w:val="en-US"/>
        </w:rPr>
        <w:t>differences.</w:t>
      </w:r>
      <w:r w:rsidRPr="00491E4D">
        <w:rPr>
          <w:rFonts w:ascii="Helvetica" w:hAnsi="Helvetica"/>
          <w:lang w:val="en-US"/>
        </w:rPr>
        <w:t xml:space="preserve"> </w:t>
      </w:r>
      <w:r>
        <w:rPr>
          <w:rFonts w:ascii="Helvetica" w:hAnsi="Helvetica"/>
          <w:lang w:val="en-US"/>
        </w:rPr>
        <w:t>A lower ISI</w:t>
      </w:r>
      <w:r w:rsidRPr="00491E4D">
        <w:rPr>
          <w:rFonts w:ascii="Helvetica" w:hAnsi="Helvetica"/>
          <w:lang w:val="en-US"/>
        </w:rPr>
        <w:t xml:space="preserve"> </w:t>
      </w:r>
      <w:r>
        <w:rPr>
          <w:rFonts w:ascii="Helvetica" w:hAnsi="Helvetica"/>
          <w:lang w:val="en-US"/>
        </w:rPr>
        <w:t xml:space="preserve">indicates that </w:t>
      </w:r>
      <w:r w:rsidRPr="00491E4D">
        <w:rPr>
          <w:rFonts w:ascii="Helvetica" w:hAnsi="Helvetica"/>
          <w:lang w:val="en-US"/>
        </w:rPr>
        <w:t>a band</w:t>
      </w:r>
      <w:r>
        <w:rPr>
          <w:rFonts w:ascii="Helvetica" w:hAnsi="Helvetica"/>
          <w:lang w:val="en-US"/>
        </w:rPr>
        <w:t xml:space="preserve"> is better at </w:t>
      </w:r>
      <w:r w:rsidRPr="00491E4D">
        <w:rPr>
          <w:rFonts w:ascii="Helvetica" w:hAnsi="Helvetica"/>
          <w:lang w:val="en-US"/>
        </w:rPr>
        <w:t>discriminat</w:t>
      </w:r>
      <w:r>
        <w:rPr>
          <w:rFonts w:ascii="Helvetica" w:hAnsi="Helvetica"/>
          <w:lang w:val="en-US"/>
        </w:rPr>
        <w:t>ing</w:t>
      </w:r>
      <w:r w:rsidRPr="00491E4D">
        <w:rPr>
          <w:rFonts w:ascii="Helvetica" w:hAnsi="Helvetica"/>
          <w:lang w:val="en-US"/>
        </w:rPr>
        <w:t xml:space="preserve"> vegetation types</w:t>
      </w:r>
      <w:r>
        <w:rPr>
          <w:rFonts w:ascii="Helvetica" w:hAnsi="Helvetica"/>
          <w:lang w:val="en-US"/>
        </w:rPr>
        <w:t xml:space="preserve"> </w:t>
      </w:r>
      <w:r>
        <w:rPr>
          <w:rFonts w:ascii="Helvetica" w:hAnsi="Helvetica"/>
          <w:lang w:val="en-US"/>
        </w:rPr>
        <w:fldChar w:fldCharType="begin"/>
      </w:r>
      <w:r>
        <w:rPr>
          <w:rFonts w:ascii="Helvetica" w:hAnsi="Helvetica"/>
          <w:lang w:val="en-US"/>
        </w:rPr>
        <w:instrText xml:space="preserve"> ADDIN ZOTERO_ITEM CSL_CITATION {"citationID":"y7qVl7od","properties":{"formattedCitation":"(Beamish et al., 2017)","plainCitation":"(Beamish et al., 2017)","noteIndex":0},"citationItems":[{"id":627,"uris":["http://zotero.org/users/local/8RirLiuI/items/GS736TSU"],"uri":["http://zotero.org/users/local/8RirLiuI/items/GS736TSU"],"itemData":{"id":627,"type":"article-journal","abstract":"Arctic tundra ecosystems exhibit small-scale variations in species composition, micro-topography as well as significant spatial and temporal variations in moisture. These attributes result in similar spectral characteristics between distinct vegetation communities. In this study we examine spectral variability at three phenological phases of leaf-out, maximum canopy, and senescence of ground-based spectroscopy, as well as a simulated Environmental Mapping and Analysis Program (EnMAP) and simulated Sentinel-2 reflectance spectra, from five dominant low-Arctic tundra vegetation communities in the Toolik Lake Research Area, Alaska, in order to inform spectral differentiation and subsequent vegetation classification at both the ground and satellite scale. We used the InStability Index (ISI), a ratio of between endmember and within endmember variability, to determine the most discriminative phenophase and wavelength regions for identification of each vegetation community. Our results show that the senescent phase was the most discriminative phenophase for the identification of the majority of communities when using both ground-based and simulated EnMAP reflectance spectra. Maximum canopy was the most discriminative phenophase for the majority of simulated Sentinel-2 reflectance data. As with previous ground-based spectral characterization of Alaskan low-Arctic tundra, the blue, red, and red-edge parts of the spectrum were most discriminative for all three reflectance datasets. Differences in vegetation colour driven by pigment dynamics appear to be the optimal areas of the spectrum for differentiation using high spectral resolution field spectroscopy and simulated hyperspectral EnMAP and multispectral Sentinel-2 reflectance spectra. The phenological aspect of this study highlights the potential exploitation of more extreme colour differences in vegetation observed during senescence when hyperspectral data is available. The results provide insight into both the community and seasonal dynamics of spectral variability to better understand and interpret currently used broadband vegetation indices and also for improved spectral unmixing of hyperspectral aerial and satellite data which is useful for a wide range of applications from fine-scale monitoring of shifting vegetation composition to the identification of vegetation vigor.","container-title":"Remote Sensing","DOI":"10.3390/rs9111200","issue":"11","language":"en","note":"number: 11\npublisher: Multidisciplinary Digital Publishing Institute","page":"1200","source":"www.mdpi.com","title":"A Phenological Approach to Spectral Differentiation of Low-Arctic Tundra Vegetation Communities, North Slope, Alaska","volume":"9","author":[{"family":"Beamish","given":"Alison Leslie"},{"family":"Coops","given":"Nicholas"},{"family":"Chabrillat","given":"Sabine"},{"family":"Heim","given":"Birgit"}],"issued":{"date-parts":[["2017",11]]}}}],"schema":"https://github.com/citation-style-language/schema/raw/master/csl-citation.json"} </w:instrText>
      </w:r>
      <w:r>
        <w:rPr>
          <w:rFonts w:ascii="Helvetica" w:hAnsi="Helvetica"/>
          <w:lang w:val="en-US"/>
        </w:rPr>
        <w:fldChar w:fldCharType="separate"/>
      </w:r>
      <w:r>
        <w:rPr>
          <w:rFonts w:ascii="Helvetica" w:hAnsi="Helvetica"/>
          <w:noProof/>
          <w:lang w:val="en-US"/>
        </w:rPr>
        <w:t>(Beamish et al., 2017)</w:t>
      </w:r>
      <w:r>
        <w:rPr>
          <w:rFonts w:ascii="Helvetica" w:hAnsi="Helvetica"/>
          <w:lang w:val="en-US"/>
        </w:rPr>
        <w:fldChar w:fldCharType="end"/>
      </w:r>
      <w:r w:rsidRPr="00491E4D">
        <w:rPr>
          <w:rFonts w:ascii="Helvetica" w:hAnsi="Helvetica"/>
          <w:lang w:val="en-US"/>
        </w:rPr>
        <w:t xml:space="preserve">. </w:t>
      </w:r>
      <w:r>
        <w:rPr>
          <w:rFonts w:ascii="Helvetica" w:hAnsi="Helvetica"/>
          <w:lang w:val="en-US"/>
        </w:rPr>
        <w:t>Comparing</w:t>
      </w:r>
      <w:r w:rsidRPr="00491E4D">
        <w:rPr>
          <w:rFonts w:ascii="Helvetica" w:hAnsi="Helvetica"/>
          <w:lang w:val="en-US"/>
        </w:rPr>
        <w:t xml:space="preserve"> ISI values across the entire spectrum, </w:t>
      </w:r>
      <w:r>
        <w:rPr>
          <w:rFonts w:ascii="Helvetica" w:hAnsi="Helvetica"/>
          <w:lang w:val="en-US"/>
        </w:rPr>
        <w:t xml:space="preserve">identifies </w:t>
      </w:r>
      <w:r w:rsidRPr="00491E4D">
        <w:rPr>
          <w:rFonts w:ascii="Helvetica" w:hAnsi="Helvetica"/>
          <w:lang w:val="en-US"/>
        </w:rPr>
        <w:t xml:space="preserve">the spectral regions </w:t>
      </w:r>
      <w:r>
        <w:rPr>
          <w:rFonts w:ascii="Helvetica" w:hAnsi="Helvetica"/>
          <w:lang w:val="en-US"/>
        </w:rPr>
        <w:t xml:space="preserve">best suited to discriminating </w:t>
      </w:r>
      <w:r w:rsidRPr="00491E4D">
        <w:rPr>
          <w:rFonts w:ascii="Helvetica" w:hAnsi="Helvetica"/>
          <w:lang w:val="en-US"/>
        </w:rPr>
        <w:t xml:space="preserve">Artic </w:t>
      </w:r>
      <w:r>
        <w:rPr>
          <w:rFonts w:ascii="Helvetica" w:hAnsi="Helvetica"/>
          <w:lang w:val="en-US"/>
        </w:rPr>
        <w:t xml:space="preserve">vegetation types. Furthermore, </w:t>
      </w:r>
      <w:r w:rsidRPr="00491E4D">
        <w:rPr>
          <w:rFonts w:ascii="Helvetica" w:hAnsi="Helvetica"/>
          <w:lang w:val="en-US"/>
        </w:rPr>
        <w:t>specific wavelengths</w:t>
      </w:r>
      <w:r>
        <w:rPr>
          <w:rFonts w:ascii="Helvetica" w:hAnsi="Helvetica"/>
          <w:lang w:val="en-US"/>
        </w:rPr>
        <w:t xml:space="preserve"> and the associated biophysical features can be identified </w:t>
      </w:r>
      <w:r>
        <w:rPr>
          <w:rFonts w:ascii="Helvetica" w:hAnsi="Helvetica"/>
          <w:lang w:val="en-US"/>
        </w:rPr>
        <w:fldChar w:fldCharType="begin"/>
      </w:r>
      <w:r>
        <w:rPr>
          <w:rFonts w:ascii="Helvetica" w:hAnsi="Helvetica"/>
          <w:lang w:val="en-US"/>
        </w:rPr>
        <w:instrText xml:space="preserve"> ADDIN ZOTERO_ITEM CSL_CITATION {"citationID":"2oGJk94M","properties":{"formattedCitation":"(Beamish et al., 2017)","plainCitation":"(Beamish et al., 2017)","noteIndex":0},"citationItems":[{"id":627,"uris":["http://zotero.org/users/local/8RirLiuI/items/GS736TSU"],"uri":["http://zotero.org/users/local/8RirLiuI/items/GS736TSU"],"itemData":{"id":627,"type":"article-journal","abstract":"Arctic tundra ecosystems exhibit small-scale variations in species composition, micro-topography as well as significant spatial and temporal variations in moisture. These attributes result in similar spectral characteristics between distinct vegetation communities. In this study we examine spectral variability at three phenological phases of leaf-out, maximum canopy, and senescence of ground-based spectroscopy, as well as a simulated Environmental Mapping and Analysis Program (EnMAP) and simulated Sentinel-2 reflectance spectra, from five dominant low-Arctic tundra vegetation communities in the Toolik Lake Research Area, Alaska, in order to inform spectral differentiation and subsequent vegetation classification at both the ground and satellite scale. We used the InStability Index (ISI), a ratio of between endmember and within endmember variability, to determine the most discriminative phenophase and wavelength regions for identification of each vegetation community. Our results show that the senescent phase was the most discriminative phenophase for the identification of the majority of communities when using both ground-based and simulated EnMAP reflectance spectra. Maximum canopy was the most discriminative phenophase for the majority of simulated Sentinel-2 reflectance data. As with previous ground-based spectral characterization of Alaskan low-Arctic tundra, the blue, red, and red-edge parts of the spectrum were most discriminative for all three reflectance datasets. Differences in vegetation colour driven by pigment dynamics appear to be the optimal areas of the spectrum for differentiation using high spectral resolution field spectroscopy and simulated hyperspectral EnMAP and multispectral Sentinel-2 reflectance spectra. The phenological aspect of this study highlights the potential exploitation of more extreme colour differences in vegetation observed during senescence when hyperspectral data is available. The results provide insight into both the community and seasonal dynamics of spectral variability to better understand and interpret currently used broadband vegetation indices and also for improved spectral unmixing of hyperspectral aerial and satellite data which is useful for a wide range of applications from fine-scale monitoring of shifting vegetation composition to the identification of vegetation vigor.","container-title":"Remote Sensing","DOI":"10.3390/rs9111200","issue":"11","language":"en","note":"number: 11\npublisher: Multidisciplinary Digital Publishing Institute","page":"1200","source":"www.mdpi.com","title":"A Phenological Approach to Spectral Differentiation of Low-Arctic Tundra Vegetation Communities, North Slope, Alaska","volume":"9","author":[{"family":"Beamish","given":"Alison Leslie"},{"family":"Coops","given":"Nicholas"},{"family":"Chabrillat","given":"Sabine"},{"family":"Heim","given":"Birgit"}],"issued":{"date-parts":[["2017",11]]}}}],"schema":"https://github.com/citation-style-language/schema/raw/master/csl-citation.json"} </w:instrText>
      </w:r>
      <w:r>
        <w:rPr>
          <w:rFonts w:ascii="Helvetica" w:hAnsi="Helvetica"/>
          <w:lang w:val="en-US"/>
        </w:rPr>
        <w:fldChar w:fldCharType="separate"/>
      </w:r>
      <w:r>
        <w:rPr>
          <w:rFonts w:ascii="Helvetica" w:hAnsi="Helvetica"/>
          <w:noProof/>
          <w:lang w:val="en-US"/>
        </w:rPr>
        <w:t>(Beamish et al., 2017)</w:t>
      </w:r>
      <w:r>
        <w:rPr>
          <w:rFonts w:ascii="Helvetica" w:hAnsi="Helvetica"/>
          <w:lang w:val="en-US"/>
        </w:rPr>
        <w:fldChar w:fldCharType="end"/>
      </w:r>
      <w:r>
        <w:rPr>
          <w:rFonts w:ascii="Helvetica" w:hAnsi="Helvetica"/>
          <w:lang w:val="en-US"/>
        </w:rPr>
        <w:t xml:space="preserve">. This helps explain the origin spectral differences between vegetation types. </w:t>
      </w:r>
    </w:p>
    <w:p w14:paraId="7EC38CAF" w14:textId="77777777" w:rsidR="00DE3CE9" w:rsidRPr="00491E4D" w:rsidRDefault="00DE3CE9" w:rsidP="00DE3CE9">
      <w:pPr>
        <w:rPr>
          <w:rFonts w:ascii="Helvetica" w:hAnsi="Helvetica"/>
          <w:lang w:val="en-US"/>
        </w:rPr>
      </w:pPr>
    </w:p>
    <w:p w14:paraId="2EF9109C" w14:textId="77777777" w:rsidR="00DE3CE9" w:rsidRPr="00491E4D" w:rsidRDefault="00DE3CE9" w:rsidP="00DE3CE9">
      <w:pPr>
        <w:rPr>
          <w:rFonts w:ascii="Helvetica" w:hAnsi="Helvetica"/>
          <w:color w:val="000000" w:themeColor="text1"/>
          <w:lang w:val="en-US"/>
        </w:rPr>
      </w:pPr>
      <w:r>
        <w:rPr>
          <w:rFonts w:ascii="Helvetica" w:hAnsi="Helvetica"/>
          <w:lang w:val="en-US"/>
        </w:rPr>
        <w:t>T</w:t>
      </w:r>
      <w:r w:rsidRPr="00491E4D">
        <w:rPr>
          <w:rFonts w:ascii="Helvetica" w:hAnsi="Helvetica"/>
          <w:lang w:val="en-US"/>
        </w:rPr>
        <w:t xml:space="preserve">he </w:t>
      </w:r>
      <w:r>
        <w:rPr>
          <w:rFonts w:ascii="Helvetica" w:hAnsi="Helvetica"/>
          <w:lang w:val="en-US"/>
        </w:rPr>
        <w:t>computed</w:t>
      </w:r>
      <w:r w:rsidRPr="00491E4D">
        <w:rPr>
          <w:rFonts w:ascii="Helvetica" w:hAnsi="Helvetica"/>
          <w:lang w:val="en-US"/>
        </w:rPr>
        <w:t xml:space="preserve"> ISI values</w:t>
      </w:r>
      <w:r>
        <w:rPr>
          <w:rFonts w:ascii="Helvetica" w:hAnsi="Helvetica"/>
          <w:lang w:val="en-US"/>
        </w:rPr>
        <w:t xml:space="preserve"> were used</w:t>
      </w:r>
      <w:r w:rsidRPr="00491E4D">
        <w:rPr>
          <w:rFonts w:ascii="Helvetica" w:hAnsi="Helvetica"/>
          <w:lang w:val="en-US"/>
        </w:rPr>
        <w:t xml:space="preserve"> as a selection criterion</w:t>
      </w:r>
      <w:r>
        <w:rPr>
          <w:rFonts w:ascii="Helvetica" w:hAnsi="Helvetica"/>
          <w:lang w:val="en-US"/>
        </w:rPr>
        <w:t xml:space="preserve"> for the final band selection. A</w:t>
      </w:r>
      <w:r w:rsidRPr="00491E4D">
        <w:rPr>
          <w:rFonts w:ascii="Helvetica" w:hAnsi="Helvetica"/>
          <w:lang w:val="en-US"/>
        </w:rPr>
        <w:t xml:space="preserve"> three-</w:t>
      </w:r>
      <w:r>
        <w:rPr>
          <w:rFonts w:ascii="Helvetica" w:hAnsi="Helvetica"/>
          <w:lang w:val="en-US"/>
        </w:rPr>
        <w:t>band</w:t>
      </w:r>
      <w:r w:rsidRPr="00491E4D">
        <w:rPr>
          <w:rFonts w:ascii="Helvetica" w:hAnsi="Helvetica"/>
          <w:lang w:val="en-US"/>
        </w:rPr>
        <w:t xml:space="preserve"> moving window was used to identify</w:t>
      </w:r>
      <w:r>
        <w:rPr>
          <w:rFonts w:ascii="Helvetica" w:hAnsi="Helvetica"/>
          <w:lang w:val="en-US"/>
        </w:rPr>
        <w:t xml:space="preserve"> and select</w:t>
      </w:r>
      <w:r w:rsidRPr="00491E4D">
        <w:rPr>
          <w:rFonts w:ascii="Helvetica" w:hAnsi="Helvetica"/>
          <w:lang w:val="en-US"/>
        </w:rPr>
        <w:t xml:space="preserve"> local </w:t>
      </w:r>
      <w:r>
        <w:rPr>
          <w:rFonts w:ascii="Helvetica" w:hAnsi="Helvetica"/>
          <w:lang w:val="en-US"/>
        </w:rPr>
        <w:t xml:space="preserve">ISI </w:t>
      </w:r>
      <w:r w:rsidRPr="00491E4D">
        <w:rPr>
          <w:rFonts w:ascii="Helvetica" w:hAnsi="Helvetica"/>
          <w:lang w:val="en-US"/>
        </w:rPr>
        <w:t>minim</w:t>
      </w:r>
      <w:r>
        <w:rPr>
          <w:rFonts w:ascii="Helvetica" w:hAnsi="Helvetica"/>
          <w:lang w:val="en-US"/>
        </w:rPr>
        <w:t>a</w:t>
      </w:r>
      <w:r w:rsidRPr="00AB6EC2">
        <w:rPr>
          <w:rFonts w:ascii="Helvetica" w:hAnsi="Helvetica"/>
          <w:lang w:val="en-US"/>
        </w:rPr>
        <w:t>. Local minima selection enables the automated and flexible selection of bands across the entire spectrum and does not</w:t>
      </w:r>
      <w:r w:rsidRPr="00491E4D">
        <w:rPr>
          <w:rFonts w:ascii="Helvetica" w:hAnsi="Helvetica"/>
          <w:lang w:val="en-US"/>
        </w:rPr>
        <w:t xml:space="preserve"> exclude </w:t>
      </w:r>
      <w:r>
        <w:rPr>
          <w:rFonts w:ascii="Helvetica" w:hAnsi="Helvetica"/>
          <w:lang w:val="en-US"/>
        </w:rPr>
        <w:t>bands</w:t>
      </w:r>
      <w:r w:rsidRPr="00491E4D">
        <w:rPr>
          <w:rFonts w:ascii="Helvetica" w:hAnsi="Helvetica"/>
          <w:lang w:val="en-US"/>
        </w:rPr>
        <w:t xml:space="preserve"> from</w:t>
      </w:r>
      <w:r>
        <w:rPr>
          <w:rFonts w:ascii="Helvetica" w:hAnsi="Helvetica"/>
          <w:lang w:val="en-US"/>
        </w:rPr>
        <w:t xml:space="preserve"> variable</w:t>
      </w:r>
      <w:r w:rsidRPr="00491E4D">
        <w:rPr>
          <w:rFonts w:ascii="Helvetica" w:hAnsi="Helvetica"/>
          <w:lang w:val="en-US"/>
        </w:rPr>
        <w:t xml:space="preserve"> spectral regions </w:t>
      </w:r>
      <w:r>
        <w:rPr>
          <w:rFonts w:ascii="Helvetica" w:hAnsi="Helvetica"/>
          <w:lang w:val="en-US"/>
        </w:rPr>
        <w:fldChar w:fldCharType="begin"/>
      </w:r>
      <w:r>
        <w:rPr>
          <w:rFonts w:ascii="Helvetica" w:hAnsi="Helvetica"/>
          <w:lang w:val="en-US"/>
        </w:rPr>
        <w:instrText xml:space="preserve"> ADDIN ZOTERO_ITEM CSL_CITATION {"citationID":"mAtcXGXd","properties":{"formattedCitation":"(Beamish et al., 2017)","plainCitation":"(Beamish et al., 2017)","noteIndex":0},"citationItems":[{"id":627,"uris":["http://zotero.org/users/local/8RirLiuI/items/GS736TSU"],"uri":["http://zotero.org/users/local/8RirLiuI/items/GS736TSU"],"itemData":{"id":627,"type":"article-journal","abstract":"Arctic tundra ecosystems exhibit small-scale variations in species composition, micro-topography as well as significant spatial and temporal variations in moisture. These attributes result in similar spectral characteristics between distinct vegetation communities. In this study we examine spectral variability at three phenological phases of leaf-out, maximum canopy, and senescence of ground-based spectroscopy, as well as a simulated Environmental Mapping and Analysis Program (EnMAP) and simulated Sentinel-2 reflectance spectra, from five dominant low-Arctic tundra vegetation communities in the Toolik Lake Research Area, Alaska, in order to inform spectral differentiation and subsequent vegetation classification at both the ground and satellite scale. We used the InStability Index (ISI), a ratio of between endmember and within endmember variability, to determine the most discriminative phenophase and wavelength regions for identification of each vegetation community. Our results show that the senescent phase was the most discriminative phenophase for the identification of the majority of communities when using both ground-based and simulated EnMAP reflectance spectra. Maximum canopy was the most discriminative phenophase for the majority of simulated Sentinel-2 reflectance data. As with previous ground-based spectral characterization of Alaskan low-Arctic tundra, the blue, red, and red-edge parts of the spectrum were most discriminative for all three reflectance datasets. Differences in vegetation colour driven by pigment dynamics appear to be the optimal areas of the spectrum for differentiation using high spectral resolution field spectroscopy and simulated hyperspectral EnMAP and multispectral Sentinel-2 reflectance spectra. The phenological aspect of this study highlights the potential exploitation of more extreme colour differences in vegetation observed during senescence when hyperspectral data is available. The results provide insight into both the community and seasonal dynamics of spectral variability to better understand and interpret currently used broadband vegetation indices and also for improved spectral unmixing of hyperspectral aerial and satellite data which is useful for a wide range of applications from fine-scale monitoring of shifting vegetation composition to the identification of vegetation vigor.","container-title":"Remote Sensing","DOI":"10.3390/rs9111200","issue":"11","language":"en","note":"number: 11\npublisher: Multidisciplinary Digital Publishing Institute","page":"1200","source":"www.mdpi.com","title":"A Phenological Approach to Spectral Differentiation of Low-Arctic Tundra Vegetation Communities, North Slope, Alaska","volume":"9","author":[{"family":"Beamish","given":"Alison Leslie"},{"family":"Coops","given":"Nicholas"},{"family":"Chabrillat","given":"Sabine"},{"family":"Heim","given":"Birgit"}],"issued":{"date-parts":[["2017",11]]}}}],"schema":"https://github.com/citation-style-language/schema/raw/master/csl-citation.json"} </w:instrText>
      </w:r>
      <w:r>
        <w:rPr>
          <w:rFonts w:ascii="Helvetica" w:hAnsi="Helvetica"/>
          <w:lang w:val="en-US"/>
        </w:rPr>
        <w:fldChar w:fldCharType="separate"/>
      </w:r>
      <w:r>
        <w:rPr>
          <w:rFonts w:ascii="Helvetica" w:hAnsi="Helvetica"/>
          <w:noProof/>
          <w:lang w:val="en-US"/>
        </w:rPr>
        <w:t>(Beamish et al., 2017)</w:t>
      </w:r>
      <w:r>
        <w:rPr>
          <w:rFonts w:ascii="Helvetica" w:hAnsi="Helvetica"/>
          <w:lang w:val="en-US"/>
        </w:rPr>
        <w:fldChar w:fldCharType="end"/>
      </w:r>
      <w:r>
        <w:rPr>
          <w:rFonts w:ascii="Helvetica" w:hAnsi="Helvetica"/>
          <w:lang w:val="en-US"/>
        </w:rPr>
        <w:t xml:space="preserve">. </w:t>
      </w:r>
      <w:r w:rsidRPr="00491E4D">
        <w:rPr>
          <w:rFonts w:ascii="Helvetica" w:hAnsi="Helvetica"/>
          <w:lang w:val="en-US"/>
        </w:rPr>
        <w:t xml:space="preserve">I conducted an additional post hoc automated band selection exclusively using 2019 measurements, as these had more distinct endmembers, cited to be essential to providing accurate and appropriate </w:t>
      </w:r>
      <w:r>
        <w:rPr>
          <w:rFonts w:ascii="Helvetica" w:hAnsi="Helvetica"/>
          <w:lang w:val="en-US"/>
        </w:rPr>
        <w:t>band</w:t>
      </w:r>
      <w:r w:rsidRPr="00491E4D">
        <w:rPr>
          <w:rFonts w:ascii="Helvetica" w:hAnsi="Helvetica"/>
          <w:lang w:val="en-US"/>
        </w:rPr>
        <w:t xml:space="preserve"> selections </w:t>
      </w:r>
      <w:r w:rsidRPr="00491E4D">
        <w:rPr>
          <w:rFonts w:ascii="Helvetica" w:hAnsi="Helvetica"/>
          <w:lang w:val="en-US"/>
        </w:rPr>
        <w:fldChar w:fldCharType="begin"/>
      </w:r>
      <w:r w:rsidRPr="00491E4D">
        <w:rPr>
          <w:rFonts w:ascii="Helvetica" w:hAnsi="Helvetica"/>
          <w:lang w:val="en-US"/>
        </w:rPr>
        <w:instrText xml:space="preserve"> ADDIN ZOTERO_ITEM CSL_CITATION {"citationID":"TdLEBGKC","properties":{"formattedCitation":"(Somers et al., 2010; Song, 2005)","plainCitation":"(Somers et al., 2010; Song, 2005)","noteIndex":0},"citationItems":[{"id":533,"uris":["http://zotero.org/users/local/8RirLiuI/items/E2BXLZ8R"],"uri":["http://zotero.org/users/local/8RirLiuI/items/E2BXLZ8R"],"itemData":{"id":533,"type":"article-journal","container-title":"International Journal of Remote Sensing","DOI":"10.1080/01431160903311305","ISSN":"0143-1161, 1366-5901","issue":"20","journalAbbreviation":"International Journal of Remote Sensing","language":"en","page":"5549-5568","source":"DOI.org (Crossref)","title":"An automated waveband selection technique for optimized hyperspectral mixture analysis","volume":"31","author":[{"family":"Somers","given":"B."},{"family":"Delalieux","given":"S."},{"family":"Verstraeten","given":"W. W."},{"family":"Aardt","given":"J. A. N.","non-dropping-particle":"van"},{"family":"Albrigo","given":"G. L."},{"family":"Coppin","given":"P."}],"issued":{"date-parts":[["2010",10,20]]}}},{"id":759,"uris":["http://zotero.org/users/local/8RirLiuI/items/FP99F5KH"],"uri":["http://zotero.org/users/local/8RirLiuI/items/FP99F5KH"],"itemData":{"id":759,"type":"article-journal","abstract":"In the urban environment both quality of life and surface biophysical processes are closely related to the presence of vegetation. Spectral mixture analysis (SMA) has been frequently used to derive subpixel vegetation information from remotely sensed imagery in urban areas, where the underlying landscapes are assumed to be composed of a few fundamental components, called endmembers. A critical step in SMA is to identify the endmembers and their corresponding spectral signatures. A common practice in SMA assumes a constant spectral signature for each endmember. In fact, the spectral signatures of endmembers may vary from pixel to pixel due to changes in biophysical (e.g. leaves, stems and bark) and biochemical (e.g. chlorophyll content) composition. This study developed a Bayesian Spectral Mixture Analysis (BSMA) model to understand the impact of endmember variability on the derivation of subpixel vegetation fractions in an urban environment. BSMA incorporates endmember spectral variability in the unmixing process based on Bayes Theorem. In traditional SMA, each endmember is represented by a constant signature, while BSMA uses the endmember signature probability distribution in the analysis. BSMA has the advantage of maximally capturing the spectral variability of an image with the least number of endmembers. In this study, the BSMA model is first applied to simulated images, and then to Ikonos and Landsat ETM+ images. BSMA leads to an improved estimate of subpixel vegetation fractions, and provides uncertainty information for the estimates. The study also found that the traditional SMA using the statistical means of the signature distributions as endmember signatures produces subpixel endmember fractions with almost the same and sometimes even better accuracy than those from BSMA except without uncertainty information for the estimates. However, using the modes of signature distributions as endmembers may result in serious bias in subpixel endmember fractions derived from traditional SMA.","container-title":"Remote Sensing of Environment","DOI":"10.1016/j.rse.2005.01.002","ISSN":"0034-4257","issue":"2","journalAbbreviation":"Remote Sensing of Environment","language":"en","page":"248-263","source":"ScienceDirect","title":"Spectral mixture analysis for subpixel vegetation fractions in the urban environment: How to incorporate endmember variability?","title-short":"Spectral mixture analysis for subpixel vegetation fractions in the urban environment","volume":"95","author":[{"family":"Song","given":"Conghe"}],"issued":{"date-parts":[["2005",3,30]]}}}],"schema":"https://github.com/citation-style-language/schema/raw/master/csl-citation.json"} </w:instrText>
      </w:r>
      <w:r w:rsidRPr="00491E4D">
        <w:rPr>
          <w:rFonts w:ascii="Helvetica" w:hAnsi="Helvetica"/>
          <w:lang w:val="en-US"/>
        </w:rPr>
        <w:fldChar w:fldCharType="separate"/>
      </w:r>
      <w:r w:rsidRPr="00491E4D">
        <w:rPr>
          <w:rFonts w:ascii="Helvetica" w:hAnsi="Helvetica"/>
          <w:lang w:val="en-US"/>
        </w:rPr>
        <w:t>(Somers et al., 2010; Song, 2005)</w:t>
      </w:r>
      <w:r w:rsidRPr="00491E4D">
        <w:rPr>
          <w:rFonts w:ascii="Helvetica" w:hAnsi="Helvetica"/>
          <w:lang w:val="en-US"/>
        </w:rPr>
        <w:fldChar w:fldCharType="end"/>
      </w:r>
      <w:r w:rsidRPr="00491E4D">
        <w:rPr>
          <w:rFonts w:ascii="Helvetica" w:hAnsi="Helvetica"/>
          <w:lang w:val="en-US"/>
        </w:rPr>
        <w:t xml:space="preserve">. This helped assess the robustness of the automated band selection. The theoretical optimum number of </w:t>
      </w:r>
      <w:r>
        <w:rPr>
          <w:rFonts w:ascii="Helvetica" w:hAnsi="Helvetica"/>
          <w:lang w:val="en-US"/>
        </w:rPr>
        <w:t>bands</w:t>
      </w:r>
      <w:r w:rsidRPr="00491E4D">
        <w:rPr>
          <w:rFonts w:ascii="Helvetica" w:hAnsi="Helvetica"/>
          <w:lang w:val="en-US"/>
        </w:rPr>
        <w:t xml:space="preserve"> to discriminate </w:t>
      </w:r>
      <w:r>
        <w:rPr>
          <w:rFonts w:ascii="Helvetica" w:hAnsi="Helvetica"/>
          <w:lang w:val="en-US"/>
        </w:rPr>
        <w:t>bands</w:t>
      </w:r>
      <w:r w:rsidRPr="00491E4D">
        <w:rPr>
          <w:rFonts w:ascii="Helvetica" w:hAnsi="Helvetica"/>
          <w:lang w:val="en-US"/>
        </w:rPr>
        <w:t xml:space="preserve"> was found by calculating </w:t>
      </w:r>
      <w:proofErr w:type="gramStart"/>
      <w:r w:rsidRPr="00491E4D">
        <w:rPr>
          <w:rFonts w:ascii="Helvetica" w:hAnsi="Helvetica"/>
          <w:color w:val="000000" w:themeColor="text1"/>
          <w:lang w:val="en-US"/>
        </w:rPr>
        <w:t>D</w:t>
      </w:r>
      <w:r w:rsidRPr="00491E4D">
        <w:rPr>
          <w:rFonts w:ascii="Helvetica" w:hAnsi="Helvetica"/>
          <w:color w:val="000000" w:themeColor="text1"/>
          <w:vertAlign w:val="subscript"/>
          <w:lang w:val="en-US"/>
        </w:rPr>
        <w:t>ISI,</w:t>
      </w:r>
      <w:r>
        <w:rPr>
          <w:rFonts w:ascii="Helvetica" w:hAnsi="Helvetica"/>
          <w:color w:val="000000" w:themeColor="text1"/>
          <w:vertAlign w:val="subscript"/>
          <w:lang w:val="en-US"/>
        </w:rPr>
        <w:t xml:space="preserve"> </w:t>
      </w:r>
      <w:r w:rsidRPr="00491E4D">
        <w:rPr>
          <w:rFonts w:ascii="Helvetica" w:hAnsi="Helvetica"/>
          <w:lang w:val="en-US"/>
        </w:rPr>
        <w:t xml:space="preserve"> the</w:t>
      </w:r>
      <w:proofErr w:type="gramEnd"/>
      <w:r w:rsidRPr="00491E4D">
        <w:rPr>
          <w:rFonts w:ascii="Helvetica" w:hAnsi="Helvetica"/>
          <w:lang w:val="en-US"/>
        </w:rPr>
        <w:t xml:space="preserve"> </w:t>
      </w:r>
      <w:r w:rsidRPr="00491E4D">
        <w:rPr>
          <w:rFonts w:ascii="Helvetica" w:hAnsi="Helvetica"/>
          <w:color w:val="000000" w:themeColor="text1"/>
          <w:lang w:val="en-US"/>
        </w:rPr>
        <w:t>amplitude at which estimate</w:t>
      </w:r>
      <w:r>
        <w:rPr>
          <w:rFonts w:ascii="Helvetica" w:hAnsi="Helvetica"/>
          <w:color w:val="000000" w:themeColor="text1"/>
          <w:lang w:val="en-US"/>
        </w:rPr>
        <w:t>d</w:t>
      </w:r>
      <w:r w:rsidRPr="00491E4D">
        <w:rPr>
          <w:rFonts w:ascii="Helvetica" w:hAnsi="Helvetica"/>
          <w:color w:val="000000" w:themeColor="text1"/>
          <w:lang w:val="en-US"/>
        </w:rPr>
        <w:t xml:space="preserve"> </w:t>
      </w:r>
      <w:r w:rsidRPr="00491E4D">
        <w:rPr>
          <w:rFonts w:ascii="Helvetica" w:hAnsi="Helvetica"/>
          <w:color w:val="000000" w:themeColor="text1"/>
          <w:lang w:val="en-US"/>
        </w:rPr>
        <w:lastRenderedPageBreak/>
        <w:t xml:space="preserve">accuracy </w:t>
      </w:r>
      <w:proofErr w:type="spellStart"/>
      <w:r w:rsidRPr="00491E4D">
        <w:rPr>
          <w:rFonts w:ascii="Helvetica" w:hAnsi="Helvetica"/>
          <w:color w:val="000000" w:themeColor="text1"/>
          <w:lang w:val="en-US"/>
        </w:rPr>
        <w:t>dec</w:t>
      </w:r>
      <w:r>
        <w:rPr>
          <w:rFonts w:ascii="Helvetica" w:hAnsi="Helvetica"/>
          <w:color w:val="000000" w:themeColor="text1"/>
          <w:lang w:val="en-US"/>
        </w:rPr>
        <w:t>r</w:t>
      </w:r>
      <w:r w:rsidRPr="00491E4D">
        <w:rPr>
          <w:rFonts w:ascii="Helvetica" w:hAnsi="Helvetica"/>
          <w:color w:val="000000" w:themeColor="text1"/>
          <w:lang w:val="en-US"/>
        </w:rPr>
        <w:t>easeswith</w:t>
      </w:r>
      <w:proofErr w:type="spellEnd"/>
      <w:r w:rsidRPr="00491E4D">
        <w:rPr>
          <w:rFonts w:ascii="Helvetica" w:hAnsi="Helvetica"/>
          <w:color w:val="000000" w:themeColor="text1"/>
          <w:lang w:val="en-US"/>
        </w:rPr>
        <w:t xml:space="preserve"> the inclusion of each additional </w:t>
      </w:r>
      <w:r>
        <w:rPr>
          <w:rFonts w:ascii="Helvetica" w:hAnsi="Helvetica"/>
          <w:color w:val="000000" w:themeColor="text1"/>
          <w:lang w:val="en-US"/>
        </w:rPr>
        <w:t>bands</w:t>
      </w:r>
      <w:r w:rsidRPr="00491E4D">
        <w:rPr>
          <w:rFonts w:ascii="Helvetica" w:hAnsi="Helvetica"/>
          <w:color w:val="000000" w:themeColor="text1"/>
          <w:lang w:val="en-US"/>
        </w:rPr>
        <w:t xml:space="preserve"> (Full methods; appendix </w:t>
      </w:r>
      <w:r>
        <w:rPr>
          <w:rFonts w:ascii="Helvetica" w:hAnsi="Helvetica"/>
          <w:color w:val="000000" w:themeColor="text1"/>
          <w:lang w:val="en-US"/>
        </w:rPr>
        <w:t>xxx</w:t>
      </w:r>
      <w:r w:rsidRPr="00491E4D">
        <w:rPr>
          <w:rFonts w:ascii="Helvetica" w:hAnsi="Helvetica"/>
          <w:color w:val="000000" w:themeColor="text1"/>
          <w:lang w:val="en-US"/>
        </w:rPr>
        <w:t>)</w:t>
      </w:r>
    </w:p>
    <w:p w14:paraId="23FEEE0A" w14:textId="77777777" w:rsidR="00DE3CE9" w:rsidRPr="00491E4D" w:rsidRDefault="00DE3CE9" w:rsidP="00DE3CE9">
      <w:pPr>
        <w:rPr>
          <w:rFonts w:ascii="Helvetica" w:hAnsi="Helvetica"/>
          <w:lang w:val="en-US"/>
        </w:rPr>
      </w:pPr>
    </w:p>
    <w:p w14:paraId="05FEC669" w14:textId="77777777" w:rsidR="00DE3CE9" w:rsidRPr="00491E4D" w:rsidRDefault="00DE3CE9" w:rsidP="00DE3CE9">
      <w:pPr>
        <w:rPr>
          <w:rFonts w:ascii="Helvetica" w:hAnsi="Helvetica"/>
          <w:b/>
          <w:bCs/>
          <w:lang w:val="en-US"/>
        </w:rPr>
      </w:pPr>
      <w:r w:rsidRPr="00491E4D">
        <w:rPr>
          <w:rFonts w:ascii="Helvetica" w:hAnsi="Helvetica"/>
          <w:b/>
          <w:bCs/>
          <w:lang w:val="en-US"/>
        </w:rPr>
        <w:t>2.</w:t>
      </w:r>
      <w:r>
        <w:rPr>
          <w:rFonts w:ascii="Helvetica" w:hAnsi="Helvetica"/>
          <w:b/>
          <w:bCs/>
          <w:lang w:val="en-US"/>
        </w:rPr>
        <w:t>7</w:t>
      </w:r>
      <w:r w:rsidRPr="00491E4D">
        <w:rPr>
          <w:rFonts w:ascii="Helvetica" w:hAnsi="Helvetica"/>
          <w:b/>
          <w:bCs/>
          <w:lang w:val="en-US"/>
        </w:rPr>
        <w:t xml:space="preserve"> Statistical </w:t>
      </w:r>
      <w:r>
        <w:rPr>
          <w:rFonts w:ascii="Helvetica" w:hAnsi="Helvetica"/>
          <w:b/>
          <w:bCs/>
          <w:lang w:val="en-US"/>
        </w:rPr>
        <w:t>A</w:t>
      </w:r>
      <w:r w:rsidRPr="00491E4D">
        <w:rPr>
          <w:rFonts w:ascii="Helvetica" w:hAnsi="Helvetica"/>
          <w:b/>
          <w:bCs/>
          <w:lang w:val="en-US"/>
        </w:rPr>
        <w:t>nalysis</w:t>
      </w:r>
    </w:p>
    <w:p w14:paraId="1A0E5648" w14:textId="77777777" w:rsidR="00DE3CE9" w:rsidRPr="00491E4D" w:rsidRDefault="00DE3CE9" w:rsidP="00DE3CE9">
      <w:pPr>
        <w:rPr>
          <w:rFonts w:ascii="Helvetica" w:hAnsi="Helvetica"/>
          <w:u w:val="single"/>
          <w:lang w:val="en-US"/>
        </w:rPr>
      </w:pPr>
    </w:p>
    <w:p w14:paraId="3310BB1C" w14:textId="77777777" w:rsidR="00DE3CE9" w:rsidRPr="00491E4D" w:rsidRDefault="00DE3CE9" w:rsidP="00DE3CE9">
      <w:pPr>
        <w:rPr>
          <w:rFonts w:ascii="Helvetica" w:hAnsi="Helvetica"/>
          <w:lang w:val="en-US"/>
        </w:rPr>
      </w:pPr>
      <w:r w:rsidRPr="00491E4D">
        <w:rPr>
          <w:rFonts w:ascii="Helvetica" w:hAnsi="Helvetica"/>
          <w:lang w:val="en-US"/>
        </w:rPr>
        <w:t>I conducted my statistical analysis using R (v</w:t>
      </w:r>
      <w:r w:rsidRPr="00491E4D">
        <w:rPr>
          <w:lang w:val="en-US"/>
        </w:rPr>
        <w:t>.</w:t>
      </w:r>
      <w:r w:rsidRPr="00491E4D">
        <w:rPr>
          <w:rFonts w:ascii="Helvetica" w:hAnsi="Helvetica"/>
          <w:lang w:val="en-US"/>
        </w:rPr>
        <w:t>3.6.2)</w:t>
      </w:r>
      <w:r>
        <w:rPr>
          <w:rFonts w:ascii="Helvetica" w:hAnsi="Helvetica"/>
          <w:lang w:val="en-US"/>
        </w:rPr>
        <w:t xml:space="preserve">. </w:t>
      </w:r>
      <w:r w:rsidRPr="00491E4D">
        <w:rPr>
          <w:rFonts w:ascii="Helvetica" w:hAnsi="Helvetica"/>
          <w:lang w:val="en-US"/>
        </w:rPr>
        <w:t>No hierarchical structure</w:t>
      </w:r>
      <w:r>
        <w:rPr>
          <w:rFonts w:ascii="Helvetica" w:hAnsi="Helvetica"/>
          <w:lang w:val="en-US"/>
        </w:rPr>
        <w:t xml:space="preserve"> existed</w:t>
      </w:r>
      <w:r w:rsidRPr="00491E4D">
        <w:rPr>
          <w:rFonts w:ascii="Helvetica" w:hAnsi="Helvetica"/>
          <w:lang w:val="en-US"/>
        </w:rPr>
        <w:t>, as spectral mean and diversity are aggregated on a plot level.</w:t>
      </w:r>
      <w:r>
        <w:rPr>
          <w:rFonts w:ascii="Helvetica" w:hAnsi="Helvetica"/>
          <w:lang w:val="en-US"/>
        </w:rPr>
        <w:t xml:space="preserve"> Therefore, I used a multiple linear regression model (MLRM) to conduct my statistical analysis. </w:t>
      </w:r>
    </w:p>
    <w:p w14:paraId="23E6E86E" w14:textId="77777777" w:rsidR="00DE3CE9" w:rsidRPr="00EB4D3A" w:rsidRDefault="00DE3CE9" w:rsidP="00DE3CE9">
      <w:pPr>
        <w:rPr>
          <w:rFonts w:ascii="Helvetica" w:hAnsi="Helvetica"/>
          <w:lang w:val="en-US"/>
        </w:rPr>
      </w:pPr>
      <w:r>
        <w:rPr>
          <w:rFonts w:ascii="Helvetica" w:hAnsi="Helvetica"/>
          <w:lang w:val="en-US"/>
        </w:rPr>
        <w:t>N</w:t>
      </w:r>
      <w:r w:rsidRPr="00491E4D">
        <w:rPr>
          <w:rFonts w:ascii="Helvetica" w:hAnsi="Helvetica"/>
          <w:lang w:val="en-US"/>
        </w:rPr>
        <w:t xml:space="preserve">ormality and homoscedasticity </w:t>
      </w:r>
      <w:r>
        <w:rPr>
          <w:rFonts w:ascii="Helvetica" w:hAnsi="Helvetica"/>
          <w:lang w:val="en-US"/>
        </w:rPr>
        <w:t xml:space="preserve">were assed </w:t>
      </w:r>
      <w:r w:rsidRPr="00491E4D">
        <w:rPr>
          <w:rFonts w:ascii="Helvetica" w:hAnsi="Helvetica"/>
          <w:lang w:val="en-US"/>
        </w:rPr>
        <w:t>using Q-Q plots</w:t>
      </w:r>
      <w:r>
        <w:rPr>
          <w:rFonts w:ascii="Helvetica" w:hAnsi="Helvetica"/>
          <w:lang w:val="en-US"/>
        </w:rPr>
        <w:t xml:space="preserve">. </w:t>
      </w:r>
      <w:r w:rsidRPr="00491E4D">
        <w:rPr>
          <w:rFonts w:ascii="Helvetica" w:hAnsi="Helvetica"/>
          <w:lang w:val="en-US"/>
        </w:rPr>
        <w:t xml:space="preserve">To test how vegetation </w:t>
      </w:r>
      <w:proofErr w:type="gramStart"/>
      <w:r w:rsidRPr="00491E4D">
        <w:rPr>
          <w:rFonts w:ascii="Helvetica" w:hAnsi="Helvetica"/>
          <w:lang w:val="en-US"/>
        </w:rPr>
        <w:t>types</w:t>
      </w:r>
      <w:proofErr w:type="gramEnd"/>
      <w:r w:rsidRPr="00491E4D">
        <w:rPr>
          <w:rFonts w:ascii="Helvetica" w:hAnsi="Helvetica"/>
          <w:lang w:val="en-US"/>
        </w:rPr>
        <w:t xml:space="preserve"> influence spectral signatures</w:t>
      </w:r>
      <w:r>
        <w:rPr>
          <w:rFonts w:ascii="Helvetica" w:hAnsi="Helvetica"/>
          <w:lang w:val="en-US"/>
        </w:rPr>
        <w:t>,</w:t>
      </w:r>
      <w:r w:rsidRPr="00491E4D">
        <w:rPr>
          <w:rFonts w:ascii="Helvetica" w:hAnsi="Helvetica"/>
          <w:lang w:val="en-US"/>
        </w:rPr>
        <w:t xml:space="preserve"> s</w:t>
      </w:r>
      <w:r>
        <w:rPr>
          <w:rFonts w:ascii="Helvetica" w:hAnsi="Helvetica"/>
          <w:lang w:val="en-US"/>
        </w:rPr>
        <w:t>e</w:t>
      </w:r>
      <w:r w:rsidRPr="00491E4D">
        <w:rPr>
          <w:rFonts w:ascii="Helvetica" w:hAnsi="Helvetica"/>
          <w:lang w:val="en-US"/>
        </w:rPr>
        <w:t>parate multiple linear regression models w</w:t>
      </w:r>
      <w:r>
        <w:rPr>
          <w:rFonts w:ascii="Helvetica" w:hAnsi="Helvetica"/>
          <w:lang w:val="en-US"/>
        </w:rPr>
        <w:t>ere</w:t>
      </w:r>
      <w:r w:rsidRPr="00491E4D">
        <w:rPr>
          <w:rFonts w:ascii="Helvetica" w:hAnsi="Helvetica"/>
          <w:lang w:val="en-US"/>
        </w:rPr>
        <w:t xml:space="preserve"> used for spectral mean and spectral diversity. The same models were used to evaluate H2</w:t>
      </w:r>
      <w:r>
        <w:rPr>
          <w:rFonts w:ascii="Helvetica" w:hAnsi="Helvetica"/>
          <w:lang w:val="en-US"/>
        </w:rPr>
        <w:t>c</w:t>
      </w:r>
      <w:r w:rsidRPr="00491E4D">
        <w:rPr>
          <w:rFonts w:ascii="Helvetica" w:hAnsi="Helvetica"/>
          <w:lang w:val="en-US"/>
        </w:rPr>
        <w:t>, with spectral diversity</w:t>
      </w:r>
      <w:r>
        <w:rPr>
          <w:rFonts w:ascii="Helvetica" w:hAnsi="Helvetica"/>
          <w:lang w:val="en-US"/>
        </w:rPr>
        <w:t xml:space="preserve"> calculated using the </w:t>
      </w:r>
      <w:r w:rsidRPr="00491E4D">
        <w:rPr>
          <w:rFonts w:ascii="Helvetica" w:hAnsi="Helvetica"/>
          <w:lang w:val="en-US"/>
        </w:rPr>
        <w:t>subset</w:t>
      </w:r>
      <w:r>
        <w:rPr>
          <w:rFonts w:ascii="Helvetica" w:hAnsi="Helvetica"/>
          <w:lang w:val="en-US"/>
        </w:rPr>
        <w:t xml:space="preserve"> of</w:t>
      </w:r>
      <w:r w:rsidRPr="00491E4D">
        <w:rPr>
          <w:rFonts w:ascii="Helvetica" w:hAnsi="Helvetica"/>
          <w:lang w:val="en-US"/>
        </w:rPr>
        <w:t xml:space="preserve"> bands that were selected in manual and automatic band selections.</w:t>
      </w:r>
    </w:p>
    <w:p w14:paraId="6C6F93D5" w14:textId="77777777" w:rsidR="00DE3CE9" w:rsidRPr="00491E4D" w:rsidRDefault="00DE3CE9" w:rsidP="00DE3CE9">
      <w:pPr>
        <w:rPr>
          <w:rFonts w:ascii="Helvetica" w:hAnsi="Helvetica"/>
          <w:lang w:val="en-US"/>
        </w:rPr>
      </w:pPr>
    </w:p>
    <w:p w14:paraId="0F874459" w14:textId="77777777" w:rsidR="00DE3CE9" w:rsidRPr="00491E4D" w:rsidRDefault="00DE3CE9" w:rsidP="00DE3CE9">
      <w:pPr>
        <w:ind w:left="720"/>
        <w:jc w:val="both"/>
        <w:rPr>
          <w:rFonts w:ascii="Helvetica" w:eastAsia="Times New Roman" w:hAnsi="Helvetica" w:cs="Times New Roman"/>
          <w:i/>
          <w:iCs/>
          <w:lang w:val="en-US"/>
        </w:rPr>
      </w:pPr>
      <w:r w:rsidRPr="00491E4D">
        <w:rPr>
          <w:rFonts w:ascii="Helvetica" w:eastAsia="Times New Roman" w:hAnsi="Helvetica" w:cs="Times New Roman"/>
          <w:i/>
          <w:iCs/>
          <w:lang w:val="en-US"/>
        </w:rPr>
        <w:t>Spectral mean ~ vegetation type + year</w:t>
      </w:r>
    </w:p>
    <w:p w14:paraId="5355C872" w14:textId="77777777" w:rsidR="00DE3CE9" w:rsidRPr="00491E4D" w:rsidRDefault="00DE3CE9" w:rsidP="00DE3CE9">
      <w:pPr>
        <w:ind w:left="720"/>
        <w:jc w:val="both"/>
        <w:rPr>
          <w:rFonts w:ascii="Helvetica" w:eastAsia="Times New Roman" w:hAnsi="Helvetica" w:cs="Times New Roman"/>
          <w:i/>
          <w:iCs/>
          <w:lang w:val="en-US"/>
        </w:rPr>
      </w:pPr>
    </w:p>
    <w:p w14:paraId="1CF7AD82" w14:textId="77777777" w:rsidR="00DE3CE9" w:rsidRPr="00491E4D" w:rsidRDefault="00DE3CE9" w:rsidP="00DE3CE9">
      <w:pPr>
        <w:ind w:left="720"/>
        <w:jc w:val="both"/>
        <w:rPr>
          <w:rFonts w:ascii="Helvetica" w:eastAsia="Times New Roman" w:hAnsi="Helvetica" w:cs="Times New Roman"/>
          <w:i/>
          <w:iCs/>
          <w:lang w:val="en-US"/>
        </w:rPr>
      </w:pPr>
      <w:r w:rsidRPr="00491E4D">
        <w:rPr>
          <w:rFonts w:ascii="Helvetica" w:eastAsia="Times New Roman" w:hAnsi="Helvetica" w:cs="Times New Roman"/>
          <w:i/>
          <w:iCs/>
          <w:lang w:val="en-US"/>
        </w:rPr>
        <w:t>Spectral diversity (CV) ~ vegetation type + year</w:t>
      </w:r>
    </w:p>
    <w:p w14:paraId="64C823E0" w14:textId="77777777" w:rsidR="00DE3CE9" w:rsidRPr="00491E4D" w:rsidRDefault="00DE3CE9" w:rsidP="00DE3CE9">
      <w:pPr>
        <w:rPr>
          <w:rFonts w:ascii="Helvetica" w:hAnsi="Helvetica"/>
          <w:lang w:val="en-US"/>
        </w:rPr>
      </w:pPr>
    </w:p>
    <w:p w14:paraId="6D15256F" w14:textId="77777777" w:rsidR="00DE3CE9" w:rsidRPr="00491E4D" w:rsidRDefault="00DE3CE9" w:rsidP="00DE3CE9">
      <w:pPr>
        <w:rPr>
          <w:rFonts w:ascii="Helvetica" w:hAnsi="Helvetica"/>
          <w:lang w:val="en-US"/>
        </w:rPr>
      </w:pPr>
    </w:p>
    <w:p w14:paraId="5F4A0417" w14:textId="77777777" w:rsidR="00DE3CE9" w:rsidRPr="00491E4D" w:rsidRDefault="00DE3CE9" w:rsidP="00DE3CE9">
      <w:pPr>
        <w:rPr>
          <w:rFonts w:ascii="Helvetica" w:hAnsi="Helvetica"/>
          <w:lang w:val="en-US"/>
        </w:rPr>
      </w:pPr>
      <w:r w:rsidRPr="00491E4D">
        <w:rPr>
          <w:rFonts w:ascii="Helvetica" w:hAnsi="Helvetica"/>
          <w:lang w:val="en-US"/>
        </w:rPr>
        <w:t xml:space="preserve">The following multiple linear regression model was used to quantify how species richness, evenness and bare ground affect spectral diversity. Interaction factors were included between vegetation type and each continuous variable. </w:t>
      </w:r>
    </w:p>
    <w:p w14:paraId="358BCE6F" w14:textId="77777777" w:rsidR="00DE3CE9" w:rsidRPr="00491E4D" w:rsidRDefault="00DE3CE9" w:rsidP="00DE3CE9">
      <w:pPr>
        <w:rPr>
          <w:rFonts w:ascii="Helvetica" w:hAnsi="Helvetica"/>
          <w:lang w:val="en-US"/>
        </w:rPr>
      </w:pPr>
    </w:p>
    <w:p w14:paraId="4F7B3743" w14:textId="77777777" w:rsidR="00DE3CE9" w:rsidRPr="00491E4D" w:rsidRDefault="00DE3CE9" w:rsidP="00DE3CE9">
      <w:pPr>
        <w:ind w:left="720"/>
        <w:jc w:val="both"/>
        <w:rPr>
          <w:rFonts w:ascii="Helvetica" w:eastAsia="Times New Roman" w:hAnsi="Helvetica" w:cs="Times New Roman"/>
          <w:i/>
          <w:iCs/>
          <w:lang w:val="en-US"/>
        </w:rPr>
      </w:pPr>
      <w:r w:rsidRPr="00491E4D">
        <w:rPr>
          <w:rFonts w:ascii="Helvetica" w:eastAsia="Times New Roman" w:hAnsi="Helvetica" w:cs="Times New Roman"/>
          <w:i/>
          <w:iCs/>
          <w:lang w:val="en-US"/>
        </w:rPr>
        <w:t xml:space="preserve">Spectral diversity (CV) ~ vegetation type + year + </w:t>
      </w:r>
    </w:p>
    <w:p w14:paraId="4503F55C" w14:textId="77777777" w:rsidR="00DE3CE9" w:rsidRPr="00491E4D" w:rsidRDefault="00DE3CE9" w:rsidP="00DE3CE9">
      <w:pPr>
        <w:ind w:left="2880" w:firstLine="720"/>
        <w:jc w:val="both"/>
        <w:rPr>
          <w:rFonts w:ascii="Helvetica" w:eastAsia="Times New Roman" w:hAnsi="Helvetica" w:cs="Times New Roman"/>
          <w:i/>
          <w:iCs/>
          <w:lang w:val="en-US"/>
        </w:rPr>
      </w:pPr>
      <w:r w:rsidRPr="00491E4D">
        <w:rPr>
          <w:rFonts w:ascii="Helvetica" w:eastAsia="Times New Roman" w:hAnsi="Helvetica" w:cs="Times New Roman"/>
          <w:i/>
          <w:iCs/>
          <w:lang w:val="en-US"/>
        </w:rPr>
        <w:t xml:space="preserve">(vegetation type *richness) + </w:t>
      </w:r>
    </w:p>
    <w:p w14:paraId="43E8931A" w14:textId="77777777" w:rsidR="00DE3CE9" w:rsidRPr="00491E4D" w:rsidRDefault="00DE3CE9" w:rsidP="00DE3CE9">
      <w:pPr>
        <w:ind w:left="2880" w:firstLine="720"/>
        <w:jc w:val="both"/>
        <w:rPr>
          <w:rFonts w:ascii="Helvetica" w:eastAsia="Times New Roman" w:hAnsi="Helvetica" w:cs="Times New Roman"/>
          <w:i/>
          <w:iCs/>
          <w:lang w:val="en-US"/>
        </w:rPr>
      </w:pPr>
      <w:r w:rsidRPr="00491E4D">
        <w:rPr>
          <w:rFonts w:ascii="Helvetica" w:eastAsia="Times New Roman" w:hAnsi="Helvetica" w:cs="Times New Roman"/>
          <w:i/>
          <w:iCs/>
          <w:lang w:val="en-US"/>
        </w:rPr>
        <w:t>(vegetation type *evenness) +</w:t>
      </w:r>
    </w:p>
    <w:p w14:paraId="4C602DA0" w14:textId="6AE5AC87" w:rsidR="00DE3CE9" w:rsidRPr="00491E4D" w:rsidRDefault="00DE3CE9" w:rsidP="00DE3CE9">
      <w:pPr>
        <w:jc w:val="both"/>
        <w:rPr>
          <w:rFonts w:ascii="Helvetica" w:eastAsia="Times New Roman" w:hAnsi="Helvetica" w:cs="Times New Roman"/>
          <w:i/>
          <w:iCs/>
          <w:lang w:val="en-US"/>
        </w:rPr>
      </w:pPr>
      <w:r w:rsidRPr="00491E4D">
        <w:rPr>
          <w:rFonts w:ascii="Helvetica" w:eastAsia="Times New Roman" w:hAnsi="Helvetica" w:cs="Times New Roman"/>
          <w:i/>
          <w:iCs/>
          <w:lang w:val="en-US"/>
        </w:rPr>
        <w:tab/>
      </w:r>
      <w:r w:rsidRPr="00491E4D">
        <w:rPr>
          <w:rFonts w:ascii="Helvetica" w:eastAsia="Times New Roman" w:hAnsi="Helvetica" w:cs="Times New Roman"/>
          <w:i/>
          <w:iCs/>
          <w:lang w:val="en-US"/>
        </w:rPr>
        <w:tab/>
      </w:r>
      <w:r w:rsidRPr="00491E4D">
        <w:rPr>
          <w:rFonts w:ascii="Helvetica" w:eastAsia="Times New Roman" w:hAnsi="Helvetica" w:cs="Times New Roman"/>
          <w:i/>
          <w:iCs/>
          <w:lang w:val="en-US"/>
        </w:rPr>
        <w:tab/>
      </w:r>
      <w:r w:rsidRPr="00491E4D">
        <w:rPr>
          <w:rFonts w:ascii="Helvetica" w:eastAsia="Times New Roman" w:hAnsi="Helvetica" w:cs="Times New Roman"/>
          <w:i/>
          <w:iCs/>
          <w:lang w:val="en-US"/>
        </w:rPr>
        <w:tab/>
      </w:r>
      <w:r w:rsidRPr="00491E4D">
        <w:rPr>
          <w:rFonts w:ascii="Helvetica" w:eastAsia="Times New Roman" w:hAnsi="Helvetica" w:cs="Times New Roman"/>
          <w:i/>
          <w:iCs/>
          <w:lang w:val="en-US"/>
        </w:rPr>
        <w:tab/>
        <w:t>(vegetation type *</w:t>
      </w:r>
      <w:r w:rsidR="00141B05">
        <w:rPr>
          <w:rFonts w:ascii="Helvetica" w:eastAsia="Times New Roman" w:hAnsi="Helvetica" w:cs="Times New Roman"/>
          <w:i/>
          <w:iCs/>
          <w:lang w:val="en-US"/>
        </w:rPr>
        <w:t>b</w:t>
      </w:r>
      <w:r>
        <w:rPr>
          <w:rFonts w:ascii="Helvetica" w:eastAsia="Times New Roman" w:hAnsi="Helvetica" w:cs="Times New Roman"/>
          <w:i/>
          <w:iCs/>
          <w:lang w:val="en-US"/>
        </w:rPr>
        <w:t>are ground</w:t>
      </w:r>
      <w:r w:rsidRPr="00491E4D">
        <w:rPr>
          <w:rFonts w:ascii="Helvetica" w:eastAsia="Times New Roman" w:hAnsi="Helvetica" w:cs="Times New Roman"/>
          <w:i/>
          <w:iCs/>
          <w:lang w:val="en-US"/>
        </w:rPr>
        <w:t>)</w:t>
      </w:r>
    </w:p>
    <w:p w14:paraId="20C34385" w14:textId="77777777" w:rsidR="00DE3CE9" w:rsidRPr="00491E4D" w:rsidRDefault="00DE3CE9" w:rsidP="00DE3CE9">
      <w:pPr>
        <w:jc w:val="both"/>
        <w:rPr>
          <w:rFonts w:ascii="Helvetica" w:eastAsia="Times New Roman" w:hAnsi="Helvetica" w:cs="Times New Roman"/>
          <w:i/>
          <w:iCs/>
          <w:lang w:val="en-US"/>
        </w:rPr>
      </w:pPr>
    </w:p>
    <w:p w14:paraId="7E020A79" w14:textId="77777777" w:rsidR="00DE3CE9" w:rsidRPr="00491E4D" w:rsidRDefault="00DE3CE9" w:rsidP="00DE3CE9">
      <w:pPr>
        <w:jc w:val="both"/>
        <w:rPr>
          <w:rFonts w:ascii="Helvetica" w:eastAsia="Times New Roman" w:hAnsi="Helvetica" w:cs="Times New Roman"/>
          <w:i/>
          <w:iCs/>
          <w:lang w:val="en-US"/>
        </w:rPr>
      </w:pPr>
    </w:p>
    <w:p w14:paraId="2F58B6E6" w14:textId="77777777" w:rsidR="00DE3CE9" w:rsidRPr="00491E4D" w:rsidRDefault="00DE3CE9" w:rsidP="00DE3CE9">
      <w:pPr>
        <w:jc w:val="both"/>
        <w:rPr>
          <w:rFonts w:ascii="Helvetica" w:eastAsia="Times New Roman" w:hAnsi="Helvetica" w:cs="Times New Roman"/>
          <w:i/>
          <w:iCs/>
          <w:lang w:val="en-US"/>
        </w:rPr>
      </w:pPr>
      <w:r w:rsidRPr="00491E4D">
        <w:rPr>
          <w:rFonts w:ascii="Helvetica" w:hAnsi="Helvetica"/>
          <w:lang w:val="en-US"/>
        </w:rPr>
        <w:t>Variables in linear models where considered to be significant</w:t>
      </w:r>
      <w:r>
        <w:rPr>
          <w:rFonts w:ascii="Helvetica" w:hAnsi="Helvetica"/>
          <w:lang w:val="en-US"/>
        </w:rPr>
        <w:t xml:space="preserve"> at p-value with an alpha level of 0.05 and if standard error around </w:t>
      </w:r>
    </w:p>
    <w:p w14:paraId="7DE77A82" w14:textId="77777777" w:rsidR="001343A0" w:rsidRPr="00491E4D" w:rsidRDefault="001343A0" w:rsidP="001343A0">
      <w:pPr>
        <w:rPr>
          <w:rFonts w:ascii="Helvetica" w:hAnsi="Helvetica"/>
          <w:lang w:val="en-US"/>
        </w:rPr>
      </w:pPr>
    </w:p>
    <w:p w14:paraId="3453C0D8" w14:textId="77777777" w:rsidR="001343A0" w:rsidRPr="00491E4D" w:rsidRDefault="001343A0" w:rsidP="001343A0">
      <w:pPr>
        <w:rPr>
          <w:rFonts w:ascii="Helvetica" w:hAnsi="Helvetica"/>
          <w:lang w:val="en-US"/>
        </w:rPr>
      </w:pPr>
    </w:p>
    <w:p w14:paraId="0C19DC70" w14:textId="3105A52E" w:rsidR="001343A0" w:rsidRPr="00B21F45" w:rsidRDefault="001343A0" w:rsidP="00B21F45">
      <w:pPr>
        <w:pStyle w:val="ListParagraph"/>
        <w:numPr>
          <w:ilvl w:val="0"/>
          <w:numId w:val="9"/>
        </w:numPr>
        <w:rPr>
          <w:rFonts w:ascii="Helvetica" w:hAnsi="Helvetica"/>
          <w:b/>
          <w:bCs/>
          <w:sz w:val="32"/>
          <w:szCs w:val="32"/>
          <w:lang w:val="en-US"/>
        </w:rPr>
      </w:pPr>
      <w:r w:rsidRPr="00B21F45">
        <w:rPr>
          <w:rFonts w:ascii="Helvetica" w:hAnsi="Helvetica"/>
          <w:b/>
          <w:bCs/>
          <w:sz w:val="32"/>
          <w:szCs w:val="32"/>
          <w:lang w:val="en-US"/>
        </w:rPr>
        <w:t xml:space="preserve">Results </w:t>
      </w:r>
    </w:p>
    <w:p w14:paraId="6EE541B6" w14:textId="77777777" w:rsidR="001343A0" w:rsidRPr="00491E4D" w:rsidRDefault="001343A0" w:rsidP="001343A0">
      <w:pPr>
        <w:rPr>
          <w:rFonts w:ascii="Helvetica" w:hAnsi="Helvetica"/>
          <w:sz w:val="28"/>
          <w:szCs w:val="28"/>
          <w:lang w:val="en-US"/>
        </w:rPr>
      </w:pPr>
    </w:p>
    <w:p w14:paraId="6C16DAED" w14:textId="67C74C40" w:rsidR="001343A0" w:rsidRPr="00491E4D" w:rsidRDefault="001343A0" w:rsidP="001343A0">
      <w:pPr>
        <w:rPr>
          <w:rFonts w:ascii="Helvetica" w:hAnsi="Helvetica"/>
          <w:b/>
          <w:bCs/>
          <w:sz w:val="28"/>
          <w:szCs w:val="28"/>
          <w:lang w:val="en-US"/>
        </w:rPr>
      </w:pPr>
      <w:r w:rsidRPr="00491E4D">
        <w:rPr>
          <w:rFonts w:ascii="Helvetica" w:hAnsi="Helvetica"/>
          <w:b/>
          <w:bCs/>
          <w:sz w:val="28"/>
          <w:szCs w:val="28"/>
          <w:lang w:val="en-US"/>
        </w:rPr>
        <w:t xml:space="preserve">3.1 How do Arctic Vegetation types discriminate based on the </w:t>
      </w:r>
      <w:r w:rsidR="00EE013B">
        <w:rPr>
          <w:rFonts w:ascii="Helvetica" w:hAnsi="Helvetica"/>
          <w:b/>
          <w:bCs/>
          <w:sz w:val="28"/>
          <w:szCs w:val="28"/>
          <w:lang w:val="en-US"/>
        </w:rPr>
        <w:t>mean reflectance</w:t>
      </w:r>
      <w:r w:rsidRPr="00491E4D">
        <w:rPr>
          <w:rFonts w:ascii="Helvetica" w:hAnsi="Helvetica"/>
          <w:b/>
          <w:bCs/>
          <w:sz w:val="28"/>
          <w:szCs w:val="28"/>
          <w:lang w:val="en-US"/>
        </w:rPr>
        <w:t xml:space="preserve"> and spectral diversity of hyperspectral signatures?</w:t>
      </w:r>
    </w:p>
    <w:p w14:paraId="6E6881F7" w14:textId="77777777" w:rsidR="001343A0" w:rsidRPr="00491E4D" w:rsidRDefault="001343A0" w:rsidP="001343A0">
      <w:pPr>
        <w:rPr>
          <w:rFonts w:ascii="Helvetica" w:hAnsi="Helvetica"/>
          <w:b/>
          <w:bCs/>
          <w:lang w:val="en-US"/>
        </w:rPr>
      </w:pPr>
    </w:p>
    <w:p w14:paraId="3A4EE43B" w14:textId="1E0369F2" w:rsidR="001343A0" w:rsidRPr="00491E4D" w:rsidRDefault="00EE013B" w:rsidP="001343A0">
      <w:pPr>
        <w:rPr>
          <w:rFonts w:ascii="Helvetica" w:hAnsi="Helvetica"/>
          <w:b/>
          <w:bCs/>
          <w:lang w:val="en-US"/>
        </w:rPr>
      </w:pPr>
      <w:r>
        <w:rPr>
          <w:rFonts w:ascii="Helvetica" w:hAnsi="Helvetica"/>
          <w:b/>
          <w:bCs/>
          <w:lang w:val="en-US"/>
        </w:rPr>
        <w:t>Mean reflectance</w:t>
      </w:r>
    </w:p>
    <w:p w14:paraId="7F967CE1" w14:textId="77777777" w:rsidR="001343A0" w:rsidRPr="00491E4D" w:rsidRDefault="001343A0" w:rsidP="001343A0">
      <w:pPr>
        <w:rPr>
          <w:rFonts w:ascii="Helvetica" w:hAnsi="Helvetica"/>
          <w:lang w:val="en-US"/>
        </w:rPr>
      </w:pPr>
      <w:r w:rsidRPr="00491E4D">
        <w:rPr>
          <w:rFonts w:ascii="Helvetica" w:hAnsi="Helvetica"/>
          <w:lang w:val="en-US"/>
        </w:rPr>
        <w:t>Coefficients:</w:t>
      </w:r>
    </w:p>
    <w:p w14:paraId="4B41AE96" w14:textId="77777777" w:rsidR="001343A0" w:rsidRPr="00491E4D" w:rsidRDefault="001343A0" w:rsidP="001343A0">
      <w:pPr>
        <w:rPr>
          <w:rFonts w:ascii="Helvetica" w:hAnsi="Helvetica"/>
          <w:lang w:val="en-US"/>
        </w:rPr>
      </w:pPr>
      <w:r w:rsidRPr="00491E4D">
        <w:rPr>
          <w:rFonts w:ascii="Helvetica" w:hAnsi="Helvetica"/>
          <w:lang w:val="en-US"/>
        </w:rPr>
        <w:t xml:space="preserve">          Estimate Std.        Error         t value </w:t>
      </w:r>
      <w:proofErr w:type="spellStart"/>
      <w:r w:rsidRPr="00491E4D">
        <w:rPr>
          <w:rFonts w:ascii="Helvetica" w:hAnsi="Helvetica"/>
          <w:lang w:val="en-US"/>
        </w:rPr>
        <w:t>Pr</w:t>
      </w:r>
      <w:proofErr w:type="spellEnd"/>
      <w:r w:rsidRPr="00491E4D">
        <w:rPr>
          <w:rFonts w:ascii="Helvetica" w:hAnsi="Helvetica"/>
          <w:lang w:val="en-US"/>
        </w:rPr>
        <w:t xml:space="preserve">(&gt;|t|)    </w:t>
      </w:r>
    </w:p>
    <w:p w14:paraId="31D38B3B" w14:textId="77777777" w:rsidR="001343A0" w:rsidRPr="00DE0238" w:rsidRDefault="001343A0" w:rsidP="001343A0">
      <w:pPr>
        <w:rPr>
          <w:rFonts w:ascii="Helvetica" w:hAnsi="Helvetica"/>
          <w:lang w:val="de-DE"/>
        </w:rPr>
      </w:pPr>
      <w:r w:rsidRPr="00DE0238">
        <w:rPr>
          <w:rFonts w:ascii="Helvetica" w:hAnsi="Helvetica"/>
          <w:lang w:val="de-DE"/>
        </w:rPr>
        <w:t>Type HE     0.17610    0.02522   6.984 5.21e-07 ***</w:t>
      </w:r>
    </w:p>
    <w:p w14:paraId="1B912F00" w14:textId="77777777" w:rsidR="001343A0" w:rsidRPr="00DE0238" w:rsidRDefault="001343A0" w:rsidP="001343A0">
      <w:pPr>
        <w:rPr>
          <w:rFonts w:ascii="Helvetica" w:hAnsi="Helvetica"/>
          <w:lang w:val="de-DE"/>
        </w:rPr>
      </w:pPr>
      <w:r w:rsidRPr="00DE0238">
        <w:rPr>
          <w:rFonts w:ascii="Helvetica" w:hAnsi="Helvetica"/>
          <w:lang w:val="de-DE"/>
        </w:rPr>
        <w:t>Type KO     0.25466    0.02522   10.099 1.01e-09 ***</w:t>
      </w:r>
    </w:p>
    <w:p w14:paraId="2BC4E14D" w14:textId="77777777" w:rsidR="001343A0" w:rsidRPr="00491E4D" w:rsidRDefault="001343A0" w:rsidP="001343A0">
      <w:pPr>
        <w:rPr>
          <w:rFonts w:ascii="Helvetica" w:hAnsi="Helvetica"/>
          <w:lang w:val="en-US"/>
        </w:rPr>
      </w:pPr>
      <w:r w:rsidRPr="00491E4D">
        <w:rPr>
          <w:rFonts w:ascii="Helvetica" w:hAnsi="Helvetica"/>
          <w:lang w:val="en-US"/>
        </w:rPr>
        <w:t>Type mix   0.30375    0.04375   6.942 5.71e-07 ***</w:t>
      </w:r>
    </w:p>
    <w:p w14:paraId="3B0419B2" w14:textId="10F6921C" w:rsidR="001343A0" w:rsidRDefault="001343A0" w:rsidP="001343A0">
      <w:pPr>
        <w:rPr>
          <w:rFonts w:ascii="Helvetica" w:hAnsi="Helvetica"/>
          <w:lang w:val="en-US"/>
        </w:rPr>
      </w:pPr>
      <w:r w:rsidRPr="00491E4D">
        <w:rPr>
          <w:rFonts w:ascii="Helvetica" w:hAnsi="Helvetica"/>
          <w:lang w:val="en-US"/>
        </w:rPr>
        <w:t xml:space="preserve">year2019   0.07209    0.03074   2.345   0.0285 *  </w:t>
      </w:r>
    </w:p>
    <w:p w14:paraId="5E4FFC89" w14:textId="3D97EEBC" w:rsidR="00C56642" w:rsidRDefault="00C56642" w:rsidP="001343A0">
      <w:pPr>
        <w:rPr>
          <w:rFonts w:ascii="Helvetica" w:hAnsi="Helvetica"/>
          <w:lang w:val="en-US"/>
        </w:rPr>
      </w:pPr>
    </w:p>
    <w:p w14:paraId="08AE6968" w14:textId="77777777" w:rsidR="00C56642" w:rsidRPr="00491E4D" w:rsidRDefault="00C56642" w:rsidP="001343A0">
      <w:pPr>
        <w:rPr>
          <w:rFonts w:ascii="Helvetica" w:hAnsi="Helvetica"/>
          <w:lang w:val="en-US"/>
        </w:rPr>
      </w:pPr>
    </w:p>
    <w:p w14:paraId="275A8986" w14:textId="77777777" w:rsidR="001343A0" w:rsidRPr="00491E4D" w:rsidRDefault="001343A0" w:rsidP="001343A0">
      <w:pPr>
        <w:rPr>
          <w:rFonts w:ascii="Helvetica" w:hAnsi="Helvetica"/>
          <w:lang w:val="en-US"/>
        </w:rPr>
      </w:pPr>
    </w:p>
    <w:p w14:paraId="627DE4A9" w14:textId="77777777" w:rsidR="00C06480" w:rsidRPr="00C06480" w:rsidRDefault="00C06480" w:rsidP="00C06480">
      <w:pPr>
        <w:rPr>
          <w:rFonts w:ascii="Helvetica" w:hAnsi="Helvetica"/>
          <w:b/>
          <w:bCs/>
          <w:lang w:val="en-US"/>
        </w:rPr>
      </w:pPr>
      <w:r w:rsidRPr="00C06480">
        <w:rPr>
          <w:rFonts w:ascii="Helvetica" w:hAnsi="Helvetica"/>
          <w:b/>
          <w:bCs/>
          <w:lang w:val="en-US"/>
        </w:rPr>
        <w:t xml:space="preserve">           Estimate Std. Error t value </w:t>
      </w:r>
      <w:proofErr w:type="spellStart"/>
      <w:r w:rsidRPr="00C06480">
        <w:rPr>
          <w:rFonts w:ascii="Helvetica" w:hAnsi="Helvetica"/>
          <w:b/>
          <w:bCs/>
          <w:lang w:val="en-US"/>
        </w:rPr>
        <w:t>Pr</w:t>
      </w:r>
      <w:proofErr w:type="spellEnd"/>
      <w:r w:rsidRPr="00C06480">
        <w:rPr>
          <w:rFonts w:ascii="Helvetica" w:hAnsi="Helvetica"/>
          <w:b/>
          <w:bCs/>
          <w:lang w:val="en-US"/>
        </w:rPr>
        <w:t xml:space="preserve">(&gt;|t|)    </w:t>
      </w:r>
    </w:p>
    <w:p w14:paraId="12BA14CB" w14:textId="055222C1" w:rsidR="00C06480" w:rsidRPr="00C06480" w:rsidRDefault="00C06480" w:rsidP="00C06480">
      <w:pPr>
        <w:rPr>
          <w:rFonts w:ascii="Helvetica" w:hAnsi="Helvetica"/>
          <w:b/>
          <w:bCs/>
          <w:lang w:val="en-US"/>
        </w:rPr>
      </w:pPr>
      <w:r w:rsidRPr="00C06480">
        <w:rPr>
          <w:rFonts w:ascii="Helvetica" w:hAnsi="Helvetica"/>
          <w:b/>
          <w:bCs/>
          <w:lang w:val="en-US"/>
        </w:rPr>
        <w:t>(Intercept) 0</w:t>
      </w:r>
      <w:r w:rsidR="00C56642">
        <w:rPr>
          <w:rFonts w:ascii="Helvetica" w:hAnsi="Helvetica"/>
          <w:b/>
          <w:bCs/>
          <w:lang w:val="en-US"/>
        </w:rPr>
        <w:t xml:space="preserve"> </w:t>
      </w:r>
      <w:r w:rsidRPr="00C06480">
        <w:rPr>
          <w:rFonts w:ascii="Helvetica" w:hAnsi="Helvetica"/>
          <w:b/>
          <w:bCs/>
          <w:lang w:val="en-US"/>
        </w:rPr>
        <w:t>.12790    0.01963   6.514 1.49e-06 ***</w:t>
      </w:r>
    </w:p>
    <w:p w14:paraId="07BC6AB8" w14:textId="77777777" w:rsidR="00C06480" w:rsidRPr="00C06480" w:rsidRDefault="00C06480" w:rsidP="00C06480">
      <w:pPr>
        <w:rPr>
          <w:rFonts w:ascii="Helvetica" w:hAnsi="Helvetica"/>
          <w:b/>
          <w:bCs/>
          <w:lang w:val="en-US"/>
        </w:rPr>
      </w:pPr>
      <w:proofErr w:type="spellStart"/>
      <w:r w:rsidRPr="00C06480">
        <w:rPr>
          <w:rFonts w:ascii="Helvetica" w:hAnsi="Helvetica"/>
          <w:b/>
          <w:bCs/>
          <w:lang w:val="en-US"/>
        </w:rPr>
        <w:t>typeKO</w:t>
      </w:r>
      <w:proofErr w:type="spellEnd"/>
      <w:r w:rsidRPr="00C06480">
        <w:rPr>
          <w:rFonts w:ascii="Helvetica" w:hAnsi="Helvetica"/>
          <w:b/>
          <w:bCs/>
          <w:lang w:val="en-US"/>
        </w:rPr>
        <w:t xml:space="preserve">      -0.07855    </w:t>
      </w:r>
      <w:proofErr w:type="gramStart"/>
      <w:r w:rsidRPr="00C06480">
        <w:rPr>
          <w:rFonts w:ascii="Helvetica" w:hAnsi="Helvetica"/>
          <w:b/>
          <w:bCs/>
          <w:lang w:val="en-US"/>
        </w:rPr>
        <w:t>0.02372  -</w:t>
      </w:r>
      <w:proofErr w:type="gramEnd"/>
      <w:r w:rsidRPr="00C06480">
        <w:rPr>
          <w:rFonts w:ascii="Helvetica" w:hAnsi="Helvetica"/>
          <w:b/>
          <w:bCs/>
          <w:lang w:val="en-US"/>
        </w:rPr>
        <w:t xml:space="preserve">3.312  0.00317 ** </w:t>
      </w:r>
    </w:p>
    <w:p w14:paraId="6256C672" w14:textId="77777777" w:rsidR="00C06480" w:rsidRPr="00C06480" w:rsidRDefault="00C06480" w:rsidP="00C06480">
      <w:pPr>
        <w:rPr>
          <w:rFonts w:ascii="Helvetica" w:hAnsi="Helvetica"/>
          <w:b/>
          <w:bCs/>
          <w:lang w:val="en-US"/>
        </w:rPr>
      </w:pPr>
      <w:proofErr w:type="spellStart"/>
      <w:r w:rsidRPr="00C06480">
        <w:rPr>
          <w:rFonts w:ascii="Helvetica" w:hAnsi="Helvetica"/>
          <w:b/>
          <w:bCs/>
          <w:lang w:val="en-US"/>
        </w:rPr>
        <w:t>typemixed</w:t>
      </w:r>
      <w:proofErr w:type="spellEnd"/>
      <w:r w:rsidRPr="00C06480">
        <w:rPr>
          <w:rFonts w:ascii="Helvetica" w:hAnsi="Helvetica"/>
          <w:b/>
          <w:bCs/>
          <w:lang w:val="en-US"/>
        </w:rPr>
        <w:t xml:space="preserve">   -0.07560    </w:t>
      </w:r>
      <w:proofErr w:type="gramStart"/>
      <w:r w:rsidRPr="00C06480">
        <w:rPr>
          <w:rFonts w:ascii="Helvetica" w:hAnsi="Helvetica"/>
          <w:b/>
          <w:bCs/>
          <w:lang w:val="en-US"/>
        </w:rPr>
        <w:t>0.03202  -</w:t>
      </w:r>
      <w:proofErr w:type="gramEnd"/>
      <w:r w:rsidRPr="00C06480">
        <w:rPr>
          <w:rFonts w:ascii="Helvetica" w:hAnsi="Helvetica"/>
          <w:b/>
          <w:bCs/>
          <w:lang w:val="en-US"/>
        </w:rPr>
        <w:t xml:space="preserve">2.361  0.02749 *  </w:t>
      </w:r>
    </w:p>
    <w:p w14:paraId="157F0938" w14:textId="77777777" w:rsidR="009754A1" w:rsidRDefault="00C06480" w:rsidP="00C06480">
      <w:pPr>
        <w:rPr>
          <w:rFonts w:ascii="Helvetica" w:hAnsi="Helvetica"/>
          <w:b/>
          <w:bCs/>
          <w:lang w:val="en-US"/>
        </w:rPr>
      </w:pPr>
      <w:r w:rsidRPr="00C06480">
        <w:rPr>
          <w:rFonts w:ascii="Helvetica" w:hAnsi="Helvetica"/>
          <w:b/>
          <w:bCs/>
          <w:lang w:val="en-US"/>
        </w:rPr>
        <w:t>year2019     0.16082    0.02394   6.718 9.42e-07 ***</w:t>
      </w:r>
    </w:p>
    <w:p w14:paraId="7876E9DC" w14:textId="77777777" w:rsidR="009754A1" w:rsidRDefault="009754A1" w:rsidP="00C06480">
      <w:pPr>
        <w:rPr>
          <w:rFonts w:ascii="Helvetica" w:hAnsi="Helvetica"/>
          <w:b/>
          <w:bCs/>
          <w:lang w:val="en-US"/>
        </w:rPr>
      </w:pPr>
    </w:p>
    <w:p w14:paraId="0044F100" w14:textId="77777777" w:rsidR="009754A1" w:rsidRDefault="009754A1" w:rsidP="00C06480">
      <w:pPr>
        <w:rPr>
          <w:rFonts w:ascii="Helvetica" w:hAnsi="Helvetica"/>
          <w:b/>
          <w:bCs/>
          <w:lang w:val="en-US"/>
        </w:rPr>
      </w:pPr>
    </w:p>
    <w:p w14:paraId="4DDD146C" w14:textId="12E4D4FA" w:rsidR="001343A0" w:rsidRDefault="001343A0" w:rsidP="00C06480">
      <w:pPr>
        <w:rPr>
          <w:rFonts w:ascii="Helvetica" w:hAnsi="Helvetica"/>
          <w:b/>
          <w:bCs/>
          <w:lang w:val="en-US"/>
        </w:rPr>
      </w:pPr>
      <w:r w:rsidRPr="00491E4D">
        <w:rPr>
          <w:rFonts w:ascii="Helvetica" w:hAnsi="Helvetica"/>
          <w:b/>
          <w:bCs/>
          <w:lang w:val="en-US"/>
        </w:rPr>
        <w:t xml:space="preserve">3.1.1 Spectral signatures by vegetation type  </w:t>
      </w:r>
    </w:p>
    <w:p w14:paraId="6FCB2ED1" w14:textId="60D00A60" w:rsidR="00A37023" w:rsidRDefault="00A37023" w:rsidP="00C06480">
      <w:pPr>
        <w:rPr>
          <w:rFonts w:ascii="Helvetica" w:hAnsi="Helvetica"/>
          <w:b/>
          <w:bCs/>
          <w:lang w:val="en-US"/>
        </w:rPr>
      </w:pPr>
    </w:p>
    <w:p w14:paraId="282AE7DB" w14:textId="5101FC38" w:rsidR="00A37023" w:rsidRPr="00A37023" w:rsidRDefault="00A37023" w:rsidP="00A37023">
      <w:pPr>
        <w:jc w:val="both"/>
        <w:rPr>
          <w:rFonts w:ascii="Helvetica" w:eastAsia="Times New Roman" w:hAnsi="Helvetica" w:cs="Times New Roman"/>
          <w:lang w:val="en-US"/>
        </w:rPr>
      </w:pPr>
      <w:r>
        <w:rPr>
          <w:rFonts w:ascii="Helvetica" w:eastAsia="Times New Roman" w:hAnsi="Helvetica" w:cs="Times New Roman"/>
          <w:lang w:val="en-US"/>
        </w:rPr>
        <w:t>Mixed veg?</w:t>
      </w:r>
    </w:p>
    <w:p w14:paraId="35655398" w14:textId="040431C0" w:rsidR="001343A0" w:rsidRDefault="001343A0" w:rsidP="001343A0">
      <w:pPr>
        <w:rPr>
          <w:rFonts w:ascii="Helvetica" w:hAnsi="Helvetica"/>
          <w:u w:val="single"/>
          <w:lang w:val="en-US"/>
        </w:rPr>
      </w:pPr>
    </w:p>
    <w:p w14:paraId="7B756C57" w14:textId="6B90F0CD" w:rsidR="00377380" w:rsidRDefault="00EE013B" w:rsidP="001343A0">
      <w:pPr>
        <w:rPr>
          <w:rFonts w:ascii="Helvetica" w:hAnsi="Helvetica"/>
          <w:lang w:val="en-US"/>
        </w:rPr>
      </w:pPr>
      <w:r>
        <w:rPr>
          <w:rFonts w:ascii="Helvetica" w:hAnsi="Helvetica"/>
          <w:lang w:val="en-US"/>
        </w:rPr>
        <w:t xml:space="preserve">When comparing Vegetation types, Herschel plots had lower mean reflectance and higher spectral diversity than Komakuk plots. </w:t>
      </w:r>
      <w:r w:rsidR="001A04E4">
        <w:rPr>
          <w:rFonts w:ascii="Helvetica" w:hAnsi="Helvetica"/>
          <w:lang w:val="en-US"/>
        </w:rPr>
        <w:t>MLRM</w:t>
      </w:r>
      <w:r w:rsidR="00C06480">
        <w:rPr>
          <w:rFonts w:ascii="Helvetica" w:hAnsi="Helvetica"/>
          <w:lang w:val="en-US"/>
        </w:rPr>
        <w:t xml:space="preserve"> predicted</w:t>
      </w:r>
      <w:r w:rsidR="00B6744A">
        <w:rPr>
          <w:rFonts w:ascii="Helvetica" w:hAnsi="Helvetica"/>
          <w:lang w:val="en-US"/>
        </w:rPr>
        <w:t xml:space="preserve"> that</w:t>
      </w:r>
      <w:r w:rsidR="00C06480">
        <w:rPr>
          <w:rFonts w:ascii="Helvetica" w:hAnsi="Helvetica"/>
          <w:lang w:val="en-US"/>
        </w:rPr>
        <w:t xml:space="preserve"> Herschel vegetation had a</w:t>
      </w:r>
      <w:r w:rsidR="00B6744A">
        <w:rPr>
          <w:rFonts w:ascii="Helvetica" w:hAnsi="Helvetica"/>
          <w:lang w:val="en-US"/>
        </w:rPr>
        <w:t xml:space="preserve"> lower</w:t>
      </w:r>
      <w:r w:rsidR="00C06480">
        <w:rPr>
          <w:rFonts w:ascii="Helvetica" w:hAnsi="Helvetica"/>
          <w:lang w:val="en-US"/>
        </w:rPr>
        <w:t xml:space="preserve"> mean reflectance </w:t>
      </w:r>
      <w:r w:rsidR="00BE6FA9">
        <w:rPr>
          <w:rFonts w:ascii="Helvetica" w:hAnsi="Helvetica"/>
          <w:lang w:val="en-US"/>
        </w:rPr>
        <w:t xml:space="preserve">than </w:t>
      </w:r>
      <w:r w:rsidR="00C06480">
        <w:rPr>
          <w:rFonts w:ascii="Helvetica" w:hAnsi="Helvetica"/>
          <w:lang w:val="en-US"/>
        </w:rPr>
        <w:t>Komakuk</w:t>
      </w:r>
      <w:r w:rsidR="009754A1">
        <w:rPr>
          <w:rFonts w:ascii="Helvetica" w:hAnsi="Helvetica"/>
          <w:lang w:val="en-US"/>
        </w:rPr>
        <w:t xml:space="preserve"> </w:t>
      </w:r>
      <w:r w:rsidR="00BE6FA9">
        <w:rPr>
          <w:rFonts w:ascii="Helvetica" w:hAnsi="Helvetica"/>
          <w:lang w:val="en-US"/>
        </w:rPr>
        <w:t>(estimate HE=0.18; estimate Herschel=0.</w:t>
      </w:r>
      <w:proofErr w:type="gramStart"/>
      <w:r w:rsidR="00BE6FA9">
        <w:rPr>
          <w:rFonts w:ascii="Helvetica" w:hAnsi="Helvetica"/>
          <w:lang w:val="en-US"/>
        </w:rPr>
        <w:t>25)(</w:t>
      </w:r>
      <w:proofErr w:type="gramEnd"/>
      <w:r w:rsidR="00C06480">
        <w:rPr>
          <w:rFonts w:ascii="Helvetica" w:hAnsi="Helvetica"/>
          <w:lang w:val="en-US"/>
        </w:rPr>
        <w:t>p</w:t>
      </w:r>
      <w:r w:rsidR="00377380">
        <w:rPr>
          <w:rFonts w:ascii="Helvetica" w:hAnsi="Helvetica"/>
          <w:lang w:val="en-US"/>
        </w:rPr>
        <w:t>=</w:t>
      </w:r>
      <w:r w:rsidR="00C06480">
        <w:rPr>
          <w:rFonts w:ascii="Helvetica" w:hAnsi="Helvetica"/>
          <w:lang w:val="en-US"/>
        </w:rPr>
        <w:t>0.02,</w:t>
      </w:r>
      <w:r w:rsidR="00B6744A">
        <w:rPr>
          <w:rFonts w:ascii="Helvetica" w:hAnsi="Helvetica"/>
          <w:lang w:val="en-US"/>
        </w:rPr>
        <w:t xml:space="preserve"> SE=0.03,</w:t>
      </w:r>
      <w:r w:rsidR="00C06480">
        <w:rPr>
          <w:rFonts w:ascii="Helvetica" w:hAnsi="Helvetica"/>
          <w:lang w:val="en-US"/>
        </w:rPr>
        <w:t xml:space="preserve"> n=26)</w:t>
      </w:r>
      <w:r w:rsidR="00A37023">
        <w:rPr>
          <w:rFonts w:ascii="Helvetica" w:hAnsi="Helvetica"/>
          <w:lang w:val="en-US"/>
        </w:rPr>
        <w:t>(appendix)</w:t>
      </w:r>
      <w:r w:rsidR="00C06480">
        <w:rPr>
          <w:rFonts w:ascii="Helvetica" w:hAnsi="Helvetica"/>
          <w:lang w:val="en-US"/>
        </w:rPr>
        <w:t xml:space="preserve">. Herschel </w:t>
      </w:r>
      <w:r w:rsidR="009754A1">
        <w:rPr>
          <w:rFonts w:ascii="Helvetica" w:hAnsi="Helvetica"/>
          <w:lang w:val="en-US"/>
        </w:rPr>
        <w:t>type</w:t>
      </w:r>
      <w:r w:rsidR="00C06480">
        <w:rPr>
          <w:rFonts w:ascii="Helvetica" w:hAnsi="Helvetica"/>
          <w:lang w:val="en-US"/>
        </w:rPr>
        <w:t xml:space="preserve"> had a higher spectral diversity </w:t>
      </w:r>
      <w:r w:rsidR="00BE6FA9">
        <w:rPr>
          <w:rFonts w:ascii="Helvetica" w:hAnsi="Helvetica"/>
          <w:lang w:val="en-US"/>
        </w:rPr>
        <w:t xml:space="preserve">than </w:t>
      </w:r>
      <w:r w:rsidR="009754A1">
        <w:rPr>
          <w:rFonts w:ascii="Helvetica" w:hAnsi="Helvetica"/>
          <w:lang w:val="en-US"/>
        </w:rPr>
        <w:t xml:space="preserve">Komakuk type </w:t>
      </w:r>
      <w:r w:rsidR="00BE6FA9">
        <w:rPr>
          <w:rFonts w:ascii="Helvetica" w:hAnsi="Helvetica"/>
          <w:lang w:val="en-US"/>
        </w:rPr>
        <w:t xml:space="preserve">(estimate </w:t>
      </w:r>
      <w:r w:rsidR="001370D6">
        <w:rPr>
          <w:rFonts w:ascii="Helvetica" w:hAnsi="Helvetica"/>
          <w:lang w:val="en-US"/>
        </w:rPr>
        <w:t>HE</w:t>
      </w:r>
      <w:r w:rsidR="00BE6FA9">
        <w:rPr>
          <w:rFonts w:ascii="Helvetica" w:hAnsi="Helvetica"/>
          <w:lang w:val="en-US"/>
        </w:rPr>
        <w:t xml:space="preserve">=0.13; estimate </w:t>
      </w:r>
      <w:r w:rsidR="001370D6">
        <w:rPr>
          <w:rFonts w:ascii="Helvetica" w:hAnsi="Helvetica"/>
          <w:lang w:val="en-US"/>
        </w:rPr>
        <w:t>KO=</w:t>
      </w:r>
      <w:r w:rsidR="00BE6FA9">
        <w:rPr>
          <w:rFonts w:ascii="Helvetica" w:hAnsi="Helvetica"/>
          <w:lang w:val="en-US"/>
        </w:rPr>
        <w:t>0.</w:t>
      </w:r>
      <w:r w:rsidR="001370D6">
        <w:rPr>
          <w:rFonts w:ascii="Helvetica" w:hAnsi="Helvetica"/>
          <w:lang w:val="en-US"/>
        </w:rPr>
        <w:t>0</w:t>
      </w:r>
      <w:r w:rsidR="00BE6FA9">
        <w:rPr>
          <w:rFonts w:ascii="Helvetica" w:hAnsi="Helvetica"/>
          <w:lang w:val="en-US"/>
        </w:rPr>
        <w:t xml:space="preserve">5) </w:t>
      </w:r>
      <w:r w:rsidR="009754A1">
        <w:rPr>
          <w:rFonts w:ascii="Helvetica" w:hAnsi="Helvetica"/>
          <w:lang w:val="en-US"/>
        </w:rPr>
        <w:t>(p</w:t>
      </w:r>
      <w:r w:rsidR="00377380">
        <w:rPr>
          <w:rFonts w:ascii="Helvetica" w:hAnsi="Helvetica"/>
          <w:lang w:val="en-US"/>
        </w:rPr>
        <w:t>=</w:t>
      </w:r>
      <w:r w:rsidR="009754A1">
        <w:rPr>
          <w:rFonts w:ascii="Helvetica" w:hAnsi="Helvetica"/>
          <w:lang w:val="en-US"/>
        </w:rPr>
        <w:t>0.02,</w:t>
      </w:r>
      <w:r w:rsidR="00B6744A">
        <w:rPr>
          <w:rFonts w:ascii="Helvetica" w:hAnsi="Helvetica"/>
          <w:lang w:val="en-US"/>
        </w:rPr>
        <w:t xml:space="preserve"> SE=0.02,</w:t>
      </w:r>
      <w:r w:rsidR="009754A1">
        <w:rPr>
          <w:rFonts w:ascii="Helvetica" w:hAnsi="Helvetica"/>
          <w:lang w:val="en-US"/>
        </w:rPr>
        <w:t xml:space="preserve"> n=26)</w:t>
      </w:r>
      <w:r w:rsidR="00B6744A">
        <w:rPr>
          <w:rFonts w:ascii="Helvetica" w:hAnsi="Helvetica"/>
          <w:lang w:val="en-US"/>
        </w:rPr>
        <w:t xml:space="preserve">. </w:t>
      </w:r>
      <w:r w:rsidR="001370D6">
        <w:rPr>
          <w:rFonts w:ascii="Helvetica" w:hAnsi="Helvetica"/>
          <w:lang w:val="en-US"/>
        </w:rPr>
        <w:t xml:space="preserve">Mixed </w:t>
      </w:r>
    </w:p>
    <w:p w14:paraId="41CAD901" w14:textId="1DF3D74D" w:rsidR="00377380" w:rsidRDefault="00377380" w:rsidP="001343A0">
      <w:pPr>
        <w:rPr>
          <w:rFonts w:ascii="Helvetica" w:hAnsi="Helvetica"/>
          <w:lang w:val="en-US"/>
        </w:rPr>
      </w:pPr>
    </w:p>
    <w:p w14:paraId="2E9779F1" w14:textId="3C1C70D0" w:rsidR="00377380" w:rsidRDefault="00377380" w:rsidP="001343A0">
      <w:pPr>
        <w:rPr>
          <w:rFonts w:ascii="Helvetica" w:hAnsi="Helvetica"/>
          <w:lang w:val="en-US"/>
        </w:rPr>
      </w:pPr>
      <w:r>
        <w:rPr>
          <w:rFonts w:ascii="Helvetica" w:hAnsi="Helvetica"/>
          <w:lang w:val="en-US"/>
        </w:rPr>
        <w:t>The</w:t>
      </w:r>
      <w:r w:rsidR="001370D6">
        <w:rPr>
          <w:rFonts w:ascii="Helvetica" w:hAnsi="Helvetica"/>
          <w:lang w:val="en-US"/>
        </w:rPr>
        <w:t>re</w:t>
      </w:r>
      <w:r>
        <w:rPr>
          <w:rFonts w:ascii="Helvetica" w:hAnsi="Helvetica"/>
          <w:lang w:val="en-US"/>
        </w:rPr>
        <w:t xml:space="preserve"> is evidence that vegetation types can be identified based on their mean reflectance and spectral diversity</w:t>
      </w:r>
      <w:r w:rsidR="00A82983">
        <w:rPr>
          <w:rFonts w:ascii="Helvetica" w:hAnsi="Helvetica"/>
          <w:lang w:val="en-US"/>
        </w:rPr>
        <w:t xml:space="preserve">, implying an acceptance of </w:t>
      </w:r>
      <w:r w:rsidR="00A82983" w:rsidRPr="00491E4D">
        <w:rPr>
          <w:rFonts w:ascii="Helvetica" w:eastAsia="Times New Roman" w:hAnsi="Helvetica" w:cs="Times New Roman"/>
          <w:lang w:val="en-US"/>
        </w:rPr>
        <w:t>H</w:t>
      </w:r>
      <w:r w:rsidR="00A82983" w:rsidRPr="00491E4D">
        <w:rPr>
          <w:rFonts w:ascii="Helvetica" w:eastAsia="Times New Roman" w:hAnsi="Helvetica" w:cs="Times New Roman"/>
          <w:vertAlign w:val="subscript"/>
          <w:lang w:val="en-US"/>
        </w:rPr>
        <w:t>1</w:t>
      </w:r>
      <w:r w:rsidR="00A82983">
        <w:rPr>
          <w:rFonts w:ascii="Helvetica" w:eastAsia="Times New Roman" w:hAnsi="Helvetica" w:cs="Times New Roman"/>
          <w:vertAlign w:val="subscript"/>
          <w:lang w:val="en-US"/>
        </w:rPr>
        <w:t xml:space="preserve">a. </w:t>
      </w:r>
      <w:r w:rsidR="00A82983">
        <w:rPr>
          <w:rFonts w:ascii="Helvetica" w:hAnsi="Helvetica"/>
          <w:lang w:val="en-US"/>
        </w:rPr>
        <w:t xml:space="preserve">and </w:t>
      </w:r>
      <w:r w:rsidR="00A82983" w:rsidRPr="00491E4D">
        <w:rPr>
          <w:rFonts w:ascii="Helvetica" w:eastAsia="Times New Roman" w:hAnsi="Helvetica" w:cs="Times New Roman"/>
          <w:lang w:val="en-US"/>
        </w:rPr>
        <w:t>H</w:t>
      </w:r>
      <w:r w:rsidR="00A82983" w:rsidRPr="00491E4D">
        <w:rPr>
          <w:rFonts w:ascii="Helvetica" w:eastAsia="Times New Roman" w:hAnsi="Helvetica" w:cs="Times New Roman"/>
          <w:vertAlign w:val="subscript"/>
          <w:lang w:val="en-US"/>
        </w:rPr>
        <w:t>1</w:t>
      </w:r>
      <w:proofErr w:type="gramStart"/>
      <w:r w:rsidR="00A82983">
        <w:rPr>
          <w:rFonts w:ascii="Helvetica" w:eastAsia="Times New Roman" w:hAnsi="Helvetica" w:cs="Times New Roman"/>
          <w:vertAlign w:val="subscript"/>
          <w:lang w:val="en-US"/>
        </w:rPr>
        <w:t>b.</w:t>
      </w:r>
      <w:r>
        <w:rPr>
          <w:rFonts w:ascii="Helvetica" w:hAnsi="Helvetica"/>
          <w:lang w:val="en-US"/>
        </w:rPr>
        <w:t>.</w:t>
      </w:r>
      <w:proofErr w:type="gramEnd"/>
      <w:r>
        <w:rPr>
          <w:rFonts w:ascii="Helvetica" w:hAnsi="Helvetica"/>
          <w:lang w:val="en-US"/>
        </w:rPr>
        <w:t xml:space="preserve"> </w:t>
      </w:r>
      <w:r w:rsidR="00A82983">
        <w:rPr>
          <w:rFonts w:ascii="Helvetica" w:hAnsi="Helvetica"/>
          <w:lang w:val="en-US"/>
        </w:rPr>
        <w:t xml:space="preserve">Vegetation had greater predicted differences based on their spectral mean, implying a rejection of </w:t>
      </w:r>
      <w:r w:rsidR="00A82983" w:rsidRPr="00491E4D">
        <w:rPr>
          <w:rFonts w:ascii="Helvetica" w:eastAsia="Times New Roman" w:hAnsi="Helvetica" w:cs="Times New Roman"/>
          <w:lang w:val="en-US"/>
        </w:rPr>
        <w:t>H</w:t>
      </w:r>
      <w:r w:rsidR="00A82983" w:rsidRPr="00491E4D">
        <w:rPr>
          <w:rFonts w:ascii="Helvetica" w:eastAsia="Times New Roman" w:hAnsi="Helvetica" w:cs="Times New Roman"/>
          <w:vertAlign w:val="subscript"/>
          <w:lang w:val="en-US"/>
        </w:rPr>
        <w:t>1c</w:t>
      </w:r>
      <w:r w:rsidR="00A82983">
        <w:rPr>
          <w:rFonts w:ascii="Helvetica" w:eastAsia="Times New Roman" w:hAnsi="Helvetica" w:cs="Times New Roman"/>
          <w:vertAlign w:val="subscript"/>
          <w:lang w:val="en-US"/>
        </w:rPr>
        <w:t>.</w:t>
      </w:r>
    </w:p>
    <w:p w14:paraId="0566420E" w14:textId="77777777" w:rsidR="00377380" w:rsidRDefault="00377380" w:rsidP="001343A0">
      <w:pPr>
        <w:rPr>
          <w:rFonts w:ascii="Helvetica" w:hAnsi="Helvetica"/>
          <w:lang w:val="en-US"/>
        </w:rPr>
      </w:pPr>
    </w:p>
    <w:p w14:paraId="0EF6D69D" w14:textId="77777777" w:rsidR="001343A0" w:rsidRPr="00491E4D" w:rsidRDefault="001343A0" w:rsidP="001343A0">
      <w:pPr>
        <w:rPr>
          <w:rFonts w:ascii="Helvetica" w:hAnsi="Helvetica"/>
          <w:b/>
          <w:bCs/>
          <w:lang w:val="en-US"/>
        </w:rPr>
      </w:pPr>
      <w:r w:rsidRPr="00491E4D">
        <w:rPr>
          <w:rFonts w:ascii="Helvetica" w:hAnsi="Helvetica"/>
          <w:b/>
          <w:bCs/>
          <w:noProof/>
          <w:lang w:val="en-US"/>
        </w:rPr>
        <w:drawing>
          <wp:inline distT="0" distB="0" distL="0" distR="0" wp14:anchorId="581BB9E4" wp14:editId="3AB7438F">
            <wp:extent cx="6478585" cy="4432300"/>
            <wp:effectExtent l="0" t="0" r="0" b="0"/>
            <wp:docPr id="21" name="Picture 2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2020-04-25 at 21.01.08.png"/>
                    <pic:cNvPicPr/>
                  </pic:nvPicPr>
                  <pic:blipFill>
                    <a:blip r:embed="rId14">
                      <a:extLst>
                        <a:ext uri="{28A0092B-C50C-407E-A947-70E740481C1C}">
                          <a14:useLocalDpi xmlns:a14="http://schemas.microsoft.com/office/drawing/2010/main" val="0"/>
                        </a:ext>
                      </a:extLst>
                    </a:blip>
                    <a:stretch>
                      <a:fillRect/>
                    </a:stretch>
                  </pic:blipFill>
                  <pic:spPr>
                    <a:xfrm>
                      <a:off x="0" y="0"/>
                      <a:ext cx="6486651" cy="4437819"/>
                    </a:xfrm>
                    <a:prstGeom prst="rect">
                      <a:avLst/>
                    </a:prstGeom>
                  </pic:spPr>
                </pic:pic>
              </a:graphicData>
            </a:graphic>
          </wp:inline>
        </w:drawing>
      </w:r>
    </w:p>
    <w:p w14:paraId="2E941150" w14:textId="77777777" w:rsidR="001343A0" w:rsidRPr="00491E4D" w:rsidRDefault="001343A0" w:rsidP="001343A0">
      <w:pPr>
        <w:rPr>
          <w:rFonts w:ascii="Helvetica" w:hAnsi="Helvetica"/>
          <w:b/>
          <w:bCs/>
          <w:lang w:val="en-US"/>
        </w:rPr>
      </w:pPr>
    </w:p>
    <w:p w14:paraId="01690075" w14:textId="747D60A7" w:rsidR="001343A0" w:rsidRPr="00491E4D" w:rsidRDefault="001343A0" w:rsidP="001343A0">
      <w:pPr>
        <w:rPr>
          <w:rFonts w:ascii="Helvetica" w:hAnsi="Helvetica"/>
          <w:lang w:val="en-US"/>
        </w:rPr>
      </w:pPr>
      <w:r w:rsidRPr="00491E4D">
        <w:rPr>
          <w:rFonts w:ascii="Helvetica" w:hAnsi="Helvetica"/>
          <w:b/>
          <w:bCs/>
          <w:lang w:val="en-US"/>
        </w:rPr>
        <w:t xml:space="preserve">Figure 3.1.1 Panel plot comparing </w:t>
      </w:r>
      <w:r w:rsidR="00EE013B">
        <w:rPr>
          <w:rFonts w:ascii="Helvetica" w:hAnsi="Helvetica"/>
          <w:b/>
          <w:bCs/>
          <w:lang w:val="en-US"/>
        </w:rPr>
        <w:t>mean reflectance</w:t>
      </w:r>
      <w:r w:rsidRPr="00491E4D">
        <w:rPr>
          <w:rFonts w:ascii="Helvetica" w:hAnsi="Helvetica"/>
          <w:b/>
          <w:bCs/>
          <w:lang w:val="en-US"/>
        </w:rPr>
        <w:t xml:space="preserve"> and spectral diversity (CV). </w:t>
      </w:r>
      <w:r w:rsidRPr="00491E4D">
        <w:rPr>
          <w:rFonts w:ascii="Helvetica" w:hAnsi="Helvetica"/>
          <w:lang w:val="en-US"/>
        </w:rPr>
        <w:t xml:space="preserve">Panel A and B: The </w:t>
      </w:r>
      <w:r w:rsidR="00EE013B">
        <w:rPr>
          <w:rFonts w:ascii="Helvetica" w:hAnsi="Helvetica"/>
          <w:lang w:val="en-US"/>
        </w:rPr>
        <w:t>mean reflectance</w:t>
      </w:r>
      <w:r w:rsidRPr="00491E4D">
        <w:rPr>
          <w:rFonts w:ascii="Helvetica" w:hAnsi="Helvetica"/>
          <w:lang w:val="en-US"/>
        </w:rPr>
        <w:t xml:space="preserve"> and spectral diversity between different vegetation types. Red and Green points correspond with measurements from 2018 and 2019 respectively. C and D: </w:t>
      </w:r>
      <w:r w:rsidR="00BF48F7">
        <w:rPr>
          <w:rFonts w:ascii="Helvetica" w:hAnsi="Helvetica"/>
          <w:lang w:val="en-US"/>
        </w:rPr>
        <w:t>M</w:t>
      </w:r>
      <w:r w:rsidR="00EE013B">
        <w:rPr>
          <w:rFonts w:ascii="Helvetica" w:hAnsi="Helvetica"/>
          <w:lang w:val="en-US"/>
        </w:rPr>
        <w:t>ean reflectance</w:t>
      </w:r>
      <w:r w:rsidRPr="00491E4D">
        <w:rPr>
          <w:rFonts w:ascii="Helvetica" w:hAnsi="Helvetica"/>
          <w:lang w:val="en-US"/>
        </w:rPr>
        <w:t xml:space="preserve"> and spectral diversity across the spectrum of each vegetation types in each year. Background colors correspond to each region of the spectrum; blue 400-500 nm, green 500-600 nm, red 600-680 nm, near infra-red 680-800, infra-red 800-985.  </w:t>
      </w:r>
    </w:p>
    <w:p w14:paraId="34434C8A" w14:textId="77777777" w:rsidR="001343A0" w:rsidRPr="00491E4D" w:rsidRDefault="001343A0" w:rsidP="001343A0">
      <w:pPr>
        <w:rPr>
          <w:rFonts w:ascii="Helvetica" w:hAnsi="Helvetica"/>
          <w:lang w:val="en-US"/>
        </w:rPr>
      </w:pPr>
    </w:p>
    <w:p w14:paraId="14DC2147" w14:textId="77777777" w:rsidR="001343A0" w:rsidRPr="00491E4D" w:rsidRDefault="001343A0" w:rsidP="001343A0">
      <w:pPr>
        <w:rPr>
          <w:rFonts w:ascii="Helvetica" w:hAnsi="Helvetica"/>
          <w:lang w:val="en-US"/>
        </w:rPr>
      </w:pPr>
    </w:p>
    <w:p w14:paraId="5BF56949" w14:textId="77777777" w:rsidR="001343A0" w:rsidRPr="00491E4D" w:rsidRDefault="001343A0" w:rsidP="001343A0">
      <w:pPr>
        <w:rPr>
          <w:rFonts w:ascii="Helvetica" w:hAnsi="Helvetica"/>
          <w:b/>
          <w:bCs/>
          <w:lang w:val="en-US"/>
        </w:rPr>
      </w:pPr>
      <w:r w:rsidRPr="00491E4D">
        <w:rPr>
          <w:rFonts w:ascii="Helvetica" w:hAnsi="Helvetica"/>
          <w:b/>
          <w:bCs/>
          <w:lang w:val="en-US"/>
        </w:rPr>
        <w:t>3.1.2 Spectral Signatures by year</w:t>
      </w:r>
    </w:p>
    <w:p w14:paraId="70D4F876" w14:textId="77777777" w:rsidR="001343A0" w:rsidRPr="00491E4D" w:rsidRDefault="001343A0" w:rsidP="001343A0">
      <w:pPr>
        <w:rPr>
          <w:rFonts w:ascii="Helvetica" w:hAnsi="Helvetica"/>
          <w:lang w:val="en-US"/>
        </w:rPr>
      </w:pPr>
    </w:p>
    <w:p w14:paraId="354CAE6B" w14:textId="79C66975" w:rsidR="001343A0" w:rsidRPr="00A37023" w:rsidRDefault="00A37023" w:rsidP="001343A0">
      <w:pPr>
        <w:rPr>
          <w:rFonts w:ascii="Helvetica" w:hAnsi="Helvetica"/>
          <w:lang w:val="en-US"/>
        </w:rPr>
      </w:pPr>
      <w:r>
        <w:rPr>
          <w:rFonts w:ascii="Helvetica" w:hAnsi="Helvetica"/>
          <w:lang w:val="en-US"/>
        </w:rPr>
        <w:t>Predicted mean reflectance and spectral diversity values where greater in 2019 measurements, mean reflectance (estimate=0.07) (p=0.03, SE=0.03, n=26) spectral diversity (estimate=0.16) (p&lt;0.001, SE=0.2, n=26)</w:t>
      </w:r>
      <w:r w:rsidR="00BF48F7">
        <w:rPr>
          <w:rFonts w:ascii="Helvetica" w:hAnsi="Helvetica"/>
          <w:lang w:val="en-US"/>
        </w:rPr>
        <w:t xml:space="preserve"> </w:t>
      </w:r>
      <w:r>
        <w:rPr>
          <w:rFonts w:ascii="Helvetica" w:hAnsi="Helvetica"/>
          <w:lang w:val="en-US"/>
        </w:rPr>
        <w:t xml:space="preserve">(appendix). </w:t>
      </w:r>
      <w:r w:rsidR="001343A0" w:rsidRPr="00491E4D">
        <w:rPr>
          <w:rFonts w:ascii="Helvetica" w:hAnsi="Helvetica"/>
          <w:lang w:val="en-US"/>
        </w:rPr>
        <w:t xml:space="preserve">When comparing between years, vegetation types had reversed trends in terms of </w:t>
      </w:r>
      <w:r w:rsidR="00EE013B">
        <w:rPr>
          <w:rFonts w:ascii="Helvetica" w:hAnsi="Helvetica"/>
          <w:lang w:val="en-US"/>
        </w:rPr>
        <w:t>mean reflectance</w:t>
      </w:r>
      <w:r w:rsidR="001343A0" w:rsidRPr="00491E4D">
        <w:rPr>
          <w:rFonts w:ascii="Helvetica" w:hAnsi="Helvetica"/>
          <w:lang w:val="en-US"/>
        </w:rPr>
        <w:t xml:space="preserve">, Herschel have a higher </w:t>
      </w:r>
      <w:r w:rsidR="00EE013B">
        <w:rPr>
          <w:rFonts w:ascii="Helvetica" w:hAnsi="Helvetica"/>
          <w:lang w:val="en-US"/>
        </w:rPr>
        <w:t>mean reflectance</w:t>
      </w:r>
      <w:r w:rsidR="001343A0" w:rsidRPr="00491E4D">
        <w:rPr>
          <w:rFonts w:ascii="Helvetica" w:hAnsi="Helvetica"/>
          <w:lang w:val="en-US"/>
        </w:rPr>
        <w:t xml:space="preserve"> than Komakuk in 2018 and lower </w:t>
      </w:r>
      <w:r w:rsidR="00EE013B">
        <w:rPr>
          <w:rFonts w:ascii="Helvetica" w:hAnsi="Helvetica"/>
          <w:lang w:val="en-US"/>
        </w:rPr>
        <w:t>mean reflectance</w:t>
      </w:r>
      <w:r w:rsidR="001343A0" w:rsidRPr="00491E4D">
        <w:rPr>
          <w:rFonts w:ascii="Helvetica" w:hAnsi="Helvetica"/>
          <w:lang w:val="en-US"/>
        </w:rPr>
        <w:t xml:space="preserve"> in 2019. </w:t>
      </w:r>
    </w:p>
    <w:p w14:paraId="59CC19E8" w14:textId="77777777" w:rsidR="001343A0" w:rsidRPr="00491E4D" w:rsidRDefault="001343A0" w:rsidP="001343A0">
      <w:pPr>
        <w:rPr>
          <w:rFonts w:ascii="Helvetica" w:hAnsi="Helvetica"/>
          <w:lang w:val="en-US"/>
        </w:rPr>
      </w:pPr>
    </w:p>
    <w:p w14:paraId="6782F005" w14:textId="77777777" w:rsidR="001343A0" w:rsidRPr="00491E4D" w:rsidRDefault="001343A0" w:rsidP="001343A0">
      <w:pPr>
        <w:rPr>
          <w:rFonts w:ascii="Helvetica" w:hAnsi="Helvetica"/>
          <w:lang w:val="en-US"/>
        </w:rPr>
      </w:pPr>
    </w:p>
    <w:p w14:paraId="253EEA67" w14:textId="77777777" w:rsidR="001343A0" w:rsidRPr="00491E4D" w:rsidRDefault="001343A0" w:rsidP="001343A0">
      <w:pPr>
        <w:rPr>
          <w:rFonts w:ascii="Helvetica" w:hAnsi="Helvetica"/>
          <w:lang w:val="en-US"/>
        </w:rPr>
      </w:pPr>
    </w:p>
    <w:p w14:paraId="79B32B2F" w14:textId="77777777" w:rsidR="001343A0" w:rsidRPr="00491E4D" w:rsidRDefault="001343A0" w:rsidP="001343A0">
      <w:pPr>
        <w:rPr>
          <w:rFonts w:ascii="Helvetica" w:hAnsi="Helvetica"/>
          <w:b/>
          <w:bCs/>
          <w:lang w:val="en-US"/>
        </w:rPr>
      </w:pPr>
      <w:r w:rsidRPr="00491E4D">
        <w:rPr>
          <w:rFonts w:ascii="Helvetica" w:hAnsi="Helvetica"/>
          <w:b/>
          <w:bCs/>
          <w:lang w:val="en-US"/>
        </w:rPr>
        <w:t xml:space="preserve">3.1.3 When ordinated do spectral signatures discriminate among vegetation type and year </w:t>
      </w:r>
      <w:r w:rsidRPr="00491E4D">
        <w:rPr>
          <w:rFonts w:ascii="Helvetica" w:eastAsia="Times New Roman" w:hAnsi="Helvetica" w:cs="Times New Roman"/>
          <w:lang w:val="en-US"/>
        </w:rPr>
        <w:t xml:space="preserve"> </w:t>
      </w:r>
    </w:p>
    <w:p w14:paraId="698CABFF" w14:textId="77777777" w:rsidR="001343A0" w:rsidRPr="00491E4D" w:rsidRDefault="001343A0" w:rsidP="001343A0">
      <w:pPr>
        <w:rPr>
          <w:rFonts w:ascii="Helvetica" w:hAnsi="Helvetica"/>
          <w:lang w:val="en-US"/>
        </w:rPr>
      </w:pPr>
    </w:p>
    <w:p w14:paraId="5431DBBB" w14:textId="01ECAAA0" w:rsidR="00A37023" w:rsidRPr="00A37023" w:rsidRDefault="001343A0" w:rsidP="001343A0">
      <w:pPr>
        <w:rPr>
          <w:rFonts w:ascii="Helvetica" w:hAnsi="Helvetica"/>
          <w:lang w:val="en-US"/>
        </w:rPr>
      </w:pPr>
      <w:r w:rsidRPr="00491E4D">
        <w:rPr>
          <w:rFonts w:ascii="Helvetica" w:hAnsi="Helvetica"/>
          <w:lang w:val="en-US"/>
        </w:rPr>
        <w:t>The spectral discrimination of vegetations types in an ordination approach was only possible for 2019 measurements. Here</w:t>
      </w:r>
      <w:r w:rsidR="00A37023">
        <w:rPr>
          <w:rFonts w:ascii="Helvetica" w:hAnsi="Helvetica"/>
          <w:lang w:val="en-US"/>
        </w:rPr>
        <w:t>,</w:t>
      </w:r>
      <w:r w:rsidRPr="00491E4D">
        <w:rPr>
          <w:rFonts w:ascii="Helvetica" w:hAnsi="Helvetica"/>
          <w:lang w:val="en-US"/>
        </w:rPr>
        <w:t xml:space="preserve"> Herschel and Komakuk had a sufficiently large distance in spectral feature space and greater inter-group differentiation than intra-group variation. When ordinated, spectral signatures clustered primarily by year (along the PC1 axis) with 2018 Heschel and Komakuk groups overlapping. </w:t>
      </w:r>
      <w:r w:rsidRPr="00A37023">
        <w:rPr>
          <w:rFonts w:ascii="Helvetica" w:hAnsi="Helvetica"/>
          <w:lang w:val="en-US"/>
        </w:rPr>
        <w:t>Mixed vegetation spectral signatures did not discriminate into two groups</w:t>
      </w:r>
      <w:r w:rsidR="00BF48F7">
        <w:rPr>
          <w:rFonts w:ascii="Helvetica" w:hAnsi="Helvetica"/>
          <w:lang w:val="en-US"/>
        </w:rPr>
        <w:t xml:space="preserve"> </w:t>
      </w:r>
      <w:r w:rsidRPr="00A37023">
        <w:rPr>
          <w:rFonts w:ascii="Helvetica" w:hAnsi="Helvetica"/>
          <w:lang w:val="en-US"/>
        </w:rPr>
        <w:t>corresponding with 2019 Herschel and Komakuk measurements</w:t>
      </w:r>
      <w:r w:rsidR="00A37023">
        <w:rPr>
          <w:rFonts w:ascii="Helvetica" w:hAnsi="Helvetica"/>
          <w:lang w:val="en-US"/>
        </w:rPr>
        <w:t>,</w:t>
      </w:r>
      <w:r w:rsidRPr="00A37023">
        <w:rPr>
          <w:rFonts w:ascii="Helvetica" w:hAnsi="Helvetica"/>
          <w:lang w:val="en-US"/>
        </w:rPr>
        <w:t xml:space="preserve"> despite being selected based on exhibiting distinct compositional characteristics of either vegetation type.</w:t>
      </w:r>
      <w:r w:rsidR="009B516E">
        <w:rPr>
          <w:rFonts w:ascii="Helvetica" w:hAnsi="Helvetica"/>
          <w:lang w:val="en-US"/>
        </w:rPr>
        <w:t xml:space="preserve"> </w:t>
      </w:r>
    </w:p>
    <w:p w14:paraId="1819DD8F" w14:textId="77777777" w:rsidR="001343A0" w:rsidRPr="00491E4D" w:rsidRDefault="001343A0" w:rsidP="001343A0">
      <w:pPr>
        <w:rPr>
          <w:rFonts w:ascii="Helvetica" w:hAnsi="Helvetica"/>
          <w:lang w:val="en-US"/>
        </w:rPr>
      </w:pPr>
      <w:r w:rsidRPr="00491E4D">
        <w:rPr>
          <w:rFonts w:ascii="Helvetica" w:hAnsi="Helvetica"/>
          <w:noProof/>
          <w:lang w:val="en-US"/>
        </w:rPr>
        <w:lastRenderedPageBreak/>
        <w:drawing>
          <wp:inline distT="0" distB="0" distL="0" distR="0" wp14:anchorId="23A795B9" wp14:editId="6F27ACB3">
            <wp:extent cx="6107392" cy="3840480"/>
            <wp:effectExtent l="0" t="0" r="1905" b="0"/>
            <wp:docPr id="23" name="Picture 2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2020-04-26 at 08.26.11.png"/>
                    <pic:cNvPicPr/>
                  </pic:nvPicPr>
                  <pic:blipFill>
                    <a:blip r:embed="rId15">
                      <a:extLst>
                        <a:ext uri="{28A0092B-C50C-407E-A947-70E740481C1C}">
                          <a14:useLocalDpi xmlns:a14="http://schemas.microsoft.com/office/drawing/2010/main" val="0"/>
                        </a:ext>
                      </a:extLst>
                    </a:blip>
                    <a:stretch>
                      <a:fillRect/>
                    </a:stretch>
                  </pic:blipFill>
                  <pic:spPr>
                    <a:xfrm>
                      <a:off x="0" y="0"/>
                      <a:ext cx="6120590" cy="3848779"/>
                    </a:xfrm>
                    <a:prstGeom prst="rect">
                      <a:avLst/>
                    </a:prstGeom>
                  </pic:spPr>
                </pic:pic>
              </a:graphicData>
            </a:graphic>
          </wp:inline>
        </w:drawing>
      </w:r>
    </w:p>
    <w:p w14:paraId="33556E53" w14:textId="77777777" w:rsidR="001343A0" w:rsidRPr="00491E4D" w:rsidRDefault="001343A0" w:rsidP="001343A0">
      <w:pPr>
        <w:rPr>
          <w:rFonts w:ascii="Helvetica" w:hAnsi="Helvetica"/>
          <w:lang w:val="en-US"/>
        </w:rPr>
      </w:pPr>
    </w:p>
    <w:p w14:paraId="6E00E5E3" w14:textId="77777777" w:rsidR="009B516E" w:rsidRDefault="001343A0" w:rsidP="009B516E">
      <w:pPr>
        <w:rPr>
          <w:rFonts w:ascii="Helvetica" w:hAnsi="Helvetica"/>
          <w:lang w:val="en-US"/>
        </w:rPr>
      </w:pPr>
      <w:r w:rsidRPr="00491E4D">
        <w:rPr>
          <w:rFonts w:ascii="Helvetica" w:hAnsi="Helvetica"/>
          <w:b/>
          <w:bCs/>
          <w:lang w:val="en-US"/>
        </w:rPr>
        <w:t>Figure 3.1.2 PCA of spectral signatures grouped by vegetation type and year.</w:t>
      </w:r>
      <w:r w:rsidRPr="00491E4D">
        <w:rPr>
          <w:rFonts w:ascii="Helvetica" w:hAnsi="Helvetica"/>
          <w:lang w:val="en-US"/>
        </w:rPr>
        <w:t xml:space="preserve"> Spectral signatures of each plot were arranged in ordinal space according to mean reflectance and spectral diversity. </w:t>
      </w:r>
      <w:r>
        <w:rPr>
          <w:rFonts w:ascii="Helvetica" w:hAnsi="Helvetica"/>
          <w:lang w:val="en-US"/>
        </w:rPr>
        <w:t xml:space="preserve">Large points indicate the center of each group. </w:t>
      </w:r>
      <w:r w:rsidRPr="00491E4D">
        <w:rPr>
          <w:rFonts w:ascii="Helvetica" w:hAnsi="Helvetica"/>
          <w:lang w:val="en-US"/>
        </w:rPr>
        <w:t>PC1 accounted for 54.7% of variance and PC2 46.3%</w:t>
      </w:r>
      <w:r w:rsidR="009B516E">
        <w:rPr>
          <w:rFonts w:ascii="Helvetica" w:hAnsi="Helvetica"/>
          <w:lang w:val="en-US"/>
        </w:rPr>
        <w:t xml:space="preserve"> </w:t>
      </w:r>
    </w:p>
    <w:p w14:paraId="56336E7D" w14:textId="77777777" w:rsidR="009B516E" w:rsidRDefault="009B516E" w:rsidP="009B516E">
      <w:pPr>
        <w:rPr>
          <w:rFonts w:ascii="Helvetica" w:hAnsi="Helvetica"/>
          <w:lang w:val="en-US"/>
        </w:rPr>
      </w:pPr>
    </w:p>
    <w:p w14:paraId="349791AE" w14:textId="486EA645" w:rsidR="001D1BF2" w:rsidRDefault="001D1BF2" w:rsidP="009B516E">
      <w:pPr>
        <w:rPr>
          <w:rFonts w:ascii="Helvetica" w:hAnsi="Helvetica"/>
          <w:lang w:val="en-US"/>
        </w:rPr>
      </w:pPr>
      <w:r>
        <w:rPr>
          <w:rFonts w:ascii="Helvetica" w:hAnsi="Helvetica"/>
          <w:lang w:val="en-US"/>
        </w:rPr>
        <w:t xml:space="preserve">Spectral signatures were also ordinated separately by year (appendix xxx). General trends remained relatively consistent, with 2019 measurements showing less differentiation. </w:t>
      </w:r>
    </w:p>
    <w:p w14:paraId="1EF8DBB3" w14:textId="77777777" w:rsidR="001D1BF2" w:rsidRDefault="001D1BF2" w:rsidP="009B516E">
      <w:pPr>
        <w:rPr>
          <w:rFonts w:ascii="Helvetica" w:hAnsi="Helvetica"/>
          <w:lang w:val="en-US"/>
        </w:rPr>
      </w:pPr>
    </w:p>
    <w:p w14:paraId="43B988F1" w14:textId="73D7043F" w:rsidR="001343A0" w:rsidRPr="00491E4D" w:rsidRDefault="001343A0" w:rsidP="001343A0">
      <w:pPr>
        <w:rPr>
          <w:rFonts w:ascii="Helvetica" w:hAnsi="Helvetica"/>
          <w:b/>
          <w:bCs/>
          <w:sz w:val="28"/>
          <w:szCs w:val="28"/>
          <w:lang w:val="en-US"/>
        </w:rPr>
      </w:pPr>
      <w:r w:rsidRPr="00491E4D">
        <w:rPr>
          <w:rFonts w:ascii="Helvetica" w:hAnsi="Helvetica"/>
          <w:b/>
          <w:bCs/>
          <w:sz w:val="28"/>
          <w:szCs w:val="28"/>
          <w:lang w:val="en-US"/>
        </w:rPr>
        <w:t xml:space="preserve">2: Does band selection influence correspondence between </w:t>
      </w:r>
      <w:r w:rsidR="00A82983">
        <w:rPr>
          <w:rFonts w:ascii="Helvetica" w:hAnsi="Helvetica"/>
          <w:b/>
          <w:bCs/>
          <w:sz w:val="28"/>
          <w:szCs w:val="28"/>
          <w:lang w:val="en-US"/>
        </w:rPr>
        <w:t>spectral diversity</w:t>
      </w:r>
      <w:r w:rsidRPr="00491E4D">
        <w:rPr>
          <w:rFonts w:ascii="Helvetica" w:hAnsi="Helvetica"/>
          <w:b/>
          <w:bCs/>
          <w:sz w:val="28"/>
          <w:szCs w:val="28"/>
          <w:lang w:val="en-US"/>
        </w:rPr>
        <w:t xml:space="preserve"> and vegetation types? </w:t>
      </w:r>
    </w:p>
    <w:p w14:paraId="5D1C6296" w14:textId="77777777" w:rsidR="001343A0" w:rsidRPr="00491E4D" w:rsidRDefault="001343A0" w:rsidP="001343A0">
      <w:pPr>
        <w:rPr>
          <w:rFonts w:ascii="Helvetica" w:hAnsi="Helvetica"/>
          <w:lang w:val="en-US"/>
        </w:rPr>
      </w:pPr>
    </w:p>
    <w:p w14:paraId="24FF0543" w14:textId="77777777" w:rsidR="001343A0" w:rsidRPr="00491E4D" w:rsidRDefault="001343A0" w:rsidP="001343A0">
      <w:pPr>
        <w:rPr>
          <w:rFonts w:ascii="Helvetica" w:hAnsi="Helvetica"/>
          <w:b/>
          <w:bCs/>
          <w:lang w:val="en-US"/>
        </w:rPr>
      </w:pPr>
      <w:r w:rsidRPr="00491E4D">
        <w:rPr>
          <w:rFonts w:ascii="Helvetica" w:hAnsi="Helvetica"/>
          <w:b/>
          <w:bCs/>
          <w:lang w:val="en-US"/>
        </w:rPr>
        <w:t>3.2.1 What regions of the spectrum best discriminate vegetation types?</w:t>
      </w:r>
    </w:p>
    <w:p w14:paraId="66799CFA" w14:textId="77777777" w:rsidR="001343A0" w:rsidRPr="00491E4D" w:rsidRDefault="001343A0" w:rsidP="001343A0">
      <w:pPr>
        <w:rPr>
          <w:rFonts w:ascii="Helvetica" w:hAnsi="Helvetica"/>
          <w:u w:val="single"/>
          <w:lang w:val="en-US"/>
        </w:rPr>
      </w:pPr>
    </w:p>
    <w:p w14:paraId="62880127" w14:textId="36471AA8" w:rsidR="001343A0" w:rsidRPr="00491E4D" w:rsidRDefault="001343A0" w:rsidP="001343A0">
      <w:pPr>
        <w:rPr>
          <w:rFonts w:ascii="Helvetica" w:hAnsi="Helvetica"/>
          <w:lang w:val="en-US"/>
        </w:rPr>
      </w:pPr>
      <w:r w:rsidRPr="00491E4D">
        <w:rPr>
          <w:rFonts w:ascii="Helvetica" w:hAnsi="Helvetica"/>
          <w:lang w:val="en-US"/>
        </w:rPr>
        <w:t>I identified the red region of the spectrum to</w:t>
      </w:r>
      <w:r>
        <w:rPr>
          <w:rFonts w:ascii="Helvetica" w:hAnsi="Helvetica"/>
          <w:lang w:val="en-US"/>
        </w:rPr>
        <w:t xml:space="preserve"> </w:t>
      </w:r>
      <w:r w:rsidRPr="00491E4D">
        <w:rPr>
          <w:rFonts w:ascii="Helvetica" w:hAnsi="Helvetica"/>
          <w:lang w:val="en-US"/>
        </w:rPr>
        <w:t>best discrimina</w:t>
      </w:r>
      <w:r>
        <w:rPr>
          <w:rFonts w:ascii="Helvetica" w:hAnsi="Helvetica"/>
          <w:lang w:val="en-US"/>
        </w:rPr>
        <w:t>te</w:t>
      </w:r>
      <w:r w:rsidRPr="00491E4D">
        <w:rPr>
          <w:rFonts w:ascii="Helvetica" w:hAnsi="Helvetica"/>
          <w:lang w:val="en-US"/>
        </w:rPr>
        <w:t xml:space="preserve"> vegetation types</w:t>
      </w:r>
      <w:r>
        <w:rPr>
          <w:rFonts w:ascii="Helvetica" w:hAnsi="Helvetica"/>
          <w:lang w:val="en-US"/>
        </w:rPr>
        <w:t>,</w:t>
      </w:r>
      <w:r w:rsidRPr="00491E4D">
        <w:rPr>
          <w:rFonts w:ascii="Helvetica" w:hAnsi="Helvetica"/>
          <w:lang w:val="en-US"/>
        </w:rPr>
        <w:t xml:space="preserve"> based on mean ISI</w:t>
      </w:r>
      <w:r>
        <w:rPr>
          <w:rFonts w:ascii="Helvetica" w:hAnsi="Helvetica"/>
          <w:lang w:val="en-US"/>
        </w:rPr>
        <w:t xml:space="preserve"> </w:t>
      </w:r>
      <w:r w:rsidRPr="00491E4D">
        <w:rPr>
          <w:rFonts w:ascii="Helvetica" w:hAnsi="Helvetica"/>
          <w:lang w:val="en-US"/>
        </w:rPr>
        <w:t>(table 3.2.1). This implies acceptance of H</w:t>
      </w:r>
      <w:r w:rsidRPr="00491E4D">
        <w:rPr>
          <w:rFonts w:ascii="Helvetica" w:hAnsi="Helvetica"/>
          <w:vertAlign w:val="subscript"/>
          <w:lang w:val="en-US"/>
        </w:rPr>
        <w:t>3</w:t>
      </w:r>
      <w:r w:rsidR="00101100">
        <w:rPr>
          <w:rFonts w:ascii="Helvetica" w:hAnsi="Helvetica"/>
          <w:vertAlign w:val="subscript"/>
          <w:lang w:val="en-US"/>
        </w:rPr>
        <w:t>a</w:t>
      </w:r>
      <w:r w:rsidRPr="00491E4D">
        <w:rPr>
          <w:rFonts w:ascii="Helvetica" w:hAnsi="Helvetica"/>
          <w:vertAlign w:val="subscript"/>
          <w:lang w:val="en-US"/>
        </w:rPr>
        <w:t>,</w:t>
      </w:r>
      <w:r w:rsidRPr="00491E4D">
        <w:rPr>
          <w:rFonts w:ascii="Helvetica" w:hAnsi="Helvetica"/>
          <w:lang w:val="en-US"/>
        </w:rPr>
        <w:t xml:space="preserve"> where visible regions of the spectrum were predicted to have higher correspondence with vegetation type. Despite having relatively small inter-type difference in mean reflectance, single </w:t>
      </w:r>
      <w:r w:rsidR="00EB4D3A">
        <w:rPr>
          <w:rFonts w:ascii="Helvetica" w:hAnsi="Helvetica"/>
          <w:lang w:val="en-US"/>
        </w:rPr>
        <w:t>bands</w:t>
      </w:r>
      <w:r w:rsidRPr="00491E4D">
        <w:rPr>
          <w:rFonts w:ascii="Helvetica" w:hAnsi="Helvetica"/>
          <w:lang w:val="en-US"/>
        </w:rPr>
        <w:t xml:space="preserve"> the that green-red transition had the lowest ISI values and were the most informative for discriminating vegetation types (figure 3.2.1). The two selected </w:t>
      </w:r>
      <w:r w:rsidR="00EB4D3A">
        <w:rPr>
          <w:rFonts w:ascii="Helvetica" w:hAnsi="Helvetica"/>
          <w:lang w:val="en-US"/>
        </w:rPr>
        <w:t>bands</w:t>
      </w:r>
      <w:r w:rsidRPr="00491E4D">
        <w:rPr>
          <w:rFonts w:ascii="Helvetica" w:hAnsi="Helvetica"/>
          <w:lang w:val="en-US"/>
        </w:rPr>
        <w:t xml:space="preserve"> with the lowest ISI values, 573 and 599 nm correspond with anthocyanin absorption </w:t>
      </w:r>
      <w:r w:rsidRPr="00491E4D">
        <w:rPr>
          <w:rFonts w:ascii="Helvetica" w:hAnsi="Helvetica"/>
          <w:lang w:val="en-US"/>
        </w:rPr>
        <w:fldChar w:fldCharType="begin"/>
      </w:r>
      <w:r>
        <w:rPr>
          <w:rFonts w:ascii="Helvetica" w:hAnsi="Helvetica"/>
          <w:lang w:val="en-US"/>
        </w:rPr>
        <w:instrText xml:space="preserve"> ADDIN ZOTERO_ITEM CSL_CITATION {"citationID":"rR7lShwt","properties":{"formattedCitation":"(Beamish et al., 2017; Merzlyak et al., 2008)","plainCitation":"(Beamish et al., 2017; Merzlyak et al., 2008)","noteIndex":0},"citationItems":[{"id":627,"uris":["http://zotero.org/users/local/8RirLiuI/items/GS736TSU"],"uri":["http://zotero.org/users/local/8RirLiuI/items/GS736TSU"],"itemData":{"id":627,"type":"article-journal","abstract":"Arctic tundra ecosystems exhibit small-scale variations in species composition, micro-topography as well as significant spatial and temporal variations in moisture. These attributes result in similar spectral characteristics between distinct vegetation communities. In this study we examine spectral variability at three phenological phases of leaf-out, maximum canopy, and senescence of ground-based spectroscopy, as well as a simulated Environmental Mapping and Analysis Program (EnMAP) and simulated Sentinel-2 reflectance spectra, from five dominant low-Arctic tundra vegetation communities in the Toolik Lake Research Area, Alaska, in order to inform spectral differentiation and subsequent vegetation classification at both the ground and satellite scale. We used the InStability Index (ISI), a ratio of between endmember and within endmember variability, to determine the most discriminative phenophase and wavelength regions for identification of each vegetation community. Our results show that the senescent phase was the most discriminative phenophase for the identification of the majority of communities when using both ground-based and simulated EnMAP reflectance spectra. Maximum canopy was the most discriminative phenophase for the majority of simulated Sentinel-2 reflectance data. As with previous ground-based spectral characterization of Alaskan low-Arctic tundra, the blue, red, and red-edge parts of the spectrum were most discriminative for all three reflectance datasets. Differences in vegetation colour driven by pigment dynamics appear to be the optimal areas of the spectrum for differentiation using high spectral resolution field spectroscopy and simulated hyperspectral EnMAP and multispectral Sentinel-2 reflectance spectra. The phenological aspect of this study highlights the potential exploitation of more extreme colour differences in vegetation observed during senescence when hyperspectral data is available. The results provide insight into both the community and seasonal dynamics of spectral variability to better understand and interpret currently used broadband vegetation indices and also for improved spectral unmixing of hyperspectral aerial and satellite data which is useful for a wide range of applications from fine-scale monitoring of shifting vegetation composition to the identification of vegetation vigor.","container-title":"Remote Sensing","DOI":"10.3390/rs9111200","issue":"11","language":"en","note":"number: 11\npublisher: Multidisciplinary Digital Publishing Institute","page":"1200","source":"www.mdpi.com","title":"A Phenological Approach to Spectral Differentiation of Low-Arctic Tundra Vegetation Communities, North Slope, Alaska","volume":"9","author":[{"family":"Beamish","given":"Alison Leslie"},{"family":"Coops","given":"Nicholas"},{"family":"Chabrillat","given":"Sabine"},{"family":"Heim","given":"Birgit"}],"issued":{"date-parts":[["2017",11]]}}},{"id":793,"uris":["http://zotero.org/users/local/8RirLiuI/items/H6N6PM4T"],"uri":["http://zotero.org/users/local/8RirLiuI/items/H6N6PM4T"],"itemData":{"id":793,"type":"article-journal","container-title":"Journal of Experimental Botany","DOI":"10.1093/jxb/ern230","ISSN":"1460-2431, 0022-0957","issue":"14","language":"en","page":"3903-3911","source":"DOI.org (Crossref)","title":"Light absorption by anthocyanins in juvenile, stressed, and senescing leaves","volume":"59","author":[{"family":"Merzlyak","given":"Mark N."},{"family":"Chivkunova","given":"Olga B."},{"family":"Solovchenko","given":"Alexei E."},{"family":"Naqvi","given":"K. Razi"}],"issued":{"date-parts":[["2008",10]]}}}],"schema":"https://github.com/citation-style-language/schema/raw/master/csl-citation.json"} </w:instrText>
      </w:r>
      <w:r w:rsidRPr="00491E4D">
        <w:rPr>
          <w:rFonts w:ascii="Helvetica" w:hAnsi="Helvetica"/>
          <w:lang w:val="en-US"/>
        </w:rPr>
        <w:fldChar w:fldCharType="separate"/>
      </w:r>
      <w:r>
        <w:rPr>
          <w:rFonts w:ascii="Helvetica" w:hAnsi="Helvetica"/>
          <w:lang w:val="en-US"/>
        </w:rPr>
        <w:t>(Beamish et al., 2017; Merzlyak et al., 2008)</w:t>
      </w:r>
      <w:r w:rsidRPr="00491E4D">
        <w:rPr>
          <w:rFonts w:ascii="Helvetica" w:hAnsi="Helvetica"/>
          <w:lang w:val="en-US"/>
        </w:rPr>
        <w:fldChar w:fldCharType="end"/>
      </w:r>
      <w:r w:rsidRPr="00491E4D">
        <w:rPr>
          <w:rFonts w:ascii="Helvetica" w:hAnsi="Helvetica"/>
          <w:lang w:val="en-US"/>
        </w:rPr>
        <w:t xml:space="preserve">. The red-edge transition (~690 - 740 nm) had relative peak in ISI values at 718 nm, which corresponds with the point of transition from chlorophyll adsorption to canopy structure scattering </w:t>
      </w:r>
      <w:r w:rsidRPr="00491E4D">
        <w:rPr>
          <w:rFonts w:ascii="Helvetica" w:hAnsi="Helvetica"/>
          <w:lang w:val="en-US"/>
        </w:rPr>
        <w:fldChar w:fldCharType="begin"/>
      </w:r>
      <w:r>
        <w:rPr>
          <w:rFonts w:ascii="Helvetica" w:hAnsi="Helvetica"/>
          <w:lang w:val="en-US"/>
        </w:rPr>
        <w:instrText xml:space="preserve"> ADDIN ZOTERO_ITEM CSL_CITATION {"citationID":"vV8w58uP","properties":{"formattedCitation":"(Asner and Heidebrecht, 2002; Daughtry, 2000)","plainCitation":"(Asner and Heidebrecht, 2002; Daughtry, 2000)","noteIndex":0},"citationItems":[{"id":763,"uris":["http://zotero.org/users/local/8RirLiuI/items/FEFSIAY5"],"uri":["http://zotero.org/users/local/8RirLiuI/items/FEFSIAY5"],"itemData":{"id":763,"type":"article-journal","abstract":"Remote measurements of the fractional cover of photosynthetic vegetation (PV), non-photosynthetic vegetation (NPV) and bare soil are critical to understanding climate and land-use controls over the functional properties of arid and semi-arid ecosystems. Spectral mixture analysis is a method employed to estimate PV, NPV and bare soil extent from multispectral and hyperspectral imagery. To date, no studies have systematically compared multispectral and hyperspectral sampling schemes for quantifying PV, NPV and bare soil covers using spectral mixture models. We tested the accuracy and precision of spectral mixture analysis in arid shrubland and grassland sites of the Chihuahuan Desert, New Mexico, USA using the NASA Airborne Visible and Infrared Imaging Spectrometer (AVIRIS). A general, probabilistic spectral mixture model, Auto-MCU, was developed that allows for automated sub-pixel cover analysis using any number or combination of optical wavelength samples. The model was tested with five different hyperspectral sampling schemes available from the AVIRIS data as well as with data convolved to Landsat TM, Terra MODIS, and Terra ASTER optical channels. Full-range (0.4-2.5 w m) sampling strategies using the most common hyperspectral or multispectral channels consistently over-estimated bare soil extent and under-estimated PV cover in our shrubland and grassland sites. This was due to bright soil reflectance relative to PV reflectance in visible, near-IR, and shortwave-IR channels. However, by utilizing the shortwave-IR2 region (SWIR2; 2.0-2.3 w m) with a procedure that normalizes all reflectance values to 2.03 w m, the sub-pixel fractional covers of PV, NPV and bare soil constituents were accurately estimated. AVIRIS is one of the few sensors that can provide the spectral coverage and signal-to-noise ratio in the SWIR2 to carry out this particular analysis. ASTER, with its 5-channel SWIR2 sampling, provides some means for isolating bare soil fractional cover within image pixels, but additional studies are needed to verify the results.","container-title":"International Journal of Remote Sensing","DOI":"10.1080/01431160110115960","ISSN":"0143-1161","issue":"19","note":"publisher: Taylor &amp; Francis\n_eprint: https://doi.org/10.1080/01431160110115960","page":"3939-3958","source":"Taylor and Francis+NEJM","title":"Spectral unmixing of vegetation, soil and dry carbon cover in arid regions: Comparing multispectral and hyperspectral observations","title-short":"Spectral unmixing of vegetation, soil and dry carbon cover in arid regions","volume":"23","author":[{"family":"Asner","given":"G. P."},{"family":"Heidebrecht","given":"K. B."}],"issued":{"date-parts":[["2002",1,1]]}}},{"id":790,"uris":["http://zotero.org/users/local/8RirLiuI/items/NQ9YMHI3"],"uri":["http://zotero.org/users/local/8RirLiuI/items/NQ9YMHI3"],"itemData":{"id":790,"type":"article-journal","container-title":"Remote Sensing of Environment","DOI":"10.1016/S0034-4257(00)00113-9","ISSN":"00344257","issue":"2","page":"229-239","source":"DOI.org (Crossref)","title":"Estimating Corn Leaf Chlorophyll Concentration from Leaf and Canopy Reflectance","volume":"74","author":[{"family":"Daughtry","given":"C"}],"issued":{"date-parts":[["2000",11]]}}}],"schema":"https://github.com/citation-style-language/schema/raw/master/csl-citation.json"} </w:instrText>
      </w:r>
      <w:r w:rsidRPr="00491E4D">
        <w:rPr>
          <w:rFonts w:ascii="Helvetica" w:hAnsi="Helvetica"/>
          <w:lang w:val="en-US"/>
        </w:rPr>
        <w:fldChar w:fldCharType="separate"/>
      </w:r>
      <w:r>
        <w:rPr>
          <w:rFonts w:ascii="Helvetica" w:hAnsi="Helvetica"/>
          <w:lang w:val="en-US"/>
        </w:rPr>
        <w:t>(Asner and Heidebrecht, 2002; Daughtry, 2000)</w:t>
      </w:r>
      <w:r w:rsidRPr="00491E4D">
        <w:rPr>
          <w:rFonts w:ascii="Helvetica" w:hAnsi="Helvetica"/>
          <w:lang w:val="en-US"/>
        </w:rPr>
        <w:fldChar w:fldCharType="end"/>
      </w:r>
      <w:r w:rsidRPr="00491E4D">
        <w:rPr>
          <w:rFonts w:ascii="Helvetica" w:hAnsi="Helvetica"/>
          <w:lang w:val="en-US"/>
        </w:rPr>
        <w:t>. The NIR region exhibited a plateau with relatively low and consistently stable ISI values from 750-</w:t>
      </w:r>
      <w:r w:rsidRPr="00491E4D">
        <w:rPr>
          <w:rFonts w:ascii="Helvetica" w:hAnsi="Helvetica"/>
          <w:lang w:val="en-US"/>
        </w:rPr>
        <w:lastRenderedPageBreak/>
        <w:t>800 nm. The Blue and IR regions respectively were the least discriminative, as well as the most variable, despite sensor noise at the limits of the spectrometer detection range being removed. The additional band selection using more spectrally distinct endmembers in the 2019 data (</w:t>
      </w:r>
      <w:r w:rsidRPr="00491E4D">
        <w:rPr>
          <w:rFonts w:ascii="Helvetica" w:hAnsi="Helvetica"/>
          <w:b/>
          <w:bCs/>
          <w:lang w:val="en-US"/>
        </w:rPr>
        <w:t>appendix</w:t>
      </w:r>
      <w:r w:rsidRPr="00491E4D">
        <w:rPr>
          <w:rFonts w:ascii="Helvetica" w:hAnsi="Helvetica"/>
          <w:lang w:val="en-US"/>
        </w:rPr>
        <w:t xml:space="preserve"> xxx), had </w:t>
      </w:r>
      <w:r w:rsidRPr="00491E4D">
        <w:rPr>
          <w:rFonts w:ascii="Helvetica" w:hAnsi="Helvetica"/>
          <w:u w:val="single"/>
          <w:lang w:val="en-US"/>
        </w:rPr>
        <w:t>visual correspondence</w:t>
      </w:r>
      <w:r w:rsidRPr="00491E4D">
        <w:rPr>
          <w:rFonts w:ascii="Helvetica" w:hAnsi="Helvetica"/>
          <w:lang w:val="en-US"/>
        </w:rPr>
        <w:t xml:space="preserve"> with the full band selection using 2018 and 2019 data</w:t>
      </w:r>
      <w:r w:rsidR="00101100">
        <w:rPr>
          <w:rFonts w:ascii="Helvetica" w:hAnsi="Helvetica"/>
          <w:lang w:val="en-US"/>
        </w:rPr>
        <w:t>.</w:t>
      </w:r>
    </w:p>
    <w:p w14:paraId="16A1294F" w14:textId="77777777" w:rsidR="001343A0" w:rsidRDefault="001343A0" w:rsidP="001343A0">
      <w:pPr>
        <w:rPr>
          <w:rFonts w:ascii="Helvetica" w:hAnsi="Helvetica"/>
          <w:lang w:val="en-US"/>
        </w:rPr>
      </w:pPr>
    </w:p>
    <w:p w14:paraId="3FBA8401" w14:textId="77777777" w:rsidR="001343A0" w:rsidRDefault="001343A0" w:rsidP="001343A0">
      <w:pPr>
        <w:rPr>
          <w:rFonts w:ascii="Helvetica" w:hAnsi="Helvetica"/>
          <w:lang w:val="en-US"/>
        </w:rPr>
      </w:pPr>
    </w:p>
    <w:p w14:paraId="7166FF10" w14:textId="77777777" w:rsidR="001343A0" w:rsidRPr="00491E4D" w:rsidRDefault="001343A0" w:rsidP="001343A0">
      <w:pPr>
        <w:rPr>
          <w:rFonts w:ascii="Helvetica" w:hAnsi="Helvetica"/>
          <w:lang w:val="en-US"/>
        </w:rPr>
      </w:pPr>
    </w:p>
    <w:p w14:paraId="17540DD0" w14:textId="28E1A19B" w:rsidR="001343A0" w:rsidRPr="00491E4D" w:rsidRDefault="001343A0" w:rsidP="001343A0">
      <w:pPr>
        <w:rPr>
          <w:rFonts w:ascii="Helvetica" w:hAnsi="Helvetica"/>
          <w:lang w:val="en-US"/>
        </w:rPr>
      </w:pPr>
      <w:r w:rsidRPr="00491E4D">
        <w:rPr>
          <w:rFonts w:ascii="Helvetica" w:hAnsi="Helvetica"/>
          <w:b/>
          <w:bCs/>
          <w:lang w:val="en-US"/>
        </w:rPr>
        <w:t xml:space="preserve">Table 3.2.1 </w:t>
      </w:r>
      <w:r w:rsidRPr="00491E4D">
        <w:rPr>
          <w:rFonts w:ascii="Helvetica" w:hAnsi="Helvetica"/>
          <w:lang w:val="en-US"/>
        </w:rPr>
        <w:t>Summary of ISI values by region, and breakdown bands selected</w:t>
      </w:r>
      <w:r w:rsidR="00101100">
        <w:rPr>
          <w:rFonts w:ascii="Helvetica" w:hAnsi="Helvetica"/>
          <w:lang w:val="en-US"/>
        </w:rPr>
        <w:t>. A lower ISI</w:t>
      </w:r>
      <w:r w:rsidR="00101100" w:rsidRPr="00491E4D">
        <w:rPr>
          <w:rFonts w:ascii="Helvetica" w:hAnsi="Helvetica"/>
          <w:lang w:val="en-US"/>
        </w:rPr>
        <w:t xml:space="preserve"> </w:t>
      </w:r>
      <w:r w:rsidR="00101100">
        <w:rPr>
          <w:rFonts w:ascii="Helvetica" w:hAnsi="Helvetica"/>
          <w:lang w:val="en-US"/>
        </w:rPr>
        <w:t xml:space="preserve">indicates that </w:t>
      </w:r>
      <w:r w:rsidR="00101100" w:rsidRPr="00491E4D">
        <w:rPr>
          <w:rFonts w:ascii="Helvetica" w:hAnsi="Helvetica"/>
          <w:lang w:val="en-US"/>
        </w:rPr>
        <w:t>a band</w:t>
      </w:r>
      <w:r w:rsidR="00101100">
        <w:rPr>
          <w:rFonts w:ascii="Helvetica" w:hAnsi="Helvetica"/>
          <w:lang w:val="en-US"/>
        </w:rPr>
        <w:t xml:space="preserve"> is better at </w:t>
      </w:r>
      <w:r w:rsidR="00101100" w:rsidRPr="00491E4D">
        <w:rPr>
          <w:rFonts w:ascii="Helvetica" w:hAnsi="Helvetica"/>
          <w:lang w:val="en-US"/>
        </w:rPr>
        <w:t>discriminat</w:t>
      </w:r>
      <w:r w:rsidR="00101100">
        <w:rPr>
          <w:rFonts w:ascii="Helvetica" w:hAnsi="Helvetica"/>
          <w:lang w:val="en-US"/>
        </w:rPr>
        <w:t>ing</w:t>
      </w:r>
      <w:r w:rsidR="00101100" w:rsidRPr="00491E4D">
        <w:rPr>
          <w:rFonts w:ascii="Helvetica" w:hAnsi="Helvetica"/>
          <w:lang w:val="en-US"/>
        </w:rPr>
        <w:t xml:space="preserve"> vegetation types</w:t>
      </w:r>
    </w:p>
    <w:p w14:paraId="0EA2A7ED" w14:textId="77777777" w:rsidR="001343A0" w:rsidRPr="00491E4D" w:rsidRDefault="001343A0" w:rsidP="001343A0">
      <w:pPr>
        <w:rPr>
          <w:rFonts w:ascii="Helvetica" w:hAnsi="Helvetica"/>
          <w:lang w:val="en-US"/>
        </w:rPr>
      </w:pPr>
    </w:p>
    <w:tbl>
      <w:tblPr>
        <w:tblStyle w:val="TableGrid"/>
        <w:tblW w:w="91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7"/>
        <w:gridCol w:w="1842"/>
        <w:gridCol w:w="1258"/>
        <w:gridCol w:w="3708"/>
        <w:gridCol w:w="257"/>
      </w:tblGrid>
      <w:tr w:rsidR="001343A0" w:rsidRPr="00491E4D" w14:paraId="179D221F" w14:textId="77777777" w:rsidTr="00101100">
        <w:trPr>
          <w:trHeight w:val="400"/>
        </w:trPr>
        <w:tc>
          <w:tcPr>
            <w:tcW w:w="2127" w:type="dxa"/>
            <w:tcBorders>
              <w:top w:val="single" w:sz="4" w:space="0" w:color="auto"/>
              <w:bottom w:val="single" w:sz="2" w:space="0" w:color="auto"/>
            </w:tcBorders>
          </w:tcPr>
          <w:p w14:paraId="1110EDE4" w14:textId="77777777" w:rsidR="001343A0" w:rsidRPr="00491E4D" w:rsidRDefault="001343A0" w:rsidP="00983BE8">
            <w:pPr>
              <w:jc w:val="center"/>
              <w:rPr>
                <w:rFonts w:ascii="Helvetica" w:hAnsi="Helvetica"/>
                <w:lang w:val="en-US"/>
              </w:rPr>
            </w:pPr>
            <w:r w:rsidRPr="00491E4D">
              <w:rPr>
                <w:rFonts w:ascii="Helvetica" w:hAnsi="Helvetica"/>
                <w:lang w:val="en-US"/>
              </w:rPr>
              <w:t>Region</w:t>
            </w:r>
          </w:p>
        </w:tc>
        <w:tc>
          <w:tcPr>
            <w:tcW w:w="1842" w:type="dxa"/>
            <w:tcBorders>
              <w:top w:val="single" w:sz="4" w:space="0" w:color="auto"/>
              <w:bottom w:val="single" w:sz="2" w:space="0" w:color="auto"/>
            </w:tcBorders>
          </w:tcPr>
          <w:p w14:paraId="5182FF8C" w14:textId="77777777" w:rsidR="001343A0" w:rsidRPr="00491E4D" w:rsidRDefault="001343A0" w:rsidP="00983BE8">
            <w:pPr>
              <w:jc w:val="center"/>
              <w:rPr>
                <w:rFonts w:ascii="Helvetica" w:hAnsi="Helvetica"/>
                <w:color w:val="000000" w:themeColor="text1"/>
                <w:lang w:val="en-US"/>
              </w:rPr>
            </w:pPr>
            <w:r>
              <w:rPr>
                <w:rFonts w:ascii="Helvetica" w:hAnsi="Helvetica"/>
                <w:lang w:val="en-US"/>
              </w:rPr>
              <w:t xml:space="preserve">Total </w:t>
            </w:r>
            <w:r w:rsidRPr="00491E4D">
              <w:rPr>
                <w:rFonts w:ascii="Helvetica" w:hAnsi="Helvetica"/>
                <w:lang w:val="en-US"/>
              </w:rPr>
              <w:t>ISI</w:t>
            </w:r>
          </w:p>
        </w:tc>
        <w:tc>
          <w:tcPr>
            <w:tcW w:w="1258" w:type="dxa"/>
            <w:tcBorders>
              <w:top w:val="single" w:sz="4" w:space="0" w:color="auto"/>
              <w:bottom w:val="single" w:sz="2" w:space="0" w:color="auto"/>
            </w:tcBorders>
          </w:tcPr>
          <w:p w14:paraId="29926EC9" w14:textId="77777777" w:rsidR="001343A0" w:rsidRDefault="001343A0" w:rsidP="00983BE8">
            <w:pPr>
              <w:jc w:val="center"/>
              <w:rPr>
                <w:rFonts w:ascii="Helvetica" w:hAnsi="Helvetica"/>
                <w:lang w:val="en-US"/>
              </w:rPr>
            </w:pPr>
            <w:r w:rsidRPr="00491E4D">
              <w:rPr>
                <w:rFonts w:ascii="Helvetica" w:hAnsi="Helvetica"/>
                <w:color w:val="000000" w:themeColor="text1"/>
                <w:lang w:val="en-US"/>
              </w:rPr>
              <w:t>Mean ISI</w:t>
            </w:r>
          </w:p>
        </w:tc>
        <w:tc>
          <w:tcPr>
            <w:tcW w:w="3708" w:type="dxa"/>
            <w:tcBorders>
              <w:top w:val="single" w:sz="4" w:space="0" w:color="auto"/>
              <w:bottom w:val="single" w:sz="2" w:space="0" w:color="auto"/>
            </w:tcBorders>
          </w:tcPr>
          <w:p w14:paraId="71B0CF16" w14:textId="77777777" w:rsidR="001343A0" w:rsidRPr="00491E4D" w:rsidRDefault="001343A0" w:rsidP="00983BE8">
            <w:pPr>
              <w:jc w:val="center"/>
              <w:rPr>
                <w:rFonts w:ascii="Helvetica" w:hAnsi="Helvetica"/>
                <w:lang w:val="en-US"/>
              </w:rPr>
            </w:pPr>
            <w:r w:rsidRPr="00491E4D">
              <w:rPr>
                <w:rFonts w:ascii="Helvetica" w:hAnsi="Helvetica"/>
                <w:lang w:val="en-US"/>
              </w:rPr>
              <w:t xml:space="preserve">Number of bands selected </w:t>
            </w:r>
          </w:p>
        </w:tc>
        <w:tc>
          <w:tcPr>
            <w:tcW w:w="257" w:type="dxa"/>
            <w:tcBorders>
              <w:top w:val="single" w:sz="4" w:space="0" w:color="auto"/>
              <w:bottom w:val="single" w:sz="2" w:space="0" w:color="auto"/>
            </w:tcBorders>
          </w:tcPr>
          <w:p w14:paraId="2705766E" w14:textId="256CA6D1" w:rsidR="001343A0" w:rsidRPr="00363EAF" w:rsidRDefault="001343A0" w:rsidP="00983BE8">
            <w:pPr>
              <w:jc w:val="center"/>
              <w:rPr>
                <w:rFonts w:ascii="Helvetica" w:hAnsi="Helvetica"/>
                <w:b/>
                <w:bCs/>
                <w:highlight w:val="red"/>
                <w:lang w:val="en-US"/>
              </w:rPr>
            </w:pPr>
          </w:p>
        </w:tc>
      </w:tr>
      <w:tr w:rsidR="001343A0" w:rsidRPr="00491E4D" w14:paraId="2F5AE924" w14:textId="77777777" w:rsidTr="00101100">
        <w:trPr>
          <w:trHeight w:val="130"/>
        </w:trPr>
        <w:tc>
          <w:tcPr>
            <w:tcW w:w="2127" w:type="dxa"/>
            <w:tcBorders>
              <w:top w:val="single" w:sz="2" w:space="0" w:color="auto"/>
            </w:tcBorders>
          </w:tcPr>
          <w:p w14:paraId="0232AFAB" w14:textId="77777777" w:rsidR="001343A0" w:rsidRPr="00491E4D" w:rsidRDefault="001343A0" w:rsidP="00983BE8">
            <w:pPr>
              <w:jc w:val="center"/>
              <w:rPr>
                <w:rFonts w:ascii="Helvetica" w:hAnsi="Helvetica"/>
                <w:lang w:val="en-US"/>
              </w:rPr>
            </w:pPr>
            <w:r w:rsidRPr="00491E4D">
              <w:rPr>
                <w:rFonts w:ascii="Helvetica" w:hAnsi="Helvetica"/>
                <w:lang w:val="en-US"/>
              </w:rPr>
              <w:t>Blue</w:t>
            </w:r>
          </w:p>
        </w:tc>
        <w:tc>
          <w:tcPr>
            <w:tcW w:w="1842" w:type="dxa"/>
            <w:tcBorders>
              <w:top w:val="single" w:sz="2" w:space="0" w:color="auto"/>
            </w:tcBorders>
          </w:tcPr>
          <w:p w14:paraId="6D89F3A2" w14:textId="77777777" w:rsidR="001343A0" w:rsidRPr="00491E4D" w:rsidRDefault="001343A0" w:rsidP="00983BE8">
            <w:pPr>
              <w:jc w:val="center"/>
              <w:rPr>
                <w:rFonts w:ascii="Helvetica" w:hAnsi="Helvetica"/>
                <w:lang w:val="en-US"/>
              </w:rPr>
            </w:pPr>
            <w:r w:rsidRPr="00491E4D">
              <w:rPr>
                <w:rFonts w:ascii="Helvetica" w:hAnsi="Helvetica"/>
                <w:lang w:val="en-US"/>
              </w:rPr>
              <w:t>1161</w:t>
            </w:r>
          </w:p>
        </w:tc>
        <w:tc>
          <w:tcPr>
            <w:tcW w:w="1258" w:type="dxa"/>
            <w:tcBorders>
              <w:top w:val="single" w:sz="2" w:space="0" w:color="auto"/>
            </w:tcBorders>
          </w:tcPr>
          <w:p w14:paraId="605476C0" w14:textId="77777777" w:rsidR="001343A0" w:rsidRPr="00491E4D" w:rsidRDefault="001343A0" w:rsidP="00983BE8">
            <w:pPr>
              <w:jc w:val="center"/>
              <w:rPr>
                <w:rFonts w:ascii="Helvetica" w:hAnsi="Helvetica"/>
                <w:lang w:val="en-US"/>
              </w:rPr>
            </w:pPr>
            <w:r w:rsidRPr="00491E4D">
              <w:rPr>
                <w:rFonts w:ascii="Helvetica" w:hAnsi="Helvetica"/>
                <w:lang w:val="en-US"/>
              </w:rPr>
              <w:t>19</w:t>
            </w:r>
          </w:p>
        </w:tc>
        <w:tc>
          <w:tcPr>
            <w:tcW w:w="3708" w:type="dxa"/>
            <w:tcBorders>
              <w:top w:val="single" w:sz="2" w:space="0" w:color="auto"/>
            </w:tcBorders>
          </w:tcPr>
          <w:p w14:paraId="235CA00F" w14:textId="77777777" w:rsidR="001343A0" w:rsidRPr="00491E4D" w:rsidRDefault="001343A0" w:rsidP="00983BE8">
            <w:pPr>
              <w:jc w:val="center"/>
              <w:rPr>
                <w:rFonts w:ascii="Helvetica" w:hAnsi="Helvetica"/>
                <w:lang w:val="en-US"/>
              </w:rPr>
            </w:pPr>
            <w:r w:rsidRPr="00491E4D">
              <w:rPr>
                <w:rFonts w:ascii="Helvetica" w:hAnsi="Helvetica"/>
                <w:lang w:val="en-US"/>
              </w:rPr>
              <w:t xml:space="preserve">5                                    </w:t>
            </w:r>
          </w:p>
        </w:tc>
        <w:tc>
          <w:tcPr>
            <w:tcW w:w="257" w:type="dxa"/>
            <w:tcBorders>
              <w:top w:val="single" w:sz="2" w:space="0" w:color="auto"/>
            </w:tcBorders>
          </w:tcPr>
          <w:p w14:paraId="3375200A" w14:textId="4BA54436" w:rsidR="001343A0" w:rsidRPr="00363EAF" w:rsidRDefault="001343A0" w:rsidP="00983BE8">
            <w:pPr>
              <w:jc w:val="center"/>
              <w:rPr>
                <w:rFonts w:ascii="Helvetica" w:hAnsi="Helvetica"/>
                <w:b/>
                <w:bCs/>
                <w:highlight w:val="red"/>
                <w:lang w:val="en-US"/>
              </w:rPr>
            </w:pPr>
          </w:p>
        </w:tc>
      </w:tr>
      <w:tr w:rsidR="001343A0" w:rsidRPr="00491E4D" w14:paraId="6E991364" w14:textId="77777777" w:rsidTr="00101100">
        <w:tc>
          <w:tcPr>
            <w:tcW w:w="2127" w:type="dxa"/>
          </w:tcPr>
          <w:p w14:paraId="4DAEC4D2" w14:textId="77777777" w:rsidR="001343A0" w:rsidRPr="00491E4D" w:rsidRDefault="001343A0" w:rsidP="00983BE8">
            <w:pPr>
              <w:jc w:val="center"/>
              <w:rPr>
                <w:rFonts w:ascii="Helvetica" w:hAnsi="Helvetica"/>
                <w:lang w:val="en-US"/>
              </w:rPr>
            </w:pPr>
            <w:r w:rsidRPr="00491E4D">
              <w:rPr>
                <w:rFonts w:ascii="Helvetica" w:hAnsi="Helvetica"/>
                <w:lang w:val="en-US"/>
              </w:rPr>
              <w:t>Green</w:t>
            </w:r>
          </w:p>
        </w:tc>
        <w:tc>
          <w:tcPr>
            <w:tcW w:w="1842" w:type="dxa"/>
          </w:tcPr>
          <w:p w14:paraId="44C195B7" w14:textId="77777777" w:rsidR="001343A0" w:rsidRPr="00491E4D" w:rsidRDefault="001343A0" w:rsidP="00983BE8">
            <w:pPr>
              <w:jc w:val="center"/>
              <w:rPr>
                <w:rFonts w:ascii="Helvetica" w:hAnsi="Helvetica"/>
                <w:lang w:val="en-US"/>
              </w:rPr>
            </w:pPr>
            <w:r w:rsidRPr="00491E4D">
              <w:rPr>
                <w:rFonts w:ascii="Helvetica" w:hAnsi="Helvetica"/>
                <w:lang w:val="en-US"/>
              </w:rPr>
              <w:t>1044</w:t>
            </w:r>
          </w:p>
        </w:tc>
        <w:tc>
          <w:tcPr>
            <w:tcW w:w="1258" w:type="dxa"/>
          </w:tcPr>
          <w:p w14:paraId="519956C2" w14:textId="77777777" w:rsidR="001343A0" w:rsidRPr="00491E4D" w:rsidRDefault="001343A0" w:rsidP="00983BE8">
            <w:pPr>
              <w:jc w:val="center"/>
              <w:rPr>
                <w:rFonts w:ascii="Helvetica" w:hAnsi="Helvetica"/>
                <w:lang w:val="en-US"/>
              </w:rPr>
            </w:pPr>
            <w:r w:rsidRPr="00491E4D">
              <w:rPr>
                <w:rFonts w:ascii="Helvetica" w:hAnsi="Helvetica"/>
                <w:lang w:val="en-US"/>
              </w:rPr>
              <w:t>17.1</w:t>
            </w:r>
          </w:p>
        </w:tc>
        <w:tc>
          <w:tcPr>
            <w:tcW w:w="3708" w:type="dxa"/>
          </w:tcPr>
          <w:p w14:paraId="02A2430C" w14:textId="77777777" w:rsidR="001343A0" w:rsidRPr="00491E4D" w:rsidRDefault="001343A0" w:rsidP="00983BE8">
            <w:pPr>
              <w:jc w:val="center"/>
              <w:rPr>
                <w:rFonts w:ascii="Helvetica" w:hAnsi="Helvetica"/>
                <w:lang w:val="en-US"/>
              </w:rPr>
            </w:pPr>
            <w:r w:rsidRPr="00491E4D">
              <w:rPr>
                <w:rFonts w:ascii="Helvetica" w:hAnsi="Helvetica"/>
                <w:lang w:val="en-US"/>
              </w:rPr>
              <w:t xml:space="preserve">2                                    </w:t>
            </w:r>
          </w:p>
        </w:tc>
        <w:tc>
          <w:tcPr>
            <w:tcW w:w="257" w:type="dxa"/>
          </w:tcPr>
          <w:p w14:paraId="25F2CC6C" w14:textId="30961544" w:rsidR="001343A0" w:rsidRPr="00363EAF" w:rsidRDefault="001343A0" w:rsidP="00101100">
            <w:pPr>
              <w:rPr>
                <w:rFonts w:ascii="Helvetica" w:hAnsi="Helvetica"/>
                <w:b/>
                <w:bCs/>
                <w:highlight w:val="red"/>
                <w:lang w:val="en-US"/>
              </w:rPr>
            </w:pPr>
          </w:p>
        </w:tc>
      </w:tr>
      <w:tr w:rsidR="001343A0" w:rsidRPr="00491E4D" w14:paraId="4F21F472" w14:textId="77777777" w:rsidTr="00101100">
        <w:tc>
          <w:tcPr>
            <w:tcW w:w="2127" w:type="dxa"/>
          </w:tcPr>
          <w:p w14:paraId="0189D11A" w14:textId="77777777" w:rsidR="001343A0" w:rsidRPr="00491E4D" w:rsidRDefault="001343A0" w:rsidP="00983BE8">
            <w:pPr>
              <w:jc w:val="center"/>
              <w:rPr>
                <w:rFonts w:ascii="Helvetica" w:hAnsi="Helvetica"/>
                <w:lang w:val="en-US"/>
              </w:rPr>
            </w:pPr>
            <w:r w:rsidRPr="00491E4D">
              <w:rPr>
                <w:rFonts w:ascii="Helvetica" w:hAnsi="Helvetica"/>
                <w:lang w:val="en-US"/>
              </w:rPr>
              <w:t>Red</w:t>
            </w:r>
          </w:p>
        </w:tc>
        <w:tc>
          <w:tcPr>
            <w:tcW w:w="1842" w:type="dxa"/>
          </w:tcPr>
          <w:p w14:paraId="1F2789F8" w14:textId="77777777" w:rsidR="001343A0" w:rsidRPr="00491E4D" w:rsidRDefault="001343A0" w:rsidP="00983BE8">
            <w:pPr>
              <w:jc w:val="center"/>
              <w:rPr>
                <w:rFonts w:ascii="Helvetica" w:hAnsi="Helvetica"/>
                <w:lang w:val="en-US"/>
              </w:rPr>
            </w:pPr>
            <w:r w:rsidRPr="00491E4D">
              <w:rPr>
                <w:rFonts w:ascii="Helvetica" w:hAnsi="Helvetica"/>
                <w:lang w:val="en-US"/>
              </w:rPr>
              <w:t>799</w:t>
            </w:r>
          </w:p>
        </w:tc>
        <w:tc>
          <w:tcPr>
            <w:tcW w:w="1258" w:type="dxa"/>
          </w:tcPr>
          <w:p w14:paraId="4AE4B96C" w14:textId="77777777" w:rsidR="001343A0" w:rsidRPr="00491E4D" w:rsidRDefault="001343A0" w:rsidP="00983BE8">
            <w:pPr>
              <w:jc w:val="center"/>
              <w:rPr>
                <w:rFonts w:ascii="Helvetica" w:hAnsi="Helvetica"/>
                <w:lang w:val="en-US"/>
              </w:rPr>
            </w:pPr>
            <w:r w:rsidRPr="00491E4D">
              <w:rPr>
                <w:rFonts w:ascii="Helvetica" w:hAnsi="Helvetica"/>
                <w:lang w:val="en-US"/>
              </w:rPr>
              <w:t>16</w:t>
            </w:r>
          </w:p>
        </w:tc>
        <w:tc>
          <w:tcPr>
            <w:tcW w:w="3708" w:type="dxa"/>
          </w:tcPr>
          <w:p w14:paraId="43AA50C5" w14:textId="77777777" w:rsidR="001343A0" w:rsidRPr="00491E4D" w:rsidRDefault="001343A0" w:rsidP="00983BE8">
            <w:pPr>
              <w:jc w:val="center"/>
              <w:rPr>
                <w:rFonts w:ascii="Helvetica" w:hAnsi="Helvetica"/>
                <w:lang w:val="en-US"/>
              </w:rPr>
            </w:pPr>
            <w:r w:rsidRPr="00491E4D">
              <w:rPr>
                <w:rFonts w:ascii="Helvetica" w:hAnsi="Helvetica"/>
                <w:lang w:val="en-US"/>
              </w:rPr>
              <w:t>3</w:t>
            </w:r>
          </w:p>
        </w:tc>
        <w:tc>
          <w:tcPr>
            <w:tcW w:w="257" w:type="dxa"/>
          </w:tcPr>
          <w:p w14:paraId="77E96057" w14:textId="78B06F11" w:rsidR="001343A0" w:rsidRPr="00363EAF" w:rsidRDefault="001343A0" w:rsidP="00983BE8">
            <w:pPr>
              <w:jc w:val="center"/>
              <w:rPr>
                <w:rFonts w:ascii="Helvetica" w:hAnsi="Helvetica"/>
                <w:b/>
                <w:bCs/>
                <w:highlight w:val="red"/>
                <w:lang w:val="en-US"/>
              </w:rPr>
            </w:pPr>
          </w:p>
        </w:tc>
      </w:tr>
      <w:tr w:rsidR="001343A0" w:rsidRPr="00491E4D" w14:paraId="6E8EE64C" w14:textId="77777777" w:rsidTr="00101100">
        <w:tc>
          <w:tcPr>
            <w:tcW w:w="2127" w:type="dxa"/>
          </w:tcPr>
          <w:p w14:paraId="64ABA994" w14:textId="77777777" w:rsidR="001343A0" w:rsidRPr="00491E4D" w:rsidRDefault="001343A0" w:rsidP="00983BE8">
            <w:pPr>
              <w:jc w:val="center"/>
              <w:rPr>
                <w:rFonts w:ascii="Helvetica" w:hAnsi="Helvetica"/>
                <w:lang w:val="en-US"/>
              </w:rPr>
            </w:pPr>
            <w:r w:rsidRPr="00491E4D">
              <w:rPr>
                <w:rFonts w:ascii="Helvetica" w:hAnsi="Helvetica"/>
                <w:lang w:val="en-US"/>
              </w:rPr>
              <w:t>NIR</w:t>
            </w:r>
          </w:p>
        </w:tc>
        <w:tc>
          <w:tcPr>
            <w:tcW w:w="1842" w:type="dxa"/>
          </w:tcPr>
          <w:p w14:paraId="28958FBF" w14:textId="77777777" w:rsidR="001343A0" w:rsidRPr="00491E4D" w:rsidRDefault="001343A0" w:rsidP="00983BE8">
            <w:pPr>
              <w:jc w:val="center"/>
              <w:rPr>
                <w:rFonts w:ascii="Helvetica" w:hAnsi="Helvetica"/>
                <w:lang w:val="en-US"/>
              </w:rPr>
            </w:pPr>
            <w:r w:rsidRPr="00491E4D">
              <w:rPr>
                <w:rFonts w:ascii="Helvetica" w:hAnsi="Helvetica"/>
                <w:lang w:val="en-US"/>
              </w:rPr>
              <w:t>1326</w:t>
            </w:r>
          </w:p>
        </w:tc>
        <w:tc>
          <w:tcPr>
            <w:tcW w:w="1258" w:type="dxa"/>
          </w:tcPr>
          <w:p w14:paraId="0CB86B54" w14:textId="77777777" w:rsidR="001343A0" w:rsidRPr="00491E4D" w:rsidRDefault="001343A0" w:rsidP="00983BE8">
            <w:pPr>
              <w:jc w:val="center"/>
              <w:rPr>
                <w:rFonts w:ascii="Helvetica" w:hAnsi="Helvetica"/>
                <w:lang w:val="en-US"/>
              </w:rPr>
            </w:pPr>
            <w:r w:rsidRPr="00491E4D">
              <w:rPr>
                <w:rFonts w:ascii="Helvetica" w:hAnsi="Helvetica"/>
                <w:lang w:val="en-US"/>
              </w:rPr>
              <w:t>17</w:t>
            </w:r>
          </w:p>
        </w:tc>
        <w:tc>
          <w:tcPr>
            <w:tcW w:w="3708" w:type="dxa"/>
          </w:tcPr>
          <w:p w14:paraId="19FA404C" w14:textId="77777777" w:rsidR="001343A0" w:rsidRPr="00491E4D" w:rsidRDefault="001343A0" w:rsidP="00983BE8">
            <w:pPr>
              <w:jc w:val="center"/>
              <w:rPr>
                <w:rFonts w:ascii="Helvetica" w:hAnsi="Helvetica"/>
                <w:lang w:val="en-US"/>
              </w:rPr>
            </w:pPr>
            <w:r w:rsidRPr="00491E4D">
              <w:rPr>
                <w:rFonts w:ascii="Helvetica" w:hAnsi="Helvetica"/>
                <w:lang w:val="en-US"/>
              </w:rPr>
              <w:t>3</w:t>
            </w:r>
          </w:p>
        </w:tc>
        <w:tc>
          <w:tcPr>
            <w:tcW w:w="257" w:type="dxa"/>
          </w:tcPr>
          <w:p w14:paraId="308161BA" w14:textId="12D2ABB2" w:rsidR="001343A0" w:rsidRPr="00363EAF" w:rsidRDefault="001343A0" w:rsidP="00101100">
            <w:pPr>
              <w:rPr>
                <w:rFonts w:ascii="Helvetica" w:hAnsi="Helvetica"/>
                <w:b/>
                <w:bCs/>
                <w:highlight w:val="red"/>
                <w:lang w:val="en-US"/>
              </w:rPr>
            </w:pPr>
          </w:p>
        </w:tc>
      </w:tr>
      <w:tr w:rsidR="001343A0" w:rsidRPr="00491E4D" w14:paraId="6A54789F" w14:textId="77777777" w:rsidTr="00101100">
        <w:trPr>
          <w:trHeight w:val="397"/>
        </w:trPr>
        <w:tc>
          <w:tcPr>
            <w:tcW w:w="2127" w:type="dxa"/>
            <w:tcBorders>
              <w:bottom w:val="single" w:sz="4" w:space="0" w:color="auto"/>
            </w:tcBorders>
          </w:tcPr>
          <w:p w14:paraId="7B25E79E" w14:textId="77777777" w:rsidR="001343A0" w:rsidRPr="00491E4D" w:rsidRDefault="001343A0" w:rsidP="00983BE8">
            <w:pPr>
              <w:jc w:val="center"/>
              <w:rPr>
                <w:rFonts w:ascii="Helvetica" w:hAnsi="Helvetica"/>
                <w:lang w:val="en-US"/>
              </w:rPr>
            </w:pPr>
            <w:r w:rsidRPr="00491E4D">
              <w:rPr>
                <w:rFonts w:ascii="Helvetica" w:hAnsi="Helvetica"/>
                <w:lang w:val="en-US"/>
              </w:rPr>
              <w:t>IR</w:t>
            </w:r>
          </w:p>
        </w:tc>
        <w:tc>
          <w:tcPr>
            <w:tcW w:w="1842" w:type="dxa"/>
            <w:tcBorders>
              <w:bottom w:val="single" w:sz="4" w:space="0" w:color="auto"/>
            </w:tcBorders>
          </w:tcPr>
          <w:p w14:paraId="78339BE5" w14:textId="77777777" w:rsidR="001343A0" w:rsidRPr="00491E4D" w:rsidRDefault="001343A0" w:rsidP="00983BE8">
            <w:pPr>
              <w:jc w:val="center"/>
              <w:rPr>
                <w:rFonts w:ascii="Helvetica" w:hAnsi="Helvetica"/>
                <w:lang w:val="en-US"/>
              </w:rPr>
            </w:pPr>
            <w:r w:rsidRPr="00491E4D">
              <w:rPr>
                <w:rFonts w:ascii="Helvetica" w:hAnsi="Helvetica"/>
                <w:lang w:val="en-US"/>
              </w:rPr>
              <w:t>2218</w:t>
            </w:r>
          </w:p>
        </w:tc>
        <w:tc>
          <w:tcPr>
            <w:tcW w:w="1258" w:type="dxa"/>
            <w:tcBorders>
              <w:bottom w:val="single" w:sz="4" w:space="0" w:color="auto"/>
            </w:tcBorders>
          </w:tcPr>
          <w:p w14:paraId="6EF09800" w14:textId="77777777" w:rsidR="001343A0" w:rsidRPr="00491E4D" w:rsidRDefault="001343A0" w:rsidP="00983BE8">
            <w:pPr>
              <w:jc w:val="center"/>
              <w:rPr>
                <w:rFonts w:ascii="Helvetica" w:hAnsi="Helvetica"/>
                <w:lang w:val="en-US"/>
              </w:rPr>
            </w:pPr>
            <w:r w:rsidRPr="00491E4D">
              <w:rPr>
                <w:rFonts w:ascii="Helvetica" w:hAnsi="Helvetica"/>
                <w:lang w:val="en-US"/>
              </w:rPr>
              <w:t>18.2</w:t>
            </w:r>
          </w:p>
        </w:tc>
        <w:tc>
          <w:tcPr>
            <w:tcW w:w="3708" w:type="dxa"/>
            <w:tcBorders>
              <w:bottom w:val="single" w:sz="4" w:space="0" w:color="auto"/>
            </w:tcBorders>
          </w:tcPr>
          <w:p w14:paraId="1F0422ED" w14:textId="77777777" w:rsidR="001343A0" w:rsidRPr="00491E4D" w:rsidRDefault="001343A0" w:rsidP="00983BE8">
            <w:pPr>
              <w:jc w:val="center"/>
              <w:rPr>
                <w:rFonts w:ascii="Helvetica" w:hAnsi="Helvetica"/>
                <w:lang w:val="en-US"/>
              </w:rPr>
            </w:pPr>
            <w:r w:rsidRPr="00491E4D">
              <w:rPr>
                <w:rFonts w:ascii="Helvetica" w:hAnsi="Helvetica"/>
                <w:lang w:val="en-US"/>
              </w:rPr>
              <w:t xml:space="preserve">11    </w:t>
            </w:r>
          </w:p>
        </w:tc>
        <w:tc>
          <w:tcPr>
            <w:tcW w:w="257" w:type="dxa"/>
            <w:tcBorders>
              <w:bottom w:val="single" w:sz="4" w:space="0" w:color="auto"/>
            </w:tcBorders>
          </w:tcPr>
          <w:p w14:paraId="7CBC995D" w14:textId="51AED6FA" w:rsidR="001343A0" w:rsidRPr="00363EAF" w:rsidRDefault="001343A0" w:rsidP="00983BE8">
            <w:pPr>
              <w:jc w:val="center"/>
              <w:rPr>
                <w:rFonts w:ascii="Helvetica" w:hAnsi="Helvetica"/>
                <w:b/>
                <w:bCs/>
                <w:highlight w:val="red"/>
                <w:lang w:val="en-US"/>
              </w:rPr>
            </w:pPr>
          </w:p>
        </w:tc>
      </w:tr>
    </w:tbl>
    <w:p w14:paraId="45A46512" w14:textId="77777777" w:rsidR="001343A0" w:rsidRPr="00491E4D" w:rsidRDefault="001343A0" w:rsidP="001343A0">
      <w:pPr>
        <w:rPr>
          <w:rFonts w:ascii="Helvetica" w:hAnsi="Helvetica"/>
          <w:lang w:val="en-US"/>
        </w:rPr>
      </w:pPr>
    </w:p>
    <w:p w14:paraId="4EC6404D" w14:textId="77777777" w:rsidR="001343A0" w:rsidRPr="00491E4D" w:rsidRDefault="001343A0" w:rsidP="001343A0">
      <w:pPr>
        <w:rPr>
          <w:rFonts w:ascii="Helvetica" w:hAnsi="Helvetica"/>
          <w:lang w:val="en-US"/>
        </w:rPr>
      </w:pPr>
    </w:p>
    <w:p w14:paraId="269D9EDE" w14:textId="77777777" w:rsidR="001343A0" w:rsidRPr="00491E4D" w:rsidRDefault="001343A0" w:rsidP="001343A0">
      <w:pPr>
        <w:rPr>
          <w:rFonts w:ascii="Helvetica" w:hAnsi="Helvetica"/>
          <w:lang w:val="en-US"/>
        </w:rPr>
      </w:pPr>
      <w:r w:rsidRPr="00491E4D">
        <w:rPr>
          <w:rFonts w:ascii="Helvetica" w:hAnsi="Helvetica"/>
          <w:noProof/>
          <w:lang w:val="en-US"/>
        </w:rPr>
        <w:drawing>
          <wp:inline distT="0" distB="0" distL="0" distR="0" wp14:anchorId="60194EB4" wp14:editId="45ED3D03">
            <wp:extent cx="6223754" cy="4023360"/>
            <wp:effectExtent l="0" t="0" r="0" b="2540"/>
            <wp:docPr id="24" name="Picture 2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2020-04-26 at 08.47.29.png"/>
                    <pic:cNvPicPr/>
                  </pic:nvPicPr>
                  <pic:blipFill>
                    <a:blip r:embed="rId16">
                      <a:extLst>
                        <a:ext uri="{28A0092B-C50C-407E-A947-70E740481C1C}">
                          <a14:useLocalDpi xmlns:a14="http://schemas.microsoft.com/office/drawing/2010/main" val="0"/>
                        </a:ext>
                      </a:extLst>
                    </a:blip>
                    <a:stretch>
                      <a:fillRect/>
                    </a:stretch>
                  </pic:blipFill>
                  <pic:spPr>
                    <a:xfrm>
                      <a:off x="0" y="0"/>
                      <a:ext cx="6228953" cy="4026721"/>
                    </a:xfrm>
                    <a:prstGeom prst="rect">
                      <a:avLst/>
                    </a:prstGeom>
                  </pic:spPr>
                </pic:pic>
              </a:graphicData>
            </a:graphic>
          </wp:inline>
        </w:drawing>
      </w:r>
    </w:p>
    <w:p w14:paraId="07E47CC6" w14:textId="77777777" w:rsidR="001343A0" w:rsidRPr="00491E4D" w:rsidRDefault="001343A0" w:rsidP="001343A0">
      <w:pPr>
        <w:rPr>
          <w:rFonts w:ascii="Helvetica" w:hAnsi="Helvetica"/>
          <w:lang w:val="en-US"/>
        </w:rPr>
      </w:pPr>
    </w:p>
    <w:p w14:paraId="63936E67" w14:textId="5D13FB93" w:rsidR="001343A0" w:rsidRPr="00491E4D" w:rsidRDefault="001343A0" w:rsidP="001343A0">
      <w:pPr>
        <w:rPr>
          <w:rFonts w:ascii="Helvetica" w:hAnsi="Helvetica"/>
          <w:sz w:val="22"/>
          <w:szCs w:val="22"/>
          <w:lang w:val="en-US"/>
        </w:rPr>
      </w:pPr>
      <w:r w:rsidRPr="00491E4D">
        <w:rPr>
          <w:rFonts w:ascii="Helvetica" w:hAnsi="Helvetica"/>
          <w:b/>
          <w:bCs/>
          <w:lang w:val="en-US"/>
        </w:rPr>
        <w:t xml:space="preserve">Figure 3.2.1 </w:t>
      </w:r>
      <w:proofErr w:type="spellStart"/>
      <w:r w:rsidRPr="00491E4D">
        <w:rPr>
          <w:rFonts w:ascii="Helvetica" w:hAnsi="Helvetica"/>
          <w:b/>
          <w:bCs/>
          <w:lang w:val="en-US"/>
        </w:rPr>
        <w:t>InStability</w:t>
      </w:r>
      <w:proofErr w:type="spellEnd"/>
      <w:r w:rsidRPr="00491E4D">
        <w:rPr>
          <w:rFonts w:ascii="Helvetica" w:hAnsi="Helvetica"/>
          <w:b/>
          <w:bCs/>
          <w:lang w:val="en-US"/>
        </w:rPr>
        <w:t xml:space="preserve"> Index (ISI) of </w:t>
      </w:r>
      <w:r w:rsidR="00EB4D3A">
        <w:rPr>
          <w:rFonts w:ascii="Helvetica" w:hAnsi="Helvetica"/>
          <w:b/>
          <w:bCs/>
          <w:lang w:val="en-US"/>
        </w:rPr>
        <w:t>bands</w:t>
      </w:r>
      <w:r w:rsidRPr="00491E4D">
        <w:rPr>
          <w:rFonts w:ascii="Helvetica" w:hAnsi="Helvetica"/>
          <w:b/>
          <w:bCs/>
          <w:lang w:val="en-US"/>
        </w:rPr>
        <w:t xml:space="preserve"> across the spectrum.</w:t>
      </w:r>
      <w:r w:rsidRPr="00491E4D">
        <w:rPr>
          <w:rFonts w:ascii="Helvetica" w:hAnsi="Helvetica"/>
          <w:lang w:val="en-US"/>
        </w:rPr>
        <w:t xml:space="preserve"> </w:t>
      </w:r>
      <w:r w:rsidRPr="00491E4D">
        <w:rPr>
          <w:rFonts w:ascii="Helvetica" w:hAnsi="Helvetica"/>
          <w:sz w:val="22"/>
          <w:szCs w:val="22"/>
          <w:lang w:val="en-US"/>
        </w:rPr>
        <w:t xml:space="preserve">ISI values indicate how well </w:t>
      </w:r>
      <w:r w:rsidR="00EB4D3A">
        <w:rPr>
          <w:rFonts w:ascii="Helvetica" w:hAnsi="Helvetica"/>
          <w:sz w:val="22"/>
          <w:szCs w:val="22"/>
          <w:lang w:val="en-US"/>
        </w:rPr>
        <w:t>bands</w:t>
      </w:r>
      <w:r w:rsidRPr="00491E4D">
        <w:rPr>
          <w:rFonts w:ascii="Helvetica" w:hAnsi="Helvetica"/>
          <w:sz w:val="22"/>
          <w:szCs w:val="22"/>
          <w:lang w:val="en-US"/>
        </w:rPr>
        <w:t xml:space="preserve"> discriminating vegetation types, with low values being more discriminative. Clear dots along the plotted ISI and the corresponding rugs indicate </w:t>
      </w:r>
      <w:r w:rsidR="00EB4D3A">
        <w:rPr>
          <w:rFonts w:ascii="Helvetica" w:hAnsi="Helvetica"/>
          <w:sz w:val="22"/>
          <w:szCs w:val="22"/>
          <w:lang w:val="en-US"/>
        </w:rPr>
        <w:t>bands</w:t>
      </w:r>
      <w:r w:rsidRPr="00491E4D">
        <w:rPr>
          <w:rFonts w:ascii="Helvetica" w:hAnsi="Helvetica"/>
          <w:sz w:val="22"/>
          <w:szCs w:val="22"/>
          <w:lang w:val="en-US"/>
        </w:rPr>
        <w:t xml:space="preserve"> selected, via local minima selection. Background colors correspond to each region of the spectrum; blue 400-500 nm, green 500-600 nm, red 600-680 nm, near infra-red 680-800, infra-red 800-985.  </w:t>
      </w:r>
    </w:p>
    <w:p w14:paraId="29FF4148" w14:textId="77777777" w:rsidR="001343A0" w:rsidRPr="00491E4D" w:rsidRDefault="001343A0" w:rsidP="001343A0">
      <w:pPr>
        <w:rPr>
          <w:rFonts w:ascii="Helvetica" w:hAnsi="Helvetica"/>
          <w:lang w:val="en-US"/>
        </w:rPr>
      </w:pPr>
    </w:p>
    <w:p w14:paraId="40783528" w14:textId="77777777" w:rsidR="001343A0" w:rsidRPr="00491E4D" w:rsidRDefault="001343A0" w:rsidP="001343A0">
      <w:pPr>
        <w:rPr>
          <w:rFonts w:ascii="Helvetica" w:hAnsi="Helvetica"/>
          <w:lang w:val="en-US"/>
        </w:rPr>
      </w:pPr>
    </w:p>
    <w:p w14:paraId="5E9C1CBE" w14:textId="4065D255" w:rsidR="001343A0" w:rsidRPr="00491E4D" w:rsidRDefault="001343A0" w:rsidP="001343A0">
      <w:pPr>
        <w:rPr>
          <w:rFonts w:ascii="Helvetica" w:hAnsi="Helvetica"/>
          <w:b/>
          <w:bCs/>
          <w:lang w:val="en-US"/>
        </w:rPr>
      </w:pPr>
      <w:r w:rsidRPr="00491E4D">
        <w:rPr>
          <w:rFonts w:ascii="Helvetica" w:hAnsi="Helvetica"/>
          <w:b/>
          <w:bCs/>
          <w:lang w:val="en-US"/>
        </w:rPr>
        <w:t xml:space="preserve">3.2.1 What </w:t>
      </w:r>
      <w:r w:rsidR="00EB4D3A">
        <w:rPr>
          <w:rFonts w:ascii="Helvetica" w:hAnsi="Helvetica"/>
          <w:b/>
          <w:bCs/>
          <w:lang w:val="en-US"/>
        </w:rPr>
        <w:t>bands</w:t>
      </w:r>
      <w:r w:rsidRPr="00491E4D">
        <w:rPr>
          <w:rFonts w:ascii="Helvetica" w:hAnsi="Helvetica"/>
          <w:b/>
          <w:bCs/>
          <w:lang w:val="en-US"/>
        </w:rPr>
        <w:t xml:space="preserve"> were selected following automated band selection?</w:t>
      </w:r>
    </w:p>
    <w:p w14:paraId="26077D5E" w14:textId="77777777" w:rsidR="001343A0" w:rsidRPr="00491E4D" w:rsidRDefault="001343A0" w:rsidP="001343A0">
      <w:pPr>
        <w:rPr>
          <w:rFonts w:ascii="Helvetica" w:hAnsi="Helvetica"/>
          <w:lang w:val="en-US"/>
        </w:rPr>
      </w:pPr>
    </w:p>
    <w:p w14:paraId="0861388C" w14:textId="727AB3EC" w:rsidR="001343A0" w:rsidRDefault="001343A0" w:rsidP="001343A0">
      <w:pPr>
        <w:rPr>
          <w:rFonts w:ascii="Helvetica" w:hAnsi="Helvetica"/>
          <w:color w:val="000000" w:themeColor="text1"/>
          <w:lang w:val="en-US"/>
        </w:rPr>
      </w:pPr>
      <w:r w:rsidRPr="00E309EC">
        <w:rPr>
          <w:rFonts w:ascii="Helvetica" w:hAnsi="Helvetica"/>
          <w:color w:val="000000" w:themeColor="text1"/>
          <w:lang w:val="en-US"/>
        </w:rPr>
        <w:t>Automatic band selection yielded a dimensionally reduced, but spectrally diverse subset of bands</w:t>
      </w:r>
      <w:r>
        <w:rPr>
          <w:rFonts w:ascii="Helvetica" w:hAnsi="Helvetica"/>
          <w:color w:val="000000" w:themeColor="text1"/>
          <w:lang w:val="en-US"/>
        </w:rPr>
        <w:t xml:space="preserve">, indicating an acceptance of </w:t>
      </w:r>
      <w:r w:rsidRPr="00491E4D">
        <w:rPr>
          <w:rFonts w:ascii="Helvetica" w:hAnsi="Helvetica"/>
          <w:lang w:val="en-US"/>
        </w:rPr>
        <w:t>H</w:t>
      </w:r>
      <w:r w:rsidRPr="00491E4D">
        <w:rPr>
          <w:rFonts w:ascii="Helvetica" w:hAnsi="Helvetica"/>
          <w:vertAlign w:val="subscript"/>
          <w:lang w:val="en-US"/>
        </w:rPr>
        <w:t>3</w:t>
      </w:r>
      <w:r w:rsidR="00101100">
        <w:rPr>
          <w:rFonts w:ascii="Helvetica" w:hAnsi="Helvetica"/>
          <w:vertAlign w:val="subscript"/>
          <w:lang w:val="en-US"/>
        </w:rPr>
        <w:t>b</w:t>
      </w:r>
      <w:r>
        <w:rPr>
          <w:rFonts w:ascii="Helvetica" w:hAnsi="Helvetica"/>
          <w:vertAlign w:val="subscript"/>
          <w:lang w:val="en-US"/>
        </w:rPr>
        <w:t>.</w:t>
      </w:r>
      <w:r>
        <w:rPr>
          <w:rFonts w:ascii="Helvetica" w:hAnsi="Helvetica"/>
          <w:color w:val="000000" w:themeColor="text1"/>
          <w:lang w:val="en-US"/>
        </w:rPr>
        <w:t xml:space="preserve"> Yet, there was a </w:t>
      </w:r>
      <w:r w:rsidRPr="00E309EC">
        <w:rPr>
          <w:rFonts w:ascii="Helvetica" w:hAnsi="Helvetica"/>
          <w:color w:val="000000" w:themeColor="text1"/>
          <w:lang w:val="en-US"/>
        </w:rPr>
        <w:t>proportionally high inclusion</w:t>
      </w:r>
      <w:r>
        <w:rPr>
          <w:rFonts w:ascii="Helvetica" w:hAnsi="Helvetica"/>
          <w:color w:val="000000" w:themeColor="text1"/>
          <w:lang w:val="en-US"/>
        </w:rPr>
        <w:t xml:space="preserve"> </w:t>
      </w:r>
      <w:r w:rsidR="00EB4D3A">
        <w:rPr>
          <w:rFonts w:ascii="Helvetica" w:hAnsi="Helvetica"/>
          <w:color w:val="000000" w:themeColor="text1"/>
          <w:lang w:val="en-US"/>
        </w:rPr>
        <w:t>bands</w:t>
      </w:r>
      <w:r>
        <w:rPr>
          <w:rFonts w:ascii="Helvetica" w:hAnsi="Helvetica"/>
          <w:color w:val="000000" w:themeColor="text1"/>
          <w:lang w:val="en-US"/>
        </w:rPr>
        <w:t xml:space="preserve"> IR and blue regions</w:t>
      </w:r>
      <w:r w:rsidRPr="00E309EC">
        <w:rPr>
          <w:rFonts w:ascii="Helvetica" w:hAnsi="Helvetica"/>
          <w:color w:val="000000" w:themeColor="text1"/>
          <w:lang w:val="en-US"/>
        </w:rPr>
        <w:t xml:space="preserve">. The applied three-wavelength moving window for minima selection </w:t>
      </w:r>
      <w:r>
        <w:rPr>
          <w:rFonts w:ascii="Helvetica" w:hAnsi="Helvetica"/>
          <w:color w:val="000000" w:themeColor="text1"/>
          <w:lang w:val="en-US"/>
        </w:rPr>
        <w:t xml:space="preserve">unequal distribution of selected </w:t>
      </w:r>
      <w:r w:rsidR="00EB4D3A">
        <w:rPr>
          <w:rFonts w:ascii="Helvetica" w:hAnsi="Helvetica"/>
          <w:color w:val="000000" w:themeColor="text1"/>
          <w:lang w:val="en-US"/>
        </w:rPr>
        <w:t>bands</w:t>
      </w:r>
      <w:r>
        <w:rPr>
          <w:rFonts w:ascii="Helvetica" w:hAnsi="Helvetica"/>
          <w:color w:val="000000" w:themeColor="text1"/>
          <w:lang w:val="en-US"/>
        </w:rPr>
        <w:t>, due to regionally differences ISI variability</w:t>
      </w:r>
      <w:r w:rsidRPr="00E309EC">
        <w:rPr>
          <w:rFonts w:ascii="Helvetica" w:hAnsi="Helvetica"/>
          <w:color w:val="000000" w:themeColor="text1"/>
          <w:lang w:val="en-US"/>
        </w:rPr>
        <w:t xml:space="preserve">. </w:t>
      </w:r>
    </w:p>
    <w:p w14:paraId="14C30B95" w14:textId="77777777" w:rsidR="001343A0" w:rsidRDefault="001343A0" w:rsidP="001343A0">
      <w:pPr>
        <w:rPr>
          <w:rFonts w:ascii="Helvetica" w:hAnsi="Helvetica"/>
          <w:color w:val="000000" w:themeColor="text1"/>
          <w:lang w:val="en-US"/>
        </w:rPr>
      </w:pPr>
    </w:p>
    <w:p w14:paraId="03FB3825" w14:textId="6BABB6B6" w:rsidR="001B4FAD" w:rsidRDefault="001343A0" w:rsidP="001343A0">
      <w:pPr>
        <w:rPr>
          <w:rFonts w:ascii="Helvetica" w:hAnsi="Helvetica"/>
          <w:color w:val="000000" w:themeColor="text1"/>
          <w:lang w:val="en-US"/>
        </w:rPr>
      </w:pPr>
      <w:r w:rsidRPr="00E309EC">
        <w:rPr>
          <w:rFonts w:ascii="Helvetica" w:hAnsi="Helvetica"/>
          <w:color w:val="000000" w:themeColor="text1"/>
          <w:lang w:val="en-US"/>
        </w:rPr>
        <w:t xml:space="preserve">Plotting cumulative </w:t>
      </w:r>
      <w:r w:rsidRPr="00BB37E3">
        <w:rPr>
          <w:rFonts w:ascii="Helvetica" w:hAnsi="Helvetica"/>
          <w:lang w:val="en-US"/>
        </w:rPr>
        <w:t>D</w:t>
      </w:r>
      <w:r w:rsidRPr="00BB37E3">
        <w:rPr>
          <w:rFonts w:ascii="Helvetica" w:hAnsi="Helvetica"/>
          <w:lang w:val="en-US"/>
        </w:rPr>
        <w:softHyphen/>
      </w:r>
      <w:r w:rsidRPr="00BB37E3">
        <w:rPr>
          <w:rFonts w:ascii="Helvetica" w:hAnsi="Helvetica"/>
          <w:vertAlign w:val="subscript"/>
          <w:lang w:val="en-US"/>
        </w:rPr>
        <w:t>ISI</w:t>
      </w:r>
      <w:r>
        <w:rPr>
          <w:rFonts w:ascii="Helvetica" w:hAnsi="Helvetica"/>
          <w:vertAlign w:val="subscript"/>
          <w:lang w:val="en-US"/>
        </w:rPr>
        <w:t>, I</w:t>
      </w:r>
      <w:r w:rsidRPr="00491E4D">
        <w:rPr>
          <w:rFonts w:ascii="Helvetica" w:hAnsi="Helvetica"/>
          <w:color w:val="000000" w:themeColor="text1"/>
          <w:lang w:val="en-US"/>
        </w:rPr>
        <w:t xml:space="preserve"> </w:t>
      </w:r>
      <w:r w:rsidR="00BF48F7" w:rsidRPr="00E309EC">
        <w:rPr>
          <w:rFonts w:ascii="Helvetica" w:hAnsi="Helvetica"/>
          <w:color w:val="000000" w:themeColor="text1"/>
          <w:lang w:val="en-US"/>
        </w:rPr>
        <w:t>value</w:t>
      </w:r>
      <w:r w:rsidRPr="00E309EC">
        <w:rPr>
          <w:rFonts w:ascii="Helvetica" w:hAnsi="Helvetica"/>
          <w:color w:val="000000" w:themeColor="text1"/>
          <w:lang w:val="en-US"/>
        </w:rPr>
        <w:t xml:space="preserve"> show the amplitude at which estimate accuracy deceases with the inclusion of each additional </w:t>
      </w:r>
      <w:r w:rsidR="00EB4D3A">
        <w:rPr>
          <w:rFonts w:ascii="Helvetica" w:hAnsi="Helvetica"/>
          <w:color w:val="000000" w:themeColor="text1"/>
          <w:lang w:val="en-US"/>
        </w:rPr>
        <w:t>bands</w:t>
      </w:r>
      <w:r w:rsidRPr="00E309EC">
        <w:rPr>
          <w:rFonts w:ascii="Helvetica" w:hAnsi="Helvetica"/>
          <w:color w:val="000000" w:themeColor="text1"/>
          <w:lang w:val="en-US"/>
        </w:rPr>
        <w:t xml:space="preserve"> (figure</w:t>
      </w:r>
      <w:r>
        <w:rPr>
          <w:rFonts w:ascii="Helvetica" w:hAnsi="Helvetica"/>
          <w:color w:val="000000" w:themeColor="text1"/>
          <w:lang w:val="en-US"/>
        </w:rPr>
        <w:t xml:space="preserve"> 3.2.2</w:t>
      </w:r>
      <w:r w:rsidRPr="00E309EC">
        <w:rPr>
          <w:rFonts w:ascii="Helvetica" w:hAnsi="Helvetica"/>
          <w:color w:val="000000" w:themeColor="text1"/>
          <w:lang w:val="en-US"/>
        </w:rPr>
        <w:t xml:space="preserve">). </w:t>
      </w:r>
      <w:r w:rsidR="00BF48F7">
        <w:rPr>
          <w:rFonts w:ascii="Helvetica" w:hAnsi="Helvetica"/>
          <w:color w:val="000000" w:themeColor="text1"/>
          <w:lang w:val="en-US"/>
        </w:rPr>
        <w:t>I found a</w:t>
      </w:r>
      <w:r w:rsidRPr="00E309EC">
        <w:rPr>
          <w:rFonts w:ascii="Helvetica" w:hAnsi="Helvetica"/>
          <w:color w:val="000000" w:themeColor="text1"/>
          <w:lang w:val="en-US"/>
        </w:rPr>
        <w:t xml:space="preserve"> global maximum at 3 selected </w:t>
      </w:r>
      <w:r w:rsidR="00EB4D3A">
        <w:rPr>
          <w:rFonts w:ascii="Helvetica" w:hAnsi="Helvetica"/>
          <w:color w:val="000000" w:themeColor="text1"/>
          <w:lang w:val="en-US"/>
        </w:rPr>
        <w:t>bands</w:t>
      </w:r>
      <w:r w:rsidR="00BF48F7">
        <w:rPr>
          <w:rFonts w:ascii="Helvetica" w:hAnsi="Helvetica"/>
          <w:color w:val="000000" w:themeColor="text1"/>
          <w:lang w:val="en-US"/>
        </w:rPr>
        <w:t xml:space="preserve">, which </w:t>
      </w:r>
      <w:r w:rsidR="00BF48F7" w:rsidRPr="00E309EC">
        <w:rPr>
          <w:rFonts w:ascii="Helvetica" w:hAnsi="Helvetica"/>
          <w:color w:val="000000" w:themeColor="text1"/>
          <w:lang w:val="en-US"/>
        </w:rPr>
        <w:t>indicates</w:t>
      </w:r>
      <w:r w:rsidRPr="00E309EC">
        <w:rPr>
          <w:rFonts w:ascii="Helvetica" w:hAnsi="Helvetica"/>
          <w:color w:val="000000" w:themeColor="text1"/>
          <w:lang w:val="en-US"/>
        </w:rPr>
        <w:t xml:space="preserve"> </w:t>
      </w:r>
      <w:r>
        <w:rPr>
          <w:rFonts w:ascii="Helvetica" w:hAnsi="Helvetica"/>
          <w:color w:val="000000" w:themeColor="text1"/>
          <w:lang w:val="en-US"/>
        </w:rPr>
        <w:t xml:space="preserve">the theoretical optimum number of </w:t>
      </w:r>
      <w:r w:rsidR="00EB4D3A">
        <w:rPr>
          <w:rFonts w:ascii="Helvetica" w:hAnsi="Helvetica"/>
          <w:color w:val="000000" w:themeColor="text1"/>
          <w:lang w:val="en-US"/>
        </w:rPr>
        <w:t>bands</w:t>
      </w:r>
      <w:r w:rsidR="00101100">
        <w:rPr>
          <w:rFonts w:ascii="Helvetica" w:hAnsi="Helvetica"/>
          <w:color w:val="000000" w:themeColor="text1"/>
          <w:lang w:val="en-US"/>
        </w:rPr>
        <w:t>.</w:t>
      </w:r>
      <w:r>
        <w:rPr>
          <w:rFonts w:ascii="Helvetica" w:hAnsi="Helvetica"/>
          <w:color w:val="000000" w:themeColor="text1"/>
          <w:lang w:val="en-US"/>
        </w:rPr>
        <w:t xml:space="preserve"> </w:t>
      </w:r>
      <w:r w:rsidR="00101100">
        <w:rPr>
          <w:rFonts w:ascii="Helvetica" w:hAnsi="Helvetica"/>
          <w:color w:val="000000" w:themeColor="text1"/>
          <w:lang w:val="en-US"/>
        </w:rPr>
        <w:t>E</w:t>
      </w:r>
      <w:r>
        <w:rPr>
          <w:rFonts w:ascii="Helvetica" w:hAnsi="Helvetica"/>
          <w:color w:val="000000" w:themeColor="text1"/>
          <w:lang w:val="en-US"/>
        </w:rPr>
        <w:t>ach</w:t>
      </w:r>
      <w:r w:rsidR="001B4FAD">
        <w:rPr>
          <w:rFonts w:ascii="Helvetica" w:hAnsi="Helvetica"/>
          <w:color w:val="000000" w:themeColor="text1"/>
          <w:lang w:val="en-US"/>
        </w:rPr>
        <w:t xml:space="preserve"> further</w:t>
      </w:r>
      <w:r w:rsidRPr="00E309EC">
        <w:rPr>
          <w:rFonts w:ascii="Helvetica" w:hAnsi="Helvetica"/>
          <w:color w:val="000000" w:themeColor="text1"/>
          <w:lang w:val="en-US"/>
        </w:rPr>
        <w:t xml:space="preserve"> additional </w:t>
      </w:r>
      <w:r w:rsidR="00EB4D3A">
        <w:rPr>
          <w:rFonts w:ascii="Helvetica" w:hAnsi="Helvetica"/>
          <w:color w:val="000000" w:themeColor="text1"/>
          <w:lang w:val="en-US"/>
        </w:rPr>
        <w:t>band</w:t>
      </w:r>
      <w:r w:rsidRPr="00E309EC">
        <w:rPr>
          <w:rFonts w:ascii="Helvetica" w:hAnsi="Helvetica"/>
          <w:color w:val="000000" w:themeColor="text1"/>
          <w:lang w:val="en-US"/>
        </w:rPr>
        <w:t xml:space="preserve"> inclu</w:t>
      </w:r>
      <w:r w:rsidR="00101100">
        <w:rPr>
          <w:rFonts w:ascii="Helvetica" w:hAnsi="Helvetica"/>
          <w:color w:val="000000" w:themeColor="text1"/>
          <w:lang w:val="en-US"/>
        </w:rPr>
        <w:t>ded</w:t>
      </w:r>
      <w:r w:rsidRPr="00E309EC">
        <w:rPr>
          <w:rFonts w:ascii="Helvetica" w:hAnsi="Helvetica"/>
          <w:color w:val="000000" w:themeColor="text1"/>
          <w:lang w:val="en-US"/>
        </w:rPr>
        <w:t xml:space="preserve"> provides less information relative to introduced variability and reduces the spectral discrimination of vegetation types</w:t>
      </w:r>
      <w:r w:rsidR="001B4FAD">
        <w:rPr>
          <w:rFonts w:ascii="Helvetica" w:hAnsi="Helvetica"/>
          <w:color w:val="000000" w:themeColor="text1"/>
          <w:lang w:val="en-US"/>
        </w:rPr>
        <w:t xml:space="preserve"> </w:t>
      </w:r>
      <w:r w:rsidR="001B4FAD">
        <w:rPr>
          <w:rFonts w:ascii="Helvetica" w:hAnsi="Helvetica"/>
          <w:color w:val="000000" w:themeColor="text1"/>
          <w:lang w:val="en-US"/>
        </w:rPr>
        <w:fldChar w:fldCharType="begin"/>
      </w:r>
      <w:r w:rsidR="001B4FAD">
        <w:rPr>
          <w:rFonts w:ascii="Helvetica" w:hAnsi="Helvetica"/>
          <w:color w:val="000000" w:themeColor="text1"/>
          <w:lang w:val="en-US"/>
        </w:rPr>
        <w:instrText xml:space="preserve"> ADDIN ZOTERO_ITEM CSL_CITATION {"citationID":"7VktnD2I","properties":{"formattedCitation":"(Somers et al., 2010)","plainCitation":"(Somers et al., 2010)","noteIndex":0},"citationItems":[{"id":533,"uris":["http://zotero.org/users/local/8RirLiuI/items/E2BXLZ8R"],"uri":["http://zotero.org/users/local/8RirLiuI/items/E2BXLZ8R"],"itemData":{"id":533,"type":"article-journal","container-title":"International Journal of Remote Sensing","DOI":"10.1080/01431160903311305","ISSN":"0143-1161, 1366-5901","issue":"20","journalAbbreviation":"International Journal of Remote Sensing","language":"en","page":"5549-5568","source":"DOI.org (Crossref)","title":"An automated waveband selection technique for optimized hyperspectral mixture analysis","volume":"31","author":[{"family":"Somers","given":"B."},{"family":"Delalieux","given":"S."},{"family":"Verstraeten","given":"W. W."},{"family":"Aardt","given":"J. A. N.","non-dropping-particle":"van"},{"family":"Albrigo","given":"G. L."},{"family":"Coppin","given":"P."}],"issued":{"date-parts":[["2010",10,20]]}}}],"schema":"https://github.com/citation-style-language/schema/raw/master/csl-citation.json"} </w:instrText>
      </w:r>
      <w:r w:rsidR="001B4FAD">
        <w:rPr>
          <w:rFonts w:ascii="Helvetica" w:hAnsi="Helvetica"/>
          <w:color w:val="000000" w:themeColor="text1"/>
          <w:lang w:val="en-US"/>
        </w:rPr>
        <w:fldChar w:fldCharType="separate"/>
      </w:r>
      <w:r w:rsidR="001B4FAD">
        <w:rPr>
          <w:rFonts w:ascii="Helvetica" w:hAnsi="Helvetica"/>
          <w:noProof/>
          <w:color w:val="000000" w:themeColor="text1"/>
          <w:lang w:val="en-US"/>
        </w:rPr>
        <w:t>(Somers et al., 2010)</w:t>
      </w:r>
      <w:r w:rsidR="001B4FAD">
        <w:rPr>
          <w:rFonts w:ascii="Helvetica" w:hAnsi="Helvetica"/>
          <w:color w:val="000000" w:themeColor="text1"/>
          <w:lang w:val="en-US"/>
        </w:rPr>
        <w:fldChar w:fldCharType="end"/>
      </w:r>
      <w:r w:rsidRPr="00E309EC">
        <w:rPr>
          <w:rFonts w:ascii="Helvetica" w:hAnsi="Helvetica"/>
          <w:color w:val="000000" w:themeColor="text1"/>
          <w:lang w:val="en-US"/>
        </w:rPr>
        <w:t xml:space="preserve">. </w:t>
      </w:r>
      <w:r w:rsidR="001B4FAD">
        <w:rPr>
          <w:rFonts w:ascii="Helvetica" w:hAnsi="Helvetica"/>
          <w:color w:val="000000" w:themeColor="text1"/>
          <w:lang w:val="en-US"/>
        </w:rPr>
        <w:t xml:space="preserve">The </w:t>
      </w:r>
      <w:r w:rsidR="001B4FAD" w:rsidRPr="00491E4D">
        <w:rPr>
          <w:rFonts w:ascii="Helvetica" w:hAnsi="Helvetica"/>
          <w:color w:val="000000" w:themeColor="text1"/>
          <w:lang w:val="en-US"/>
        </w:rPr>
        <w:t>moving window minima selection</w:t>
      </w:r>
      <w:r w:rsidR="001B4FAD">
        <w:rPr>
          <w:rFonts w:ascii="Helvetica" w:hAnsi="Helvetica"/>
          <w:color w:val="000000" w:themeColor="text1"/>
          <w:lang w:val="en-US"/>
        </w:rPr>
        <w:t xml:space="preserve"> selected 25 bands</w:t>
      </w:r>
    </w:p>
    <w:p w14:paraId="07FA3745" w14:textId="77777777" w:rsidR="001B4FAD" w:rsidRDefault="001B4FAD" w:rsidP="001343A0">
      <w:pPr>
        <w:rPr>
          <w:rFonts w:ascii="Helvetica" w:hAnsi="Helvetica"/>
          <w:color w:val="000000" w:themeColor="text1"/>
          <w:lang w:val="en-US"/>
        </w:rPr>
      </w:pPr>
    </w:p>
    <w:p w14:paraId="591F7BFD" w14:textId="77777777" w:rsidR="001343A0" w:rsidRPr="00491E4D" w:rsidRDefault="001343A0" w:rsidP="001343A0">
      <w:pPr>
        <w:rPr>
          <w:rFonts w:ascii="Helvetica" w:hAnsi="Helvetica"/>
          <w:lang w:val="en-US"/>
        </w:rPr>
      </w:pPr>
      <w:r w:rsidRPr="00491E4D">
        <w:rPr>
          <w:rFonts w:ascii="Helvetica" w:hAnsi="Helvetica"/>
          <w:noProof/>
          <w:lang w:val="en-US"/>
        </w:rPr>
        <w:drawing>
          <wp:inline distT="0" distB="0" distL="0" distR="0" wp14:anchorId="394A6BF7" wp14:editId="4FD5E781">
            <wp:extent cx="4681728" cy="3498574"/>
            <wp:effectExtent l="0" t="0" r="508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707592" cy="3517902"/>
                    </a:xfrm>
                    <a:prstGeom prst="rect">
                      <a:avLst/>
                    </a:prstGeom>
                  </pic:spPr>
                </pic:pic>
              </a:graphicData>
            </a:graphic>
          </wp:inline>
        </w:drawing>
      </w:r>
      <w:r w:rsidRPr="00491E4D">
        <w:rPr>
          <w:rFonts w:ascii="Helvetica" w:hAnsi="Helvetica"/>
          <w:lang w:val="en-US"/>
        </w:rPr>
        <w:t xml:space="preserve"> </w:t>
      </w:r>
    </w:p>
    <w:p w14:paraId="27E47B71" w14:textId="7ED9EE0B" w:rsidR="001343A0" w:rsidRPr="00591BB4" w:rsidRDefault="001343A0" w:rsidP="001343A0">
      <w:pPr>
        <w:rPr>
          <w:rFonts w:ascii="Helvetica" w:hAnsi="Helvetica"/>
          <w:b/>
          <w:bCs/>
          <w:lang w:val="en-US"/>
        </w:rPr>
      </w:pPr>
      <w:r w:rsidRPr="00491E4D">
        <w:rPr>
          <w:rFonts w:ascii="Helvetica" w:hAnsi="Helvetica"/>
          <w:b/>
          <w:bCs/>
          <w:lang w:val="en-US"/>
        </w:rPr>
        <w:t>Figure 3.2.2 D</w:t>
      </w:r>
      <w:r w:rsidRPr="00491E4D">
        <w:rPr>
          <w:rFonts w:ascii="Helvetica" w:hAnsi="Helvetica"/>
          <w:b/>
          <w:bCs/>
          <w:lang w:val="en-US"/>
        </w:rPr>
        <w:softHyphen/>
      </w:r>
      <w:r w:rsidRPr="00491E4D">
        <w:rPr>
          <w:rFonts w:ascii="Helvetica" w:hAnsi="Helvetica"/>
          <w:b/>
          <w:bCs/>
          <w:vertAlign w:val="subscript"/>
          <w:lang w:val="en-US"/>
        </w:rPr>
        <w:t xml:space="preserve">ISI, I </w:t>
      </w:r>
      <w:r w:rsidRPr="00491E4D">
        <w:rPr>
          <w:rFonts w:ascii="Helvetica" w:hAnsi="Helvetica"/>
          <w:b/>
          <w:bCs/>
          <w:lang w:val="en-US"/>
        </w:rPr>
        <w:t xml:space="preserve">Accumulation by number of bands selected. </w:t>
      </w:r>
      <w:r w:rsidRPr="00BB37E3">
        <w:rPr>
          <w:rFonts w:ascii="Helvetica" w:hAnsi="Helvetica"/>
          <w:lang w:val="en-US"/>
        </w:rPr>
        <w:t>D</w:t>
      </w:r>
      <w:r w:rsidRPr="00BB37E3">
        <w:rPr>
          <w:rFonts w:ascii="Helvetica" w:hAnsi="Helvetica"/>
          <w:lang w:val="en-US"/>
        </w:rPr>
        <w:softHyphen/>
      </w:r>
      <w:r w:rsidRPr="00BB37E3">
        <w:rPr>
          <w:rFonts w:ascii="Helvetica" w:hAnsi="Helvetica"/>
          <w:vertAlign w:val="subscript"/>
          <w:lang w:val="en-US"/>
        </w:rPr>
        <w:t>ISI, I</w:t>
      </w:r>
      <w:r w:rsidRPr="00491E4D">
        <w:rPr>
          <w:rFonts w:ascii="Helvetica" w:hAnsi="Helvetica"/>
          <w:color w:val="000000" w:themeColor="text1"/>
          <w:lang w:val="en-US"/>
        </w:rPr>
        <w:t xml:space="preserve"> </w:t>
      </w:r>
      <w:proofErr w:type="gramStart"/>
      <w:r w:rsidRPr="00491E4D">
        <w:rPr>
          <w:rFonts w:ascii="Helvetica" w:hAnsi="Helvetica"/>
          <w:color w:val="000000" w:themeColor="text1"/>
          <w:lang w:val="en-US"/>
        </w:rPr>
        <w:t>is</w:t>
      </w:r>
      <w:proofErr w:type="gramEnd"/>
      <w:r w:rsidRPr="00491E4D">
        <w:rPr>
          <w:rFonts w:ascii="Helvetica" w:hAnsi="Helvetica"/>
          <w:color w:val="000000" w:themeColor="text1"/>
          <w:lang w:val="en-US"/>
        </w:rPr>
        <w:t xml:space="preserve"> the amplitude at which estimate accuracy deceases with the inclusion of each additional </w:t>
      </w:r>
      <w:r w:rsidR="00EB4D3A">
        <w:rPr>
          <w:rFonts w:ascii="Helvetica" w:hAnsi="Helvetica"/>
          <w:color w:val="000000" w:themeColor="text1"/>
          <w:lang w:val="en-US"/>
        </w:rPr>
        <w:t>band</w:t>
      </w:r>
      <w:r w:rsidRPr="00491E4D">
        <w:rPr>
          <w:rFonts w:ascii="Helvetica" w:hAnsi="Helvetica"/>
          <w:color w:val="000000" w:themeColor="text1"/>
          <w:lang w:val="en-US"/>
        </w:rPr>
        <w:t xml:space="preserve">. The red dashed line indicates the global maximum at selected </w:t>
      </w:r>
      <w:r w:rsidR="00EB4D3A">
        <w:rPr>
          <w:rFonts w:ascii="Helvetica" w:hAnsi="Helvetica"/>
          <w:color w:val="000000" w:themeColor="text1"/>
          <w:lang w:val="en-US"/>
        </w:rPr>
        <w:t>bands</w:t>
      </w:r>
      <w:r w:rsidRPr="00491E4D">
        <w:rPr>
          <w:rFonts w:ascii="Helvetica" w:hAnsi="Helvetica"/>
          <w:color w:val="000000" w:themeColor="text1"/>
          <w:lang w:val="en-US"/>
        </w:rPr>
        <w:t xml:space="preserve">. This is the theoretical optimum number of selected </w:t>
      </w:r>
      <w:r w:rsidR="00EB4D3A">
        <w:rPr>
          <w:rFonts w:ascii="Helvetica" w:hAnsi="Helvetica"/>
          <w:color w:val="000000" w:themeColor="text1"/>
          <w:lang w:val="en-US"/>
        </w:rPr>
        <w:t>bands</w:t>
      </w:r>
      <w:r w:rsidRPr="00491E4D">
        <w:rPr>
          <w:rFonts w:ascii="Helvetica" w:hAnsi="Helvetica"/>
          <w:color w:val="000000" w:themeColor="text1"/>
          <w:lang w:val="en-US"/>
        </w:rPr>
        <w:t xml:space="preserve"> to best discriminate Herschel and Komakuk vegetation types based on their spectral signatures. The dotted black line at 25 indicates the number of </w:t>
      </w:r>
      <w:r w:rsidR="00EB4D3A">
        <w:rPr>
          <w:rFonts w:ascii="Helvetica" w:hAnsi="Helvetica"/>
          <w:color w:val="000000" w:themeColor="text1"/>
          <w:lang w:val="en-US"/>
        </w:rPr>
        <w:t>bands</w:t>
      </w:r>
      <w:r w:rsidRPr="00491E4D">
        <w:rPr>
          <w:rFonts w:ascii="Helvetica" w:hAnsi="Helvetica"/>
          <w:color w:val="000000" w:themeColor="text1"/>
          <w:lang w:val="en-US"/>
        </w:rPr>
        <w:t xml:space="preserve"> selected using the three-</w:t>
      </w:r>
      <w:r w:rsidR="00EB4D3A">
        <w:rPr>
          <w:rFonts w:ascii="Helvetica" w:hAnsi="Helvetica"/>
          <w:color w:val="000000" w:themeColor="text1"/>
          <w:lang w:val="en-US"/>
        </w:rPr>
        <w:t>band</w:t>
      </w:r>
      <w:r w:rsidRPr="00491E4D">
        <w:rPr>
          <w:rFonts w:ascii="Helvetica" w:hAnsi="Helvetica"/>
          <w:color w:val="000000" w:themeColor="text1"/>
          <w:lang w:val="en-US"/>
        </w:rPr>
        <w:t xml:space="preserve"> moving window minima selection. (</w:t>
      </w:r>
      <w:r>
        <w:rPr>
          <w:rFonts w:ascii="Helvetica" w:hAnsi="Helvetica"/>
          <w:color w:val="000000" w:themeColor="text1"/>
          <w:lang w:val="en-US"/>
        </w:rPr>
        <w:t>f</w:t>
      </w:r>
      <w:r w:rsidRPr="00491E4D">
        <w:rPr>
          <w:rFonts w:ascii="Helvetica" w:hAnsi="Helvetica"/>
          <w:color w:val="000000" w:themeColor="text1"/>
          <w:lang w:val="en-US"/>
        </w:rPr>
        <w:t>ull methods; appendix xxx)</w:t>
      </w:r>
    </w:p>
    <w:p w14:paraId="0360726D" w14:textId="77777777" w:rsidR="001343A0" w:rsidRPr="00491E4D" w:rsidRDefault="001343A0" w:rsidP="001343A0">
      <w:pPr>
        <w:rPr>
          <w:rFonts w:ascii="Helvetica" w:hAnsi="Helvetica"/>
          <w:lang w:val="en-US"/>
        </w:rPr>
      </w:pPr>
    </w:p>
    <w:p w14:paraId="54E2D440" w14:textId="77777777" w:rsidR="001343A0" w:rsidRPr="00491E4D" w:rsidRDefault="001343A0" w:rsidP="001343A0">
      <w:pPr>
        <w:rPr>
          <w:rFonts w:ascii="Helvetica" w:hAnsi="Helvetica"/>
          <w:lang w:val="en-US"/>
        </w:rPr>
      </w:pPr>
    </w:p>
    <w:p w14:paraId="1CF581E7" w14:textId="77777777" w:rsidR="001343A0" w:rsidRPr="00491E4D" w:rsidRDefault="001343A0" w:rsidP="001343A0">
      <w:pPr>
        <w:rPr>
          <w:rFonts w:ascii="Helvetica" w:hAnsi="Helvetica"/>
          <w:lang w:val="en-US"/>
        </w:rPr>
      </w:pPr>
    </w:p>
    <w:p w14:paraId="11854EEA" w14:textId="77777777" w:rsidR="001343A0" w:rsidRPr="00491E4D" w:rsidRDefault="001343A0" w:rsidP="001343A0">
      <w:pPr>
        <w:rPr>
          <w:rFonts w:ascii="Helvetica" w:hAnsi="Helvetica"/>
          <w:b/>
          <w:bCs/>
          <w:lang w:val="en-US"/>
        </w:rPr>
      </w:pPr>
      <w:r w:rsidRPr="00491E4D">
        <w:rPr>
          <w:rFonts w:ascii="Helvetica" w:hAnsi="Helvetica"/>
          <w:b/>
          <w:bCs/>
          <w:lang w:val="en-US"/>
        </w:rPr>
        <w:t>3.2.2 Does band selection result in greater discrimination between vegetation types based on spectral signatures?</w:t>
      </w:r>
    </w:p>
    <w:p w14:paraId="4AA50393" w14:textId="77777777" w:rsidR="001343A0" w:rsidRDefault="001343A0" w:rsidP="001343A0">
      <w:pPr>
        <w:rPr>
          <w:rFonts w:ascii="Helvetica" w:hAnsi="Helvetica"/>
          <w:lang w:val="en-US"/>
        </w:rPr>
      </w:pPr>
    </w:p>
    <w:p w14:paraId="1C5D8FF5" w14:textId="07AB4507" w:rsidR="000A299B" w:rsidRDefault="001343A0" w:rsidP="000A299B">
      <w:pPr>
        <w:rPr>
          <w:rFonts w:ascii="Helvetica" w:hAnsi="Helvetica"/>
          <w:lang w:val="en-US"/>
        </w:rPr>
      </w:pPr>
      <w:r>
        <w:rPr>
          <w:rFonts w:ascii="Helvetica" w:hAnsi="Helvetica"/>
          <w:lang w:val="en-US"/>
        </w:rPr>
        <w:t>I found that band section in not result in greater differentiation between vegetation types based on their spectral signatures</w:t>
      </w:r>
      <w:r w:rsidR="00BF48F7">
        <w:rPr>
          <w:rFonts w:ascii="Helvetica" w:hAnsi="Helvetica"/>
          <w:lang w:val="en-US"/>
        </w:rPr>
        <w:t>,</w:t>
      </w:r>
      <w:r>
        <w:rPr>
          <w:rFonts w:ascii="Helvetica" w:hAnsi="Helvetica"/>
          <w:lang w:val="en-US"/>
        </w:rPr>
        <w:t xml:space="preserve"> implying a rejection of H</w:t>
      </w:r>
      <w:r w:rsidRPr="00363EAF">
        <w:rPr>
          <w:rFonts w:ascii="Helvetica" w:hAnsi="Helvetica"/>
          <w:vertAlign w:val="subscript"/>
          <w:lang w:val="en-US"/>
        </w:rPr>
        <w:t>2a</w:t>
      </w:r>
      <w:r w:rsidRPr="00491E4D">
        <w:rPr>
          <w:rFonts w:ascii="Helvetica" w:hAnsi="Helvetica"/>
          <w:lang w:val="en-US"/>
        </w:rPr>
        <w:t xml:space="preserve">. </w:t>
      </w:r>
      <w:r w:rsidR="000A299B" w:rsidRPr="00491E4D">
        <w:rPr>
          <w:rFonts w:ascii="Helvetica" w:hAnsi="Helvetica"/>
          <w:lang w:val="en-US"/>
        </w:rPr>
        <w:t xml:space="preserve">Manual and automatic selection included 24 and 25 </w:t>
      </w:r>
      <w:r w:rsidR="000A299B">
        <w:rPr>
          <w:rFonts w:ascii="Helvetica" w:hAnsi="Helvetica"/>
          <w:lang w:val="en-US"/>
        </w:rPr>
        <w:t>bands</w:t>
      </w:r>
      <w:r w:rsidR="000A299B" w:rsidRPr="00491E4D">
        <w:rPr>
          <w:rFonts w:ascii="Helvetica" w:hAnsi="Helvetica"/>
          <w:lang w:val="en-US"/>
        </w:rPr>
        <w:t xml:space="preserve"> respectively</w:t>
      </w:r>
      <w:r w:rsidR="000A299B">
        <w:rPr>
          <w:rFonts w:ascii="Helvetica" w:hAnsi="Helvetica"/>
          <w:lang w:val="en-US"/>
        </w:rPr>
        <w:t>.</w:t>
      </w:r>
    </w:p>
    <w:p w14:paraId="4C686725" w14:textId="77777777" w:rsidR="000A299B" w:rsidRPr="00FF1ABF" w:rsidRDefault="000A299B" w:rsidP="000A299B">
      <w:pPr>
        <w:rPr>
          <w:rFonts w:ascii="Helvetica" w:hAnsi="Helvetica"/>
          <w:lang w:val="en-US"/>
        </w:rPr>
      </w:pPr>
    </w:p>
    <w:p w14:paraId="09D9EFBA" w14:textId="5C49D8AC" w:rsidR="001343A0" w:rsidRDefault="001343A0" w:rsidP="000A299B">
      <w:pPr>
        <w:rPr>
          <w:rFonts w:ascii="Helvetica" w:hAnsi="Helvetica"/>
          <w:lang w:val="en-US"/>
        </w:rPr>
      </w:pPr>
    </w:p>
    <w:p w14:paraId="6B43E596" w14:textId="77777777" w:rsidR="000A299B" w:rsidRPr="00491E4D" w:rsidRDefault="000A299B" w:rsidP="001343A0">
      <w:pPr>
        <w:rPr>
          <w:rFonts w:ascii="Helvetica" w:hAnsi="Helvetica"/>
          <w:lang w:val="en-US"/>
        </w:rPr>
      </w:pPr>
    </w:p>
    <w:p w14:paraId="08CE6CF1" w14:textId="2E88504D" w:rsidR="001343A0" w:rsidRPr="00491E4D" w:rsidRDefault="000A299B" w:rsidP="001343A0">
      <w:pPr>
        <w:rPr>
          <w:rFonts w:ascii="Helvetica" w:hAnsi="Helvetica"/>
          <w:lang w:val="en-US"/>
        </w:rPr>
      </w:pPr>
      <w:r>
        <w:rPr>
          <w:rFonts w:ascii="Helvetica" w:hAnsi="Helvetica"/>
          <w:noProof/>
          <w:lang w:val="en-US"/>
        </w:rPr>
        <w:drawing>
          <wp:inline distT="0" distB="0" distL="0" distR="0" wp14:anchorId="3E7D6713" wp14:editId="64C6988C">
            <wp:extent cx="6483715" cy="3931920"/>
            <wp:effectExtent l="0" t="0" r="6350" b="5080"/>
            <wp:docPr id="4" name="Picture 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020-05-03 at 07.10.13.png"/>
                    <pic:cNvPicPr/>
                  </pic:nvPicPr>
                  <pic:blipFill>
                    <a:blip r:embed="rId18">
                      <a:extLst>
                        <a:ext uri="{28A0092B-C50C-407E-A947-70E740481C1C}">
                          <a14:useLocalDpi xmlns:a14="http://schemas.microsoft.com/office/drawing/2010/main" val="0"/>
                        </a:ext>
                      </a:extLst>
                    </a:blip>
                    <a:stretch>
                      <a:fillRect/>
                    </a:stretch>
                  </pic:blipFill>
                  <pic:spPr>
                    <a:xfrm>
                      <a:off x="0" y="0"/>
                      <a:ext cx="6488517" cy="3934832"/>
                    </a:xfrm>
                    <a:prstGeom prst="rect">
                      <a:avLst/>
                    </a:prstGeom>
                  </pic:spPr>
                </pic:pic>
              </a:graphicData>
            </a:graphic>
          </wp:inline>
        </w:drawing>
      </w:r>
    </w:p>
    <w:p w14:paraId="72362021" w14:textId="0F3D1B25" w:rsidR="001343A0" w:rsidRPr="00FF1ABF" w:rsidRDefault="001343A0" w:rsidP="001343A0">
      <w:pPr>
        <w:rPr>
          <w:rFonts w:ascii="Helvetica" w:hAnsi="Helvetica"/>
          <w:lang w:val="en-US"/>
        </w:rPr>
      </w:pPr>
      <w:r>
        <w:rPr>
          <w:rFonts w:ascii="Helvetica" w:hAnsi="Helvetica"/>
          <w:b/>
          <w:bCs/>
          <w:lang w:val="en-US"/>
        </w:rPr>
        <w:t xml:space="preserve">Figure 3.2.2 Comparison of predicted mean reflectance and spectral diversity. </w:t>
      </w:r>
      <w:r w:rsidR="001A04E4">
        <w:rPr>
          <w:rFonts w:ascii="Helvetica" w:hAnsi="Helvetica"/>
          <w:lang w:val="en-US"/>
        </w:rPr>
        <w:t>The first row (</w:t>
      </w:r>
      <w:proofErr w:type="gramStart"/>
      <w:r w:rsidR="001A04E4">
        <w:rPr>
          <w:rFonts w:ascii="Helvetica" w:hAnsi="Helvetica"/>
          <w:lang w:val="en-US"/>
        </w:rPr>
        <w:t>A,B</w:t>
      </w:r>
      <w:proofErr w:type="gramEnd"/>
      <w:r w:rsidR="001A04E4">
        <w:rPr>
          <w:rFonts w:ascii="Helvetica" w:hAnsi="Helvetica"/>
          <w:lang w:val="en-US"/>
        </w:rPr>
        <w:t xml:space="preserve">,C) is a visual representation of the bands selected to </w:t>
      </w:r>
      <w:proofErr w:type="spellStart"/>
      <w:r w:rsidR="001A04E4">
        <w:rPr>
          <w:rFonts w:ascii="Helvetica" w:hAnsi="Helvetica"/>
          <w:lang w:val="en-US"/>
        </w:rPr>
        <w:t>used</w:t>
      </w:r>
      <w:proofErr w:type="spellEnd"/>
      <w:r w:rsidR="001A04E4">
        <w:rPr>
          <w:rFonts w:ascii="Helvetica" w:hAnsi="Helvetica"/>
          <w:lang w:val="en-US"/>
        </w:rPr>
        <w:t xml:space="preserve"> in model. </w:t>
      </w:r>
      <w:r>
        <w:rPr>
          <w:rFonts w:ascii="Helvetica" w:hAnsi="Helvetica"/>
          <w:lang w:val="en-US"/>
        </w:rPr>
        <w:t xml:space="preserve">Each column corresponds with one set of </w:t>
      </w:r>
      <w:r w:rsidR="00EB4D3A">
        <w:rPr>
          <w:rFonts w:ascii="Helvetica" w:hAnsi="Helvetica"/>
          <w:lang w:val="en-US"/>
        </w:rPr>
        <w:t>bands</w:t>
      </w:r>
      <w:r>
        <w:rPr>
          <w:rFonts w:ascii="Helvetica" w:hAnsi="Helvetica"/>
          <w:lang w:val="en-US"/>
        </w:rPr>
        <w:t>, with (</w:t>
      </w:r>
      <w:proofErr w:type="gramStart"/>
      <w:r>
        <w:rPr>
          <w:rFonts w:ascii="Helvetica" w:hAnsi="Helvetica"/>
          <w:lang w:val="en-US"/>
        </w:rPr>
        <w:t>A,D</w:t>
      </w:r>
      <w:proofErr w:type="gramEnd"/>
      <w:r>
        <w:rPr>
          <w:rFonts w:ascii="Helvetica" w:hAnsi="Helvetica"/>
          <w:lang w:val="en-US"/>
        </w:rPr>
        <w:t xml:space="preserve">) being the full spectrum, (B,E) manual band selection, and (C,F) automated band selection. </w:t>
      </w:r>
    </w:p>
    <w:p w14:paraId="217B963D" w14:textId="77777777" w:rsidR="001343A0" w:rsidRPr="00491E4D" w:rsidRDefault="001343A0" w:rsidP="001343A0">
      <w:pPr>
        <w:rPr>
          <w:rFonts w:ascii="Helvetica" w:hAnsi="Helvetica"/>
          <w:lang w:val="en-US"/>
        </w:rPr>
      </w:pPr>
    </w:p>
    <w:p w14:paraId="1D3F6C91" w14:textId="77777777" w:rsidR="001343A0" w:rsidRPr="00491E4D" w:rsidRDefault="001343A0" w:rsidP="001343A0">
      <w:pPr>
        <w:rPr>
          <w:rFonts w:ascii="Helvetica" w:hAnsi="Helvetica"/>
          <w:lang w:val="en-US"/>
        </w:rPr>
      </w:pPr>
    </w:p>
    <w:p w14:paraId="369F3CD6" w14:textId="0853ED30" w:rsidR="001343A0" w:rsidRPr="00491E4D" w:rsidRDefault="001343A0" w:rsidP="001343A0">
      <w:pPr>
        <w:rPr>
          <w:rFonts w:ascii="Helvetica" w:hAnsi="Helvetica"/>
          <w:lang w:val="en-US"/>
        </w:rPr>
      </w:pPr>
    </w:p>
    <w:p w14:paraId="15EDAA06" w14:textId="77777777" w:rsidR="001343A0" w:rsidRPr="00491E4D" w:rsidRDefault="001343A0" w:rsidP="001343A0">
      <w:pPr>
        <w:rPr>
          <w:rFonts w:ascii="Helvetica" w:hAnsi="Helvetica"/>
          <w:lang w:val="en-US"/>
        </w:rPr>
      </w:pPr>
    </w:p>
    <w:p w14:paraId="59A05835" w14:textId="764E803B" w:rsidR="001343A0" w:rsidRDefault="001343A0" w:rsidP="001343A0">
      <w:pPr>
        <w:rPr>
          <w:rFonts w:ascii="Helvetica" w:hAnsi="Helvetica"/>
          <w:b/>
          <w:bCs/>
          <w:lang w:val="en-US"/>
        </w:rPr>
      </w:pPr>
      <w:r w:rsidRPr="00491E4D">
        <w:rPr>
          <w:rFonts w:ascii="Helvetica" w:hAnsi="Helvetica"/>
          <w:b/>
          <w:bCs/>
          <w:lang w:val="en-US"/>
        </w:rPr>
        <w:t xml:space="preserve">3.3 How does spectral diversity relate to species richness, evenness, and </w:t>
      </w:r>
      <w:r w:rsidR="00E80016">
        <w:rPr>
          <w:rFonts w:ascii="Helvetica" w:hAnsi="Helvetica"/>
          <w:b/>
          <w:bCs/>
          <w:lang w:val="en-US"/>
        </w:rPr>
        <w:t>bare ground</w:t>
      </w:r>
      <w:r w:rsidRPr="00491E4D">
        <w:rPr>
          <w:rFonts w:ascii="Helvetica" w:hAnsi="Helvetica"/>
          <w:b/>
          <w:bCs/>
          <w:lang w:val="en-US"/>
        </w:rPr>
        <w:t>?</w:t>
      </w:r>
    </w:p>
    <w:p w14:paraId="5E893922" w14:textId="3F3640CC" w:rsidR="001343A0" w:rsidRDefault="001343A0" w:rsidP="001343A0">
      <w:pPr>
        <w:pStyle w:val="NormalWeb"/>
        <w:rPr>
          <w:rFonts w:ascii="Helvetica" w:hAnsi="Helvetica"/>
          <w:b/>
          <w:bCs/>
          <w:lang w:val="en-US"/>
        </w:rPr>
      </w:pPr>
      <w:r w:rsidRPr="00491E4D">
        <w:rPr>
          <w:rFonts w:ascii="Helvetica" w:hAnsi="Helvetica"/>
          <w:b/>
          <w:bCs/>
          <w:lang w:val="en-US"/>
        </w:rPr>
        <w:t xml:space="preserve">3.4.1 How does spectral diversity relate to </w:t>
      </w:r>
      <w:r w:rsidR="00C91753">
        <w:rPr>
          <w:rFonts w:ascii="Helvetica" w:hAnsi="Helvetica"/>
          <w:b/>
          <w:bCs/>
          <w:lang w:val="en-US"/>
        </w:rPr>
        <w:t>richness and evenness</w:t>
      </w:r>
      <w:r w:rsidRPr="00491E4D">
        <w:rPr>
          <w:rFonts w:ascii="Helvetica" w:hAnsi="Helvetica"/>
          <w:b/>
          <w:bCs/>
          <w:lang w:val="en-US"/>
        </w:rPr>
        <w:t>?</w:t>
      </w:r>
    </w:p>
    <w:p w14:paraId="51FDC1E9" w14:textId="7094CFB4" w:rsidR="00737AAE" w:rsidRDefault="00737AAE" w:rsidP="001343A0">
      <w:pPr>
        <w:rPr>
          <w:rFonts w:ascii="Helvetica" w:hAnsi="Helvetica"/>
          <w:lang w:val="en-US"/>
        </w:rPr>
      </w:pPr>
      <w:r>
        <w:rPr>
          <w:rFonts w:ascii="Helvetica" w:hAnsi="Helvetica"/>
          <w:lang w:val="en-US"/>
        </w:rPr>
        <w:t>S</w:t>
      </w:r>
      <w:r w:rsidRPr="00491E4D">
        <w:rPr>
          <w:rFonts w:ascii="Helvetica" w:hAnsi="Helvetica"/>
          <w:lang w:val="en-US"/>
        </w:rPr>
        <w:t>pectral diversity did not have a consistent</w:t>
      </w:r>
      <w:r>
        <w:rPr>
          <w:rFonts w:ascii="Helvetica" w:hAnsi="Helvetica"/>
          <w:lang w:val="en-US"/>
        </w:rPr>
        <w:t>ly significant</w:t>
      </w:r>
      <w:r w:rsidRPr="00491E4D">
        <w:rPr>
          <w:rFonts w:ascii="Helvetica" w:hAnsi="Helvetica"/>
          <w:lang w:val="en-US"/>
        </w:rPr>
        <w:t xml:space="preserve"> positive correspondence with either species richness or species evenness</w:t>
      </w:r>
      <w:r>
        <w:rPr>
          <w:rFonts w:ascii="Helvetica" w:hAnsi="Helvetica"/>
          <w:lang w:val="en-US"/>
        </w:rPr>
        <w:t xml:space="preserve"> </w:t>
      </w:r>
      <w:r w:rsidRPr="00491E4D">
        <w:rPr>
          <w:rFonts w:ascii="Helvetica" w:hAnsi="Helvetica"/>
          <w:lang w:val="en-US"/>
        </w:rPr>
        <w:t xml:space="preserve">implying a rejection of </w:t>
      </w:r>
      <w:r w:rsidRPr="00491E4D">
        <w:rPr>
          <w:rFonts w:ascii="Helvetica" w:eastAsia="Times New Roman" w:hAnsi="Helvetica" w:cs="Times New Roman"/>
          <w:lang w:val="en-US"/>
        </w:rPr>
        <w:t>H</w:t>
      </w:r>
      <w:r>
        <w:rPr>
          <w:rFonts w:ascii="Helvetica" w:eastAsia="Times New Roman" w:hAnsi="Helvetica" w:cs="Times New Roman"/>
          <w:vertAlign w:val="subscript"/>
          <w:lang w:val="en-US"/>
        </w:rPr>
        <w:t>3</w:t>
      </w:r>
      <w:r w:rsidR="00FE0BF5">
        <w:rPr>
          <w:rFonts w:ascii="Helvetica" w:eastAsia="Times New Roman" w:hAnsi="Helvetica" w:cs="Times New Roman"/>
          <w:vertAlign w:val="subscript"/>
          <w:lang w:val="en-US"/>
        </w:rPr>
        <w:t>b</w:t>
      </w:r>
      <w:r w:rsidRPr="00491E4D">
        <w:rPr>
          <w:rFonts w:ascii="Helvetica" w:eastAsia="Times New Roman" w:hAnsi="Helvetica" w:cs="Times New Roman"/>
          <w:vertAlign w:val="subscript"/>
          <w:lang w:val="en-US"/>
        </w:rPr>
        <w:t xml:space="preserve"> </w:t>
      </w:r>
      <w:r w:rsidRPr="00491E4D">
        <w:rPr>
          <w:rFonts w:ascii="Helvetica" w:eastAsia="Times New Roman" w:hAnsi="Helvetica" w:cs="Times New Roman"/>
          <w:lang w:val="en-US"/>
        </w:rPr>
        <w:t>and</w:t>
      </w:r>
      <w:r w:rsidRPr="00491E4D">
        <w:rPr>
          <w:rFonts w:ascii="Helvetica" w:eastAsia="Times New Roman" w:hAnsi="Helvetica" w:cs="Times New Roman"/>
          <w:vertAlign w:val="subscript"/>
          <w:lang w:val="en-US"/>
        </w:rPr>
        <w:t xml:space="preserve"> </w:t>
      </w:r>
      <w:r w:rsidRPr="00491E4D">
        <w:rPr>
          <w:rFonts w:ascii="Helvetica" w:eastAsia="Times New Roman" w:hAnsi="Helvetica" w:cs="Times New Roman"/>
          <w:lang w:val="en-US"/>
        </w:rPr>
        <w:t>H</w:t>
      </w:r>
      <w:r>
        <w:rPr>
          <w:rFonts w:ascii="Helvetica" w:eastAsia="Times New Roman" w:hAnsi="Helvetica" w:cs="Times New Roman"/>
          <w:vertAlign w:val="subscript"/>
          <w:lang w:val="en-US"/>
        </w:rPr>
        <w:t>3</w:t>
      </w:r>
      <w:r w:rsidR="00FE0BF5">
        <w:rPr>
          <w:rFonts w:ascii="Helvetica" w:eastAsia="Times New Roman" w:hAnsi="Helvetica" w:cs="Times New Roman"/>
          <w:vertAlign w:val="subscript"/>
          <w:lang w:val="en-US"/>
        </w:rPr>
        <w:t>c</w:t>
      </w:r>
      <w:r w:rsidR="00C91753">
        <w:rPr>
          <w:rFonts w:ascii="Helvetica" w:eastAsia="Times New Roman" w:hAnsi="Helvetica" w:cs="Times New Roman"/>
          <w:vertAlign w:val="subscript"/>
          <w:lang w:val="en-US"/>
        </w:rPr>
        <w:t xml:space="preserve"> </w:t>
      </w:r>
      <w:r w:rsidR="00C91753">
        <w:rPr>
          <w:rFonts w:ascii="Helvetica" w:hAnsi="Helvetica"/>
          <w:lang w:val="en-US"/>
        </w:rPr>
        <w:t>(figure 3.4.1, appendix)</w:t>
      </w:r>
      <w:r w:rsidRPr="00491E4D">
        <w:rPr>
          <w:rFonts w:ascii="Helvetica" w:hAnsi="Helvetica"/>
          <w:lang w:val="en-US"/>
        </w:rPr>
        <w:t>.</w:t>
      </w:r>
      <w:r w:rsidR="00FE0BF5">
        <w:rPr>
          <w:rFonts w:ascii="Helvetica" w:hAnsi="Helvetica"/>
          <w:lang w:val="en-US"/>
        </w:rPr>
        <w:t xml:space="preserve"> </w:t>
      </w:r>
      <w:r w:rsidR="00BE6FA9">
        <w:rPr>
          <w:rFonts w:ascii="Helvetica" w:hAnsi="Helvetica"/>
          <w:lang w:val="en-US"/>
        </w:rPr>
        <w:t xml:space="preserve">Only species richness in Herschel vegetation had a significant relationship with </w:t>
      </w:r>
      <w:r>
        <w:rPr>
          <w:rFonts w:ascii="Helvetica" w:hAnsi="Helvetica"/>
          <w:lang w:val="en-US"/>
        </w:rPr>
        <w:t>Spectral diversity (</w:t>
      </w:r>
      <w:r w:rsidR="00BE6FA9">
        <w:rPr>
          <w:rFonts w:ascii="Helvetica" w:hAnsi="Helvetica"/>
          <w:lang w:val="en-US"/>
        </w:rPr>
        <w:t>estimate</w:t>
      </w:r>
      <w:r>
        <w:rPr>
          <w:rFonts w:ascii="Helvetica" w:hAnsi="Helvetica"/>
          <w:lang w:val="en-US"/>
        </w:rPr>
        <w:t>=0.05, SE=0.02, p-value=0.02</w:t>
      </w:r>
      <w:r w:rsidR="00A37023">
        <w:rPr>
          <w:rFonts w:ascii="Helvetica" w:hAnsi="Helvetica"/>
          <w:lang w:val="en-US"/>
        </w:rPr>
        <w:t>, n=11</w:t>
      </w:r>
      <w:r>
        <w:rPr>
          <w:rFonts w:ascii="Helvetica" w:hAnsi="Helvetica"/>
          <w:lang w:val="en-US"/>
        </w:rPr>
        <w:t xml:space="preserve">). </w:t>
      </w:r>
    </w:p>
    <w:p w14:paraId="71B0BD34" w14:textId="77777777" w:rsidR="00737AAE" w:rsidRDefault="00737AAE" w:rsidP="001343A0">
      <w:pPr>
        <w:rPr>
          <w:rFonts w:ascii="Helvetica" w:hAnsi="Helvetica"/>
          <w:lang w:val="en-US"/>
        </w:rPr>
      </w:pPr>
    </w:p>
    <w:p w14:paraId="6A4A0C0F" w14:textId="45BC83F0" w:rsidR="001343A0" w:rsidRPr="00491E4D" w:rsidRDefault="001343A0" w:rsidP="001343A0">
      <w:pPr>
        <w:pStyle w:val="NormalWeb"/>
        <w:rPr>
          <w:rFonts w:ascii="Helvetica" w:hAnsi="Helvetica"/>
          <w:b/>
          <w:bCs/>
          <w:lang w:val="en-US"/>
        </w:rPr>
      </w:pPr>
      <w:r w:rsidRPr="00491E4D">
        <w:rPr>
          <w:rFonts w:ascii="Helvetica" w:hAnsi="Helvetica"/>
          <w:b/>
          <w:bCs/>
          <w:lang w:val="en-US"/>
        </w:rPr>
        <w:lastRenderedPageBreak/>
        <w:t xml:space="preserve">3.4.2 How does </w:t>
      </w:r>
      <w:r w:rsidR="00E80016">
        <w:rPr>
          <w:rFonts w:ascii="Helvetica" w:hAnsi="Helvetica"/>
          <w:b/>
          <w:bCs/>
          <w:lang w:val="en-US"/>
        </w:rPr>
        <w:t>bare ground</w:t>
      </w:r>
      <w:r w:rsidRPr="00491E4D">
        <w:rPr>
          <w:rFonts w:ascii="Helvetica" w:hAnsi="Helvetica"/>
          <w:b/>
          <w:bCs/>
          <w:lang w:val="en-US"/>
        </w:rPr>
        <w:t xml:space="preserve"> relate to biodiversity?</w:t>
      </w:r>
    </w:p>
    <w:p w14:paraId="5607E3CA" w14:textId="004D4433" w:rsidR="00EF4748" w:rsidRDefault="001343A0" w:rsidP="003E3DFB">
      <w:pPr>
        <w:pStyle w:val="NormalWeb"/>
        <w:rPr>
          <w:rFonts w:ascii="Helvetica" w:hAnsi="Helvetica"/>
          <w:lang w:val="en-US"/>
        </w:rPr>
      </w:pPr>
      <w:r w:rsidRPr="00491E4D">
        <w:rPr>
          <w:rFonts w:ascii="Helvetica" w:hAnsi="Helvetica"/>
          <w:lang w:val="en-US"/>
        </w:rPr>
        <w:t xml:space="preserve">I </w:t>
      </w:r>
      <w:r w:rsidR="001D62AC">
        <w:rPr>
          <w:rFonts w:ascii="Helvetica" w:hAnsi="Helvetica"/>
          <w:lang w:val="en-US"/>
        </w:rPr>
        <w:t xml:space="preserve">did </w:t>
      </w:r>
      <w:r w:rsidRPr="00491E4D">
        <w:rPr>
          <w:rFonts w:ascii="Helvetica" w:hAnsi="Helvetica"/>
          <w:lang w:val="en-US"/>
        </w:rPr>
        <w:t xml:space="preserve">found relationship between spectral diversity soil- background in </w:t>
      </w:r>
      <w:r w:rsidR="00737AAE">
        <w:rPr>
          <w:rFonts w:ascii="Helvetica" w:hAnsi="Helvetica"/>
          <w:lang w:val="en-US"/>
        </w:rPr>
        <w:t>either</w:t>
      </w:r>
      <w:r w:rsidRPr="00491E4D">
        <w:rPr>
          <w:rFonts w:ascii="Helvetica" w:hAnsi="Helvetica"/>
          <w:lang w:val="en-US"/>
        </w:rPr>
        <w:t xml:space="preserve"> vegetation types</w:t>
      </w:r>
      <w:r>
        <w:rPr>
          <w:rFonts w:ascii="Helvetica" w:hAnsi="Helvetica"/>
          <w:lang w:val="en-US"/>
        </w:rPr>
        <w:t xml:space="preserve"> (figure 3.4.1</w:t>
      </w:r>
      <w:r w:rsidR="00C91753">
        <w:rPr>
          <w:rFonts w:ascii="Helvetica" w:hAnsi="Helvetica"/>
          <w:lang w:val="en-US"/>
        </w:rPr>
        <w:t>, appendix</w:t>
      </w:r>
      <w:r>
        <w:rPr>
          <w:rFonts w:ascii="Helvetica" w:hAnsi="Helvetica"/>
          <w:lang w:val="en-US"/>
        </w:rPr>
        <w:t>)</w:t>
      </w:r>
      <w:r w:rsidR="00DB44BE">
        <w:rPr>
          <w:rFonts w:ascii="Helvetica" w:hAnsi="Helvetica"/>
          <w:lang w:val="en-US"/>
        </w:rPr>
        <w:t>. This</w:t>
      </w:r>
      <w:r w:rsidRPr="00491E4D">
        <w:rPr>
          <w:rFonts w:ascii="Helvetica" w:hAnsi="Helvetica"/>
          <w:lang w:val="en-US"/>
        </w:rPr>
        <w:t xml:space="preserve"> impl</w:t>
      </w:r>
      <w:r w:rsidR="00DB44BE">
        <w:rPr>
          <w:rFonts w:ascii="Helvetica" w:hAnsi="Helvetica"/>
          <w:lang w:val="en-US"/>
        </w:rPr>
        <w:t>ies</w:t>
      </w:r>
      <w:r w:rsidRPr="00491E4D">
        <w:rPr>
          <w:rFonts w:ascii="Helvetica" w:hAnsi="Helvetica"/>
          <w:lang w:val="en-US"/>
        </w:rPr>
        <w:t xml:space="preserve"> a rejection of </w:t>
      </w:r>
      <w:r w:rsidR="003E3DFB" w:rsidRPr="00491E4D">
        <w:rPr>
          <w:rFonts w:ascii="Helvetica" w:hAnsi="Helvetica"/>
          <w:lang w:val="en-US"/>
        </w:rPr>
        <w:t>H</w:t>
      </w:r>
      <w:r w:rsidR="003E3DFB" w:rsidRPr="00491E4D">
        <w:rPr>
          <w:rFonts w:ascii="Helvetica" w:hAnsi="Helvetica"/>
          <w:vertAlign w:val="subscript"/>
          <w:lang w:val="en-US"/>
        </w:rPr>
        <w:t>2</w:t>
      </w:r>
      <w:r w:rsidR="003E3DFB">
        <w:rPr>
          <w:rFonts w:ascii="Helvetica" w:hAnsi="Helvetica"/>
          <w:vertAlign w:val="subscript"/>
          <w:lang w:val="en-US"/>
        </w:rPr>
        <w:t>d</w:t>
      </w:r>
      <w:r w:rsidR="003E3DFB">
        <w:rPr>
          <w:rFonts w:ascii="Helvetica" w:hAnsi="Helvetica"/>
          <w:lang w:val="en-US"/>
        </w:rPr>
        <w:t xml:space="preserve"> and </w:t>
      </w:r>
      <w:r w:rsidRPr="00491E4D">
        <w:rPr>
          <w:rFonts w:ascii="Helvetica" w:hAnsi="Helvetica"/>
          <w:lang w:val="en-US"/>
        </w:rPr>
        <w:t>H</w:t>
      </w:r>
      <w:r w:rsidRPr="00491E4D">
        <w:rPr>
          <w:rFonts w:ascii="Helvetica" w:hAnsi="Helvetica"/>
          <w:vertAlign w:val="subscript"/>
          <w:lang w:val="en-US"/>
        </w:rPr>
        <w:t xml:space="preserve">2e </w:t>
      </w:r>
      <w:r w:rsidRPr="00491E4D">
        <w:rPr>
          <w:rFonts w:ascii="Helvetica" w:hAnsi="Helvetica"/>
          <w:lang w:val="en-US"/>
        </w:rPr>
        <w:t>which</w:t>
      </w:r>
      <w:r w:rsidR="003E3DFB">
        <w:rPr>
          <w:rFonts w:ascii="Helvetica" w:hAnsi="Helvetica"/>
          <w:lang w:val="en-US"/>
        </w:rPr>
        <w:t xml:space="preserve"> </w:t>
      </w:r>
      <w:r w:rsidRPr="00491E4D">
        <w:rPr>
          <w:rFonts w:ascii="Helvetica" w:hAnsi="Helvetica"/>
          <w:lang w:val="en-US"/>
        </w:rPr>
        <w:t xml:space="preserve">predicted a strong positive correspondence between </w:t>
      </w:r>
      <w:r w:rsidR="00E80016">
        <w:rPr>
          <w:rFonts w:ascii="Helvetica" w:hAnsi="Helvetica"/>
          <w:lang w:val="en-US"/>
        </w:rPr>
        <w:t>bare ground</w:t>
      </w:r>
      <w:r w:rsidRPr="00491E4D">
        <w:rPr>
          <w:rFonts w:ascii="Helvetica" w:hAnsi="Helvetica"/>
          <w:lang w:val="en-US"/>
        </w:rPr>
        <w:t xml:space="preserve"> and spectral diversity. </w:t>
      </w:r>
      <w:r w:rsidR="00737AAE">
        <w:rPr>
          <w:rFonts w:ascii="Helvetica" w:hAnsi="Helvetica"/>
          <w:lang w:val="en-US"/>
        </w:rPr>
        <w:t>I</w:t>
      </w:r>
      <w:r w:rsidR="001D62AC">
        <w:rPr>
          <w:rFonts w:ascii="Helvetica" w:hAnsi="Helvetica"/>
          <w:lang w:val="en-US"/>
        </w:rPr>
        <w:t xml:space="preserve">ncreased bare ground did tend to result in lower spectral diversity, </w:t>
      </w:r>
      <w:r w:rsidR="00737AAE">
        <w:rPr>
          <w:rFonts w:ascii="Helvetica" w:hAnsi="Helvetica"/>
          <w:lang w:val="en-US"/>
        </w:rPr>
        <w:t xml:space="preserve">but </w:t>
      </w:r>
      <w:r w:rsidR="001D62AC">
        <w:rPr>
          <w:rFonts w:ascii="Helvetica" w:hAnsi="Helvetica"/>
          <w:lang w:val="en-US"/>
        </w:rPr>
        <w:t>large error</w:t>
      </w:r>
      <w:r w:rsidR="00737AAE">
        <w:rPr>
          <w:rFonts w:ascii="Helvetica" w:hAnsi="Helvetica"/>
          <w:lang w:val="en-US"/>
        </w:rPr>
        <w:t>s</w:t>
      </w:r>
      <w:r w:rsidR="001D62AC">
        <w:rPr>
          <w:rFonts w:ascii="Helvetica" w:hAnsi="Helvetica"/>
          <w:lang w:val="en-US"/>
        </w:rPr>
        <w:t xml:space="preserve"> </w:t>
      </w:r>
      <w:r w:rsidR="00737AAE">
        <w:rPr>
          <w:rFonts w:ascii="Helvetica" w:hAnsi="Helvetica"/>
          <w:lang w:val="en-US"/>
        </w:rPr>
        <w:t>were associated with</w:t>
      </w:r>
      <w:r w:rsidR="001D62AC">
        <w:rPr>
          <w:rFonts w:ascii="Helvetica" w:hAnsi="Helvetica"/>
          <w:lang w:val="en-US"/>
        </w:rPr>
        <w:t xml:space="preserve"> predict</w:t>
      </w:r>
      <w:r w:rsidR="00737AAE">
        <w:rPr>
          <w:rFonts w:ascii="Helvetica" w:hAnsi="Helvetica"/>
          <w:lang w:val="en-US"/>
        </w:rPr>
        <w:t>ed values</w:t>
      </w:r>
      <w:proofErr w:type="gramStart"/>
      <w:r w:rsidR="00DB44BE">
        <w:rPr>
          <w:rFonts w:ascii="Helvetica" w:hAnsi="Helvetica"/>
          <w:lang w:val="en-US"/>
        </w:rPr>
        <w:t xml:space="preserve">. </w:t>
      </w:r>
      <w:r w:rsidR="00BE6FA9">
        <w:rPr>
          <w:rFonts w:ascii="Helvetica" w:hAnsi="Helvetica"/>
          <w:lang w:val="en-US"/>
        </w:rPr>
        <w:t>.</w:t>
      </w:r>
      <w:proofErr w:type="gramEnd"/>
    </w:p>
    <w:p w14:paraId="46316587" w14:textId="53590168" w:rsidR="001343A0" w:rsidRPr="00491E4D" w:rsidRDefault="00EF4748" w:rsidP="001D62AC">
      <w:pPr>
        <w:rPr>
          <w:rFonts w:ascii="Helvetica" w:hAnsi="Helvetica"/>
          <w:strike/>
          <w:lang w:val="en-US"/>
        </w:rPr>
      </w:pPr>
      <w:r w:rsidRPr="00EF4748">
        <w:rPr>
          <w:rFonts w:ascii="Helvetica" w:eastAsia="Times New Roman" w:hAnsi="Helvetica" w:cs="Times New Roman"/>
          <w:lang w:val="en-US" w:eastAsia="en-GB"/>
        </w:rPr>
        <w:t xml:space="preserve">                   </w:t>
      </w:r>
    </w:p>
    <w:p w14:paraId="7010D876" w14:textId="77777777" w:rsidR="001343A0" w:rsidRPr="00491E4D" w:rsidRDefault="001343A0" w:rsidP="001343A0">
      <w:pPr>
        <w:rPr>
          <w:rFonts w:ascii="Helvetica" w:hAnsi="Helvetica"/>
          <w:b/>
          <w:bCs/>
          <w:lang w:val="en-US"/>
        </w:rPr>
      </w:pPr>
      <w:r w:rsidRPr="00491E4D">
        <w:rPr>
          <w:rFonts w:ascii="Helvetica" w:hAnsi="Helvetica"/>
          <w:b/>
          <w:bCs/>
          <w:lang w:val="en-US"/>
        </w:rPr>
        <w:t>Change to Nrow2!!!!!!!</w:t>
      </w:r>
    </w:p>
    <w:p w14:paraId="514D20B3" w14:textId="77777777" w:rsidR="001343A0" w:rsidRPr="00491E4D" w:rsidRDefault="001343A0" w:rsidP="001343A0">
      <w:pPr>
        <w:rPr>
          <w:rFonts w:ascii="Helvetica" w:hAnsi="Helvetica"/>
          <w:lang w:val="en-US"/>
        </w:rPr>
      </w:pPr>
      <w:r w:rsidRPr="00491E4D">
        <w:rPr>
          <w:rFonts w:ascii="Helvetica" w:hAnsi="Helvetica"/>
          <w:noProof/>
          <w:lang w:val="en-US"/>
        </w:rPr>
        <w:drawing>
          <wp:inline distT="0" distB="0" distL="0" distR="0" wp14:anchorId="6EC173EC" wp14:editId="0E8927CA">
            <wp:extent cx="5727700" cy="2088073"/>
            <wp:effectExtent l="0" t="0" r="0" b="0"/>
            <wp:docPr id="26" name="Picture 2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2020-04-26 at 11.33.39.png"/>
                    <pic:cNvPicPr/>
                  </pic:nvPicPr>
                  <pic:blipFill>
                    <a:blip r:embed="rId19">
                      <a:extLst>
                        <a:ext uri="{28A0092B-C50C-407E-A947-70E740481C1C}">
                          <a14:useLocalDpi xmlns:a14="http://schemas.microsoft.com/office/drawing/2010/main" val="0"/>
                        </a:ext>
                      </a:extLst>
                    </a:blip>
                    <a:stretch>
                      <a:fillRect/>
                    </a:stretch>
                  </pic:blipFill>
                  <pic:spPr>
                    <a:xfrm>
                      <a:off x="0" y="0"/>
                      <a:ext cx="5727700" cy="2088073"/>
                    </a:xfrm>
                    <a:prstGeom prst="rect">
                      <a:avLst/>
                    </a:prstGeom>
                  </pic:spPr>
                </pic:pic>
              </a:graphicData>
            </a:graphic>
          </wp:inline>
        </w:drawing>
      </w:r>
    </w:p>
    <w:p w14:paraId="16EC5A5B" w14:textId="2D3CB261" w:rsidR="001343A0" w:rsidRPr="00491E4D" w:rsidRDefault="001343A0" w:rsidP="001343A0">
      <w:pPr>
        <w:rPr>
          <w:rFonts w:ascii="Helvetica" w:hAnsi="Helvetica"/>
          <w:lang w:val="en-US"/>
        </w:rPr>
      </w:pPr>
      <w:r w:rsidRPr="00491E4D">
        <w:rPr>
          <w:rFonts w:ascii="Helvetica" w:hAnsi="Helvetica"/>
          <w:b/>
          <w:bCs/>
          <w:lang w:val="en-US"/>
        </w:rPr>
        <w:t xml:space="preserve">Figure 3.4.1 Multiple linear regression models predicting spectral diversity (CV). </w:t>
      </w:r>
      <w:r>
        <w:rPr>
          <w:rFonts w:ascii="Helvetica" w:hAnsi="Helvetica"/>
          <w:lang w:val="en-US"/>
        </w:rPr>
        <w:t xml:space="preserve">Spectral </w:t>
      </w:r>
      <w:proofErr w:type="gramStart"/>
      <w:r>
        <w:rPr>
          <w:rFonts w:ascii="Helvetica" w:hAnsi="Helvetica"/>
          <w:lang w:val="en-US"/>
        </w:rPr>
        <w:t xml:space="preserve">diversity  </w:t>
      </w:r>
      <w:r>
        <w:rPr>
          <w:rFonts w:ascii="Helvetica" w:hAnsi="Helvetica"/>
          <w:b/>
          <w:bCs/>
          <w:lang w:val="en-US"/>
        </w:rPr>
        <w:t>(</w:t>
      </w:r>
      <w:proofErr w:type="gramEnd"/>
      <w:r>
        <w:rPr>
          <w:rFonts w:ascii="Helvetica" w:hAnsi="Helvetica"/>
          <w:lang w:val="en-US"/>
        </w:rPr>
        <w:t xml:space="preserve">A) increases with richness in Herschel vegetation, (B) does significantly correspond with </w:t>
      </w:r>
      <w:proofErr w:type="spellStart"/>
      <w:r>
        <w:rPr>
          <w:rFonts w:ascii="Helvetica" w:hAnsi="Helvetica"/>
          <w:lang w:val="en-US"/>
        </w:rPr>
        <w:t>eveness</w:t>
      </w:r>
      <w:proofErr w:type="spellEnd"/>
      <w:r>
        <w:rPr>
          <w:rFonts w:ascii="Helvetica" w:hAnsi="Helvetica"/>
          <w:lang w:val="en-US"/>
        </w:rPr>
        <w:t xml:space="preserve">  (C) trends to decrease at higher soil background.  </w:t>
      </w:r>
      <w:r w:rsidRPr="00491E4D">
        <w:rPr>
          <w:rFonts w:ascii="Helvetica" w:hAnsi="Helvetica"/>
          <w:lang w:val="en-US"/>
        </w:rPr>
        <w:t>Herschel vegetation types estimates are in yellow and Komak</w:t>
      </w:r>
      <w:r>
        <w:rPr>
          <w:rFonts w:ascii="Helvetica" w:hAnsi="Helvetica"/>
          <w:lang w:val="en-US"/>
        </w:rPr>
        <w:t>u</w:t>
      </w:r>
      <w:r w:rsidRPr="00491E4D">
        <w:rPr>
          <w:rFonts w:ascii="Helvetica" w:hAnsi="Helvetica"/>
          <w:lang w:val="en-US"/>
        </w:rPr>
        <w:t>k blue, with ribbon representing the upper and lower bounds of the 95% confidence intervals. Plotted points represent computed spectral diversity estimates.</w:t>
      </w:r>
      <w:r w:rsidR="00C91753">
        <w:rPr>
          <w:rFonts w:ascii="Helvetica" w:hAnsi="Helvetica"/>
          <w:lang w:val="en-US"/>
        </w:rPr>
        <w:t xml:space="preserve"> Herschel type, n=11, Komakuk type, n=10)</w:t>
      </w:r>
    </w:p>
    <w:p w14:paraId="04531B0C" w14:textId="77777777" w:rsidR="001343A0" w:rsidRPr="00491E4D" w:rsidRDefault="001343A0" w:rsidP="001343A0">
      <w:pPr>
        <w:rPr>
          <w:rFonts w:ascii="Helvetica" w:hAnsi="Helvetica"/>
          <w:lang w:val="en-US"/>
        </w:rPr>
      </w:pPr>
    </w:p>
    <w:p w14:paraId="29847015" w14:textId="77777777" w:rsidR="001343A0" w:rsidRPr="00633905" w:rsidRDefault="001343A0" w:rsidP="001343A0">
      <w:pPr>
        <w:rPr>
          <w:rFonts w:ascii="Helvetica" w:hAnsi="Helvetica"/>
          <w:strike/>
          <w:lang w:val="en-US"/>
        </w:rPr>
      </w:pPr>
      <w:r w:rsidRPr="00491E4D">
        <w:rPr>
          <w:rFonts w:ascii="Helvetica" w:hAnsi="Helvetica"/>
          <w:b/>
          <w:bCs/>
          <w:lang w:val="en-US"/>
        </w:rPr>
        <w:t xml:space="preserve">3.4.3 How </w:t>
      </w:r>
      <w:r>
        <w:rPr>
          <w:rFonts w:ascii="Helvetica" w:hAnsi="Helvetica"/>
          <w:b/>
          <w:bCs/>
          <w:lang w:val="en-US"/>
        </w:rPr>
        <w:t xml:space="preserve">is </w:t>
      </w:r>
      <w:r w:rsidRPr="00491E4D">
        <w:rPr>
          <w:rFonts w:ascii="Helvetica" w:hAnsi="Helvetica"/>
          <w:b/>
          <w:bCs/>
          <w:lang w:val="en-US"/>
        </w:rPr>
        <w:t xml:space="preserve">spectral diversity </w:t>
      </w:r>
      <w:r>
        <w:rPr>
          <w:rFonts w:ascii="Helvetica" w:hAnsi="Helvetica"/>
          <w:b/>
          <w:bCs/>
          <w:lang w:val="en-US"/>
        </w:rPr>
        <w:t>influenced by</w:t>
      </w:r>
      <w:r w:rsidRPr="00491E4D">
        <w:rPr>
          <w:rFonts w:ascii="Helvetica" w:hAnsi="Helvetica"/>
          <w:b/>
          <w:bCs/>
          <w:lang w:val="en-US"/>
        </w:rPr>
        <w:t xml:space="preserve"> </w:t>
      </w:r>
      <w:r>
        <w:rPr>
          <w:rFonts w:ascii="Helvetica" w:hAnsi="Helvetica"/>
          <w:b/>
          <w:bCs/>
          <w:lang w:val="en-US"/>
        </w:rPr>
        <w:t>additional</w:t>
      </w:r>
      <w:r w:rsidRPr="00491E4D">
        <w:rPr>
          <w:rFonts w:ascii="Helvetica" w:hAnsi="Helvetica"/>
          <w:b/>
          <w:bCs/>
          <w:lang w:val="en-US"/>
        </w:rPr>
        <w:t xml:space="preserve"> environmental</w:t>
      </w:r>
      <w:r>
        <w:rPr>
          <w:rFonts w:ascii="Helvetica" w:hAnsi="Helvetica"/>
          <w:b/>
          <w:bCs/>
          <w:lang w:val="en-US"/>
        </w:rPr>
        <w:t xml:space="preserve"> </w:t>
      </w:r>
      <w:r w:rsidRPr="00491E4D">
        <w:rPr>
          <w:rFonts w:ascii="Helvetica" w:hAnsi="Helvetica"/>
          <w:b/>
          <w:bCs/>
          <w:lang w:val="en-US"/>
        </w:rPr>
        <w:t>f</w:t>
      </w:r>
      <w:r>
        <w:rPr>
          <w:rFonts w:ascii="Helvetica" w:hAnsi="Helvetica"/>
          <w:b/>
          <w:bCs/>
          <w:lang w:val="en-US"/>
        </w:rPr>
        <w:t>actors</w:t>
      </w:r>
      <w:r w:rsidRPr="00491E4D">
        <w:rPr>
          <w:rFonts w:ascii="Helvetica" w:hAnsi="Helvetica"/>
          <w:b/>
          <w:bCs/>
          <w:lang w:val="en-US"/>
        </w:rPr>
        <w:t>?</w:t>
      </w:r>
    </w:p>
    <w:p w14:paraId="58CC97CA" w14:textId="77777777" w:rsidR="001343A0" w:rsidRPr="00491E4D" w:rsidRDefault="001343A0" w:rsidP="001343A0">
      <w:pPr>
        <w:rPr>
          <w:rFonts w:ascii="Helvetica" w:hAnsi="Helvetica"/>
          <w:lang w:val="en-US"/>
        </w:rPr>
      </w:pPr>
      <w:r>
        <w:rPr>
          <w:rFonts w:ascii="Helvetica" w:hAnsi="Helvetica"/>
          <w:lang w:val="en-US"/>
        </w:rPr>
        <w:t xml:space="preserve"> </w:t>
      </w:r>
    </w:p>
    <w:p w14:paraId="4FB334A4" w14:textId="66678EA9" w:rsidR="001343A0" w:rsidRPr="00491E4D" w:rsidRDefault="001343A0" w:rsidP="001343A0">
      <w:pPr>
        <w:rPr>
          <w:lang w:val="en-US"/>
        </w:rPr>
      </w:pPr>
      <w:r>
        <w:rPr>
          <w:rFonts w:ascii="Helvetica" w:hAnsi="Helvetica"/>
          <w:lang w:val="en-US"/>
        </w:rPr>
        <w:t xml:space="preserve">When spectral signatures were ordinated with additional environmental factors derived from point framing data, total cover had close positive correspondence with spectral diversity (CV). Total cover incorporates both canopy and sub-canopy vegetation layers and indicates </w:t>
      </w:r>
      <w:r w:rsidRPr="00676E75">
        <w:rPr>
          <w:rFonts w:ascii="Helvetica" w:hAnsi="Helvetica"/>
          <w:lang w:val="en-US"/>
        </w:rPr>
        <w:t xml:space="preserve">greater vegetation density. </w:t>
      </w:r>
      <w:r>
        <w:rPr>
          <w:rFonts w:ascii="Helvetica" w:hAnsi="Helvetica"/>
          <w:lang w:val="en-US"/>
        </w:rPr>
        <w:t>Aside from</w:t>
      </w:r>
      <w:r w:rsidRPr="00676E75">
        <w:rPr>
          <w:rFonts w:ascii="Helvetica" w:hAnsi="Helvetica"/>
          <w:lang w:val="en-US"/>
        </w:rPr>
        <w:t xml:space="preserve"> </w:t>
      </w:r>
      <w:r>
        <w:rPr>
          <w:rFonts w:ascii="Helvetica" w:hAnsi="Helvetica"/>
          <w:lang w:val="en-US"/>
        </w:rPr>
        <w:t xml:space="preserve">the previously tested factor </w:t>
      </w:r>
      <w:r w:rsidR="00E80016">
        <w:rPr>
          <w:rFonts w:ascii="Helvetica" w:hAnsi="Helvetica"/>
          <w:lang w:val="en-US"/>
        </w:rPr>
        <w:t>bare ground</w:t>
      </w:r>
      <w:r w:rsidRPr="00676E75">
        <w:rPr>
          <w:rFonts w:ascii="Helvetica" w:hAnsi="Helvetica"/>
          <w:lang w:val="en-US"/>
        </w:rPr>
        <w:t xml:space="preserve">, </w:t>
      </w:r>
      <w:r w:rsidR="002D7936">
        <w:rPr>
          <w:rFonts w:ascii="Helvetica" w:hAnsi="Helvetica"/>
          <w:lang w:val="en-US"/>
        </w:rPr>
        <w:t>flowering tissue</w:t>
      </w:r>
      <w:r w:rsidRPr="00676E75">
        <w:rPr>
          <w:rFonts w:ascii="Helvetica" w:hAnsi="Helvetica"/>
          <w:lang w:val="en-US"/>
        </w:rPr>
        <w:t xml:space="preserve"> </w:t>
      </w:r>
      <w:r>
        <w:rPr>
          <w:rFonts w:ascii="Helvetica" w:hAnsi="Helvetica"/>
          <w:lang w:val="en-US"/>
        </w:rPr>
        <w:t>was directionally opposed to spectral diversity</w:t>
      </w:r>
      <w:r w:rsidR="002D7936">
        <w:rPr>
          <w:rFonts w:ascii="Helvetica" w:hAnsi="Helvetica"/>
          <w:lang w:val="en-US"/>
        </w:rPr>
        <w:t xml:space="preserve">. </w:t>
      </w:r>
    </w:p>
    <w:p w14:paraId="28F768DF" w14:textId="20E87A6D" w:rsidR="001343A0" w:rsidRPr="00BF0790" w:rsidRDefault="001343A0" w:rsidP="001343A0">
      <w:pPr>
        <w:tabs>
          <w:tab w:val="left" w:pos="4032"/>
        </w:tabs>
        <w:rPr>
          <w:lang w:val="en-US"/>
        </w:rPr>
      </w:pPr>
    </w:p>
    <w:p w14:paraId="367EFF11" w14:textId="77777777" w:rsidR="001343A0" w:rsidRPr="00491E4D" w:rsidRDefault="001343A0" w:rsidP="001343A0">
      <w:pPr>
        <w:rPr>
          <w:rFonts w:ascii="Helvetica" w:hAnsi="Helvetica"/>
          <w:strike/>
          <w:lang w:val="en-US"/>
        </w:rPr>
      </w:pPr>
    </w:p>
    <w:p w14:paraId="410BF0AA" w14:textId="77777777" w:rsidR="001343A0" w:rsidRDefault="001343A0" w:rsidP="001343A0">
      <w:pPr>
        <w:rPr>
          <w:rFonts w:ascii="Helvetica" w:hAnsi="Helvetica"/>
          <w:b/>
          <w:bCs/>
          <w:lang w:val="en-US"/>
        </w:rPr>
      </w:pPr>
      <w:r>
        <w:rPr>
          <w:rFonts w:ascii="Helvetica" w:hAnsi="Helvetica"/>
          <w:b/>
          <w:bCs/>
          <w:noProof/>
          <w:lang w:val="en-US"/>
        </w:rPr>
        <w:lastRenderedPageBreak/>
        <w:drawing>
          <wp:inline distT="0" distB="0" distL="0" distR="0" wp14:anchorId="6120C5E2" wp14:editId="41544EDC">
            <wp:extent cx="5986782" cy="5975498"/>
            <wp:effectExtent l="0" t="0" r="0" b="6350"/>
            <wp:docPr id="29" name="Picture 29" descr="A picture containing sitt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 2020-04-26 at 15.09.51.png"/>
                    <pic:cNvPicPr/>
                  </pic:nvPicPr>
                  <pic:blipFill>
                    <a:blip r:embed="rId20">
                      <a:extLst>
                        <a:ext uri="{28A0092B-C50C-407E-A947-70E740481C1C}">
                          <a14:useLocalDpi xmlns:a14="http://schemas.microsoft.com/office/drawing/2010/main" val="0"/>
                        </a:ext>
                      </a:extLst>
                    </a:blip>
                    <a:stretch>
                      <a:fillRect/>
                    </a:stretch>
                  </pic:blipFill>
                  <pic:spPr>
                    <a:xfrm>
                      <a:off x="0" y="0"/>
                      <a:ext cx="6005958" cy="5994637"/>
                    </a:xfrm>
                    <a:prstGeom prst="rect">
                      <a:avLst/>
                    </a:prstGeom>
                  </pic:spPr>
                </pic:pic>
              </a:graphicData>
            </a:graphic>
          </wp:inline>
        </w:drawing>
      </w:r>
    </w:p>
    <w:p w14:paraId="021C7A29" w14:textId="2A1F83D1" w:rsidR="001343A0" w:rsidRDefault="001343A0" w:rsidP="001343A0">
      <w:pPr>
        <w:rPr>
          <w:rFonts w:ascii="Helvetica" w:hAnsi="Helvetica"/>
          <w:lang w:val="en-US"/>
        </w:rPr>
      </w:pPr>
      <w:r>
        <w:rPr>
          <w:rFonts w:ascii="Helvetica" w:hAnsi="Helvetica"/>
          <w:b/>
          <w:bCs/>
          <w:lang w:val="en-US"/>
        </w:rPr>
        <w:t xml:space="preserve">Figure 3.4.4 Ordination of spectral diversity (CV) </w:t>
      </w:r>
      <w:r w:rsidR="00F213EB">
        <w:rPr>
          <w:rFonts w:ascii="Helvetica" w:hAnsi="Helvetica"/>
          <w:b/>
          <w:bCs/>
          <w:lang w:val="en-US"/>
        </w:rPr>
        <w:t>and</w:t>
      </w:r>
      <w:r>
        <w:rPr>
          <w:rFonts w:ascii="Helvetica" w:hAnsi="Helvetica"/>
          <w:b/>
          <w:bCs/>
          <w:lang w:val="en-US"/>
        </w:rPr>
        <w:t xml:space="preserve"> environmental factors. </w:t>
      </w:r>
      <w:r>
        <w:rPr>
          <w:rFonts w:ascii="Helvetica" w:hAnsi="Helvetica"/>
          <w:lang w:val="en-US"/>
        </w:rPr>
        <w:t xml:space="preserve">Groups were colored with red indicating Herschel 2018, yellow Herschel 2019, purple Komakuk 2018, blue Komakuk 2019. Factors where colored by type, green being diversity indices, orange environmental factors, and lavender spectral properties. </w:t>
      </w:r>
      <w:r w:rsidRPr="00A946C2">
        <w:rPr>
          <w:rFonts w:ascii="Helvetica" w:hAnsi="Helvetica"/>
          <w:b/>
          <w:bCs/>
          <w:lang w:val="en-US"/>
        </w:rPr>
        <w:t>Dead, graminoid, shrub, and reproductive tissue represent plot cover at canopy layer (visible when looking from above)</w:t>
      </w:r>
      <w:r>
        <w:rPr>
          <w:rFonts w:ascii="Helvetica" w:hAnsi="Helvetica"/>
          <w:lang w:val="en-US"/>
        </w:rPr>
        <w:t xml:space="preserve">. </w:t>
      </w:r>
      <w:r w:rsidR="00C32952">
        <w:rPr>
          <w:rFonts w:ascii="Helvetica" w:hAnsi="Helvetica"/>
          <w:lang w:val="en-US"/>
        </w:rPr>
        <w:t xml:space="preserve">Mean reflectance is denoted as </w:t>
      </w:r>
      <w:proofErr w:type="spellStart"/>
      <w:r w:rsidR="00C32952">
        <w:rPr>
          <w:rFonts w:ascii="Helvetica" w:hAnsi="Helvetica"/>
          <w:lang w:val="en-US"/>
        </w:rPr>
        <w:t>Spec_mean</w:t>
      </w:r>
      <w:proofErr w:type="spellEnd"/>
      <w:r w:rsidR="00C32952">
        <w:rPr>
          <w:rFonts w:ascii="Helvetica" w:hAnsi="Helvetica"/>
          <w:lang w:val="en-US"/>
        </w:rPr>
        <w:t>; spectral diversity as CV</w:t>
      </w:r>
      <w:r w:rsidRPr="00491E4D">
        <w:rPr>
          <w:rFonts w:ascii="Helvetica" w:hAnsi="Helvetica"/>
          <w:lang w:val="en-US"/>
        </w:rPr>
        <w:t xml:space="preserve">. </w:t>
      </w:r>
      <w:r>
        <w:rPr>
          <w:rFonts w:ascii="Helvetica" w:hAnsi="Helvetica"/>
          <w:lang w:val="en-US"/>
        </w:rPr>
        <w:t>PC1 accounted for 38% of variance and PC2 25%.</w:t>
      </w:r>
    </w:p>
    <w:p w14:paraId="1987268D" w14:textId="35C08CC4" w:rsidR="001343A0" w:rsidRDefault="001343A0" w:rsidP="001343A0">
      <w:pPr>
        <w:rPr>
          <w:rFonts w:ascii="Helvetica" w:hAnsi="Helvetica"/>
          <w:lang w:val="en-US"/>
        </w:rPr>
      </w:pPr>
    </w:p>
    <w:p w14:paraId="36E508AE" w14:textId="0B8ACE03" w:rsidR="0099122F" w:rsidRDefault="0099122F" w:rsidP="001343A0">
      <w:pPr>
        <w:rPr>
          <w:rFonts w:ascii="Helvetica" w:hAnsi="Helvetica"/>
          <w:lang w:val="en-US"/>
        </w:rPr>
      </w:pPr>
    </w:p>
    <w:p w14:paraId="670DF18D" w14:textId="46DD1F3A" w:rsidR="0099122F" w:rsidRDefault="0099122F" w:rsidP="001343A0">
      <w:pPr>
        <w:rPr>
          <w:rFonts w:ascii="Helvetica" w:hAnsi="Helvetica"/>
          <w:lang w:val="en-US"/>
        </w:rPr>
      </w:pPr>
    </w:p>
    <w:p w14:paraId="0A6CFB44" w14:textId="11F010A2" w:rsidR="00F213EB" w:rsidRDefault="00F213EB" w:rsidP="001343A0">
      <w:pPr>
        <w:rPr>
          <w:rFonts w:ascii="Helvetica" w:hAnsi="Helvetica"/>
          <w:lang w:val="en-US"/>
        </w:rPr>
      </w:pPr>
    </w:p>
    <w:p w14:paraId="41BAE1C8" w14:textId="397481B6" w:rsidR="00F213EB" w:rsidRDefault="00F213EB" w:rsidP="001343A0">
      <w:pPr>
        <w:rPr>
          <w:rFonts w:ascii="Helvetica" w:hAnsi="Helvetica"/>
          <w:lang w:val="en-US"/>
        </w:rPr>
      </w:pPr>
    </w:p>
    <w:p w14:paraId="45A0E49B" w14:textId="77777777" w:rsidR="00F213EB" w:rsidRPr="00491E4D" w:rsidRDefault="00F213EB" w:rsidP="001343A0">
      <w:pPr>
        <w:rPr>
          <w:rFonts w:ascii="Helvetica" w:hAnsi="Helvetica"/>
          <w:lang w:val="en-US"/>
        </w:rPr>
      </w:pPr>
    </w:p>
    <w:p w14:paraId="70DEB6C7" w14:textId="77777777" w:rsidR="001343A0" w:rsidRPr="00491E4D" w:rsidRDefault="001343A0" w:rsidP="001343A0">
      <w:pPr>
        <w:rPr>
          <w:rFonts w:ascii="Helvetica" w:hAnsi="Helvetica"/>
          <w:lang w:val="en-US"/>
        </w:rPr>
      </w:pPr>
    </w:p>
    <w:p w14:paraId="2B16F30B" w14:textId="77777777" w:rsidR="001343A0" w:rsidRPr="00491E4D" w:rsidRDefault="001343A0" w:rsidP="001343A0">
      <w:pPr>
        <w:rPr>
          <w:rFonts w:ascii="Helvetica" w:hAnsi="Helvetica"/>
          <w:b/>
          <w:bCs/>
          <w:lang w:val="en-US"/>
        </w:rPr>
      </w:pPr>
      <w:r w:rsidRPr="00491E4D">
        <w:rPr>
          <w:rFonts w:ascii="Helvetica" w:hAnsi="Helvetica"/>
          <w:b/>
          <w:bCs/>
          <w:lang w:val="en-US"/>
        </w:rPr>
        <w:lastRenderedPageBreak/>
        <w:t xml:space="preserve">3.4 Are closer measurements more similar than more distant measurements? </w:t>
      </w:r>
    </w:p>
    <w:p w14:paraId="00B2D05E" w14:textId="77777777" w:rsidR="001343A0" w:rsidRPr="00491E4D" w:rsidRDefault="001343A0" w:rsidP="001343A0">
      <w:pPr>
        <w:rPr>
          <w:rFonts w:ascii="Helvetica" w:hAnsi="Helvetica"/>
          <w:lang w:val="en-US"/>
        </w:rPr>
      </w:pPr>
      <w:r w:rsidRPr="00491E4D">
        <w:rPr>
          <w:rFonts w:ascii="Helvetica" w:hAnsi="Helvetica"/>
          <w:lang w:val="en-US"/>
        </w:rPr>
        <w:t xml:space="preserve">  </w:t>
      </w:r>
    </w:p>
    <w:p w14:paraId="66F05E58" w14:textId="56F96E00" w:rsidR="001343A0" w:rsidRPr="008E3960" w:rsidRDefault="001343A0" w:rsidP="001343A0">
      <w:pPr>
        <w:rPr>
          <w:rFonts w:ascii="Helvetica" w:hAnsi="Helvetica"/>
          <w:b/>
          <w:bCs/>
          <w:lang w:val="en-US"/>
        </w:rPr>
      </w:pPr>
      <w:r w:rsidRPr="00491E4D">
        <w:rPr>
          <w:rFonts w:ascii="Helvetica" w:hAnsi="Helvetica"/>
          <w:lang w:val="en-US"/>
        </w:rPr>
        <w:t xml:space="preserve">All spectral </w:t>
      </w:r>
      <w:r w:rsidR="00EC2594" w:rsidRPr="00491E4D">
        <w:rPr>
          <w:rFonts w:ascii="Helvetica" w:hAnsi="Helvetica"/>
          <w:lang w:val="en-US"/>
        </w:rPr>
        <w:t>measurements</w:t>
      </w:r>
      <w:r w:rsidRPr="00491E4D">
        <w:rPr>
          <w:rFonts w:ascii="Helvetica" w:hAnsi="Helvetica"/>
          <w:lang w:val="en-US"/>
        </w:rPr>
        <w:t xml:space="preserve"> within one vegetation type exhibited degree</w:t>
      </w:r>
      <w:r w:rsidR="00EC2594">
        <w:rPr>
          <w:rFonts w:ascii="Helvetica" w:hAnsi="Helvetica"/>
          <w:lang w:val="en-US"/>
        </w:rPr>
        <w:t>s</w:t>
      </w:r>
      <w:r w:rsidRPr="00491E4D">
        <w:rPr>
          <w:rFonts w:ascii="Helvetica" w:hAnsi="Helvetica"/>
          <w:lang w:val="en-US"/>
        </w:rPr>
        <w:t xml:space="preserve"> of spatial </w:t>
      </w:r>
      <w:r w:rsidR="00EC2594" w:rsidRPr="00491E4D">
        <w:rPr>
          <w:rFonts w:ascii="Helvetica" w:hAnsi="Helvetica"/>
          <w:lang w:val="en-US"/>
        </w:rPr>
        <w:t>autocorrelation</w:t>
      </w:r>
      <w:r w:rsidRPr="00491E4D">
        <w:rPr>
          <w:rFonts w:ascii="Helvetica" w:hAnsi="Helvetica"/>
          <w:lang w:val="en-US"/>
        </w:rPr>
        <w:t xml:space="preserve">. The distance to the sill indicated uncorrelation of measurements </w:t>
      </w:r>
      <w:r w:rsidR="00EC2594">
        <w:rPr>
          <w:rFonts w:ascii="Helvetica" w:hAnsi="Helvetica"/>
          <w:lang w:val="en-US"/>
        </w:rPr>
        <w:t>2</w:t>
      </w:r>
      <w:r w:rsidRPr="00491E4D">
        <w:rPr>
          <w:rFonts w:ascii="Helvetica" w:hAnsi="Helvetica"/>
          <w:lang w:val="en-US"/>
        </w:rPr>
        <w:t>0 meters</w:t>
      </w:r>
      <w:r w:rsidR="00DB44BE">
        <w:rPr>
          <w:rFonts w:ascii="Helvetica" w:hAnsi="Helvetica"/>
          <w:lang w:val="en-US"/>
        </w:rPr>
        <w:t xml:space="preserve"> (figure 3.4)</w:t>
      </w:r>
      <w:r w:rsidRPr="00491E4D">
        <w:rPr>
          <w:rFonts w:ascii="Helvetica" w:hAnsi="Helvetica"/>
          <w:lang w:val="en-US"/>
        </w:rPr>
        <w:t xml:space="preserve">. Plots of each vegetation type were arranged along transect, with a maximum distance of 50 m between the first and last plot, meaning some spatial autocorrelation is always present. </w:t>
      </w:r>
      <w:r w:rsidRPr="008E3960">
        <w:rPr>
          <w:rFonts w:ascii="Helvetica" w:hAnsi="Helvetica"/>
          <w:b/>
          <w:bCs/>
          <w:lang w:val="en-US"/>
        </w:rPr>
        <w:t>The nugget</w:t>
      </w:r>
      <w:r w:rsidR="00661439" w:rsidRPr="008E3960">
        <w:rPr>
          <w:rFonts w:ascii="Helvetica" w:hAnsi="Helvetica"/>
          <w:b/>
          <w:bCs/>
          <w:lang w:val="en-US"/>
        </w:rPr>
        <w:t xml:space="preserve"> to </w:t>
      </w:r>
      <w:r w:rsidRPr="008E3960">
        <w:rPr>
          <w:rFonts w:ascii="Helvetica" w:hAnsi="Helvetica"/>
          <w:b/>
          <w:bCs/>
          <w:lang w:val="en-US"/>
        </w:rPr>
        <w:t xml:space="preserve">sill ratio indicates what percent of the total observed </w:t>
      </w:r>
      <w:r w:rsidR="00EC2594" w:rsidRPr="008E3960">
        <w:rPr>
          <w:rFonts w:ascii="Helvetica" w:hAnsi="Helvetica"/>
          <w:b/>
          <w:bCs/>
          <w:lang w:val="en-US"/>
        </w:rPr>
        <w:t>variance</w:t>
      </w:r>
      <w:r w:rsidRPr="008E3960">
        <w:rPr>
          <w:rFonts w:ascii="Helvetica" w:hAnsi="Helvetica"/>
          <w:b/>
          <w:bCs/>
          <w:lang w:val="en-US"/>
        </w:rPr>
        <w:t xml:space="preserve"> is observed at </w:t>
      </w:r>
      <w:r w:rsidR="00EC2594" w:rsidRPr="008E3960">
        <w:rPr>
          <w:rFonts w:ascii="Helvetica" w:hAnsi="Helvetica"/>
          <w:b/>
          <w:bCs/>
          <w:lang w:val="en-US"/>
        </w:rPr>
        <w:t>distances</w:t>
      </w:r>
      <w:r w:rsidRPr="008E3960">
        <w:rPr>
          <w:rFonts w:ascii="Helvetica" w:hAnsi="Helvetica"/>
          <w:b/>
          <w:bCs/>
          <w:lang w:val="en-US"/>
        </w:rPr>
        <w:t xml:space="preserve"> smaller that minimal distance between two plots. </w:t>
      </w:r>
      <w:r w:rsidR="00661439" w:rsidRPr="008E3960">
        <w:rPr>
          <w:rFonts w:ascii="Helvetica" w:hAnsi="Helvetica"/>
          <w:b/>
          <w:bCs/>
          <w:lang w:val="en-US"/>
        </w:rPr>
        <w:t>With</w:t>
      </w:r>
      <w:r w:rsidRPr="008E3960">
        <w:rPr>
          <w:rFonts w:ascii="Helvetica" w:hAnsi="Helvetica"/>
          <w:b/>
          <w:bCs/>
          <w:lang w:val="en-US"/>
        </w:rPr>
        <w:t xml:space="preserve"> nugget to sill ratio of </w:t>
      </w:r>
      <w:r w:rsidR="00661439" w:rsidRPr="008E3960">
        <w:rPr>
          <w:rFonts w:ascii="Helvetica" w:hAnsi="Helvetica"/>
          <w:b/>
          <w:bCs/>
          <w:lang w:val="en-US"/>
        </w:rPr>
        <w:t>70% percent</w:t>
      </w:r>
      <w:r w:rsidRPr="008E3960">
        <w:rPr>
          <w:rFonts w:ascii="Helvetica" w:hAnsi="Helvetica"/>
          <w:b/>
          <w:bCs/>
          <w:lang w:val="en-US"/>
        </w:rPr>
        <w:t xml:space="preserve"> of variance between </w:t>
      </w:r>
      <w:r w:rsidR="00661439" w:rsidRPr="008E3960">
        <w:rPr>
          <w:rFonts w:ascii="Helvetica" w:hAnsi="Helvetica"/>
          <w:b/>
          <w:bCs/>
          <w:lang w:val="en-US"/>
        </w:rPr>
        <w:t>measurements</w:t>
      </w:r>
      <w:r w:rsidRPr="008E3960">
        <w:rPr>
          <w:rFonts w:ascii="Helvetica" w:hAnsi="Helvetica"/>
          <w:b/>
          <w:bCs/>
          <w:lang w:val="en-US"/>
        </w:rPr>
        <w:t xml:space="preserve"> can be attributed to distance</w:t>
      </w:r>
      <w:r w:rsidR="00661439" w:rsidRPr="008E3960">
        <w:rPr>
          <w:rFonts w:ascii="Helvetica" w:hAnsi="Helvetica"/>
          <w:b/>
          <w:bCs/>
          <w:lang w:val="en-US"/>
        </w:rPr>
        <w:t xml:space="preserve"> (cite)</w:t>
      </w:r>
      <w:r w:rsidRPr="008E3960">
        <w:rPr>
          <w:rFonts w:ascii="Helvetica" w:hAnsi="Helvetica"/>
          <w:b/>
          <w:bCs/>
          <w:lang w:val="en-US"/>
        </w:rPr>
        <w:t xml:space="preserve">. </w:t>
      </w:r>
    </w:p>
    <w:p w14:paraId="607F60C9" w14:textId="77777777" w:rsidR="00661439" w:rsidRPr="008E3960" w:rsidRDefault="00661439" w:rsidP="001343A0">
      <w:pPr>
        <w:rPr>
          <w:rFonts w:ascii="Helvetica" w:hAnsi="Helvetica"/>
          <w:b/>
          <w:bCs/>
          <w:lang w:val="en-US"/>
        </w:rPr>
      </w:pPr>
    </w:p>
    <w:p w14:paraId="2E6038A7" w14:textId="058E822A" w:rsidR="001343A0" w:rsidRPr="00491E4D" w:rsidRDefault="00EC2594" w:rsidP="001343A0">
      <w:pPr>
        <w:rPr>
          <w:rFonts w:ascii="Helvetica" w:hAnsi="Helvetica"/>
          <w:lang w:val="en-US"/>
        </w:rPr>
      </w:pPr>
      <w:r>
        <w:rPr>
          <w:rFonts w:ascii="Helvetica" w:hAnsi="Helvetica"/>
          <w:noProof/>
          <w:lang w:val="en-US"/>
        </w:rPr>
        <w:drawing>
          <wp:inline distT="0" distB="0" distL="0" distR="0" wp14:anchorId="5E77D4DC" wp14:editId="36916DAB">
            <wp:extent cx="5727700" cy="3815715"/>
            <wp:effectExtent l="0" t="0" r="0" b="0"/>
            <wp:docPr id="8"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2020-05-03 at 14.48.43.png"/>
                    <pic:cNvPicPr/>
                  </pic:nvPicPr>
                  <pic:blipFill>
                    <a:blip r:embed="rId21">
                      <a:extLst>
                        <a:ext uri="{28A0092B-C50C-407E-A947-70E740481C1C}">
                          <a14:useLocalDpi xmlns:a14="http://schemas.microsoft.com/office/drawing/2010/main" val="0"/>
                        </a:ext>
                      </a:extLst>
                    </a:blip>
                    <a:stretch>
                      <a:fillRect/>
                    </a:stretch>
                  </pic:blipFill>
                  <pic:spPr>
                    <a:xfrm>
                      <a:off x="0" y="0"/>
                      <a:ext cx="5727700" cy="3815715"/>
                    </a:xfrm>
                    <a:prstGeom prst="rect">
                      <a:avLst/>
                    </a:prstGeom>
                  </pic:spPr>
                </pic:pic>
              </a:graphicData>
            </a:graphic>
          </wp:inline>
        </w:drawing>
      </w:r>
    </w:p>
    <w:p w14:paraId="26C73BFD" w14:textId="19BFCD4D" w:rsidR="00661439" w:rsidRPr="00661439" w:rsidRDefault="00DB44BE" w:rsidP="00661439">
      <w:pPr>
        <w:shd w:val="clear" w:color="auto" w:fill="FFFFFF"/>
        <w:spacing w:before="100" w:beforeAutospacing="1" w:after="100" w:afterAutospacing="1"/>
        <w:rPr>
          <w:rFonts w:ascii="Helvetica" w:hAnsi="Helvetica"/>
          <w:b/>
          <w:bCs/>
          <w:lang w:val="en-US"/>
        </w:rPr>
      </w:pPr>
      <w:r>
        <w:rPr>
          <w:rFonts w:ascii="Helvetica" w:hAnsi="Helvetica"/>
          <w:b/>
          <w:bCs/>
          <w:lang w:val="en-US"/>
        </w:rPr>
        <w:t xml:space="preserve">Figure 3.4 </w:t>
      </w:r>
      <w:r w:rsidR="00661439">
        <w:rPr>
          <w:rFonts w:ascii="Helvetica" w:hAnsi="Helvetica"/>
          <w:b/>
          <w:bCs/>
          <w:lang w:val="en-US"/>
        </w:rPr>
        <w:t xml:space="preserve">Variogram of spectral measurements. </w:t>
      </w:r>
      <w:r w:rsidR="00661439">
        <w:rPr>
          <w:rFonts w:ascii="Helvetica" w:hAnsi="Helvetica"/>
          <w:lang w:val="en-US"/>
        </w:rPr>
        <w:t>Nugget at 0.0003</w:t>
      </w:r>
      <w:r w:rsidR="00311CAD">
        <w:rPr>
          <w:rFonts w:ascii="Helvetica" w:hAnsi="Helvetica"/>
          <w:lang w:val="en-US"/>
        </w:rPr>
        <w:t>1</w:t>
      </w:r>
      <w:r w:rsidR="00661439">
        <w:rPr>
          <w:rFonts w:ascii="Helvetica" w:hAnsi="Helvetica"/>
          <w:lang w:val="en-US"/>
        </w:rPr>
        <w:t>; sill at 0.0004</w:t>
      </w:r>
      <w:r w:rsidR="00311CAD">
        <w:rPr>
          <w:rFonts w:ascii="Helvetica" w:hAnsi="Helvetica"/>
          <w:lang w:val="en-US"/>
        </w:rPr>
        <w:t>3</w:t>
      </w:r>
    </w:p>
    <w:p w14:paraId="0EB4B909" w14:textId="77777777" w:rsidR="00661439" w:rsidRDefault="00661439" w:rsidP="00661439">
      <w:pPr>
        <w:shd w:val="clear" w:color="auto" w:fill="FFFFFF"/>
        <w:spacing w:before="100" w:beforeAutospacing="1" w:after="100" w:afterAutospacing="1"/>
        <w:rPr>
          <w:rFonts w:ascii="Helvetica" w:hAnsi="Helvetica"/>
          <w:lang w:val="en-US"/>
        </w:rPr>
      </w:pPr>
    </w:p>
    <w:p w14:paraId="5279CA35" w14:textId="44551288" w:rsidR="001343A0" w:rsidRPr="00491E4D" w:rsidRDefault="001343A0" w:rsidP="00661439">
      <w:pPr>
        <w:shd w:val="clear" w:color="auto" w:fill="FFFFFF"/>
        <w:spacing w:before="100" w:beforeAutospacing="1" w:after="100" w:afterAutospacing="1"/>
        <w:rPr>
          <w:rFonts w:ascii="Helvetica" w:hAnsi="Helvetica"/>
          <w:b/>
          <w:bCs/>
          <w:sz w:val="28"/>
          <w:szCs w:val="28"/>
          <w:lang w:val="en-US"/>
        </w:rPr>
      </w:pPr>
      <w:r w:rsidRPr="00491E4D">
        <w:rPr>
          <w:rFonts w:ascii="Helvetica" w:hAnsi="Helvetica"/>
          <w:b/>
          <w:bCs/>
          <w:sz w:val="28"/>
          <w:szCs w:val="28"/>
          <w:lang w:val="en-US"/>
        </w:rPr>
        <w:t>4. Discussion</w:t>
      </w:r>
    </w:p>
    <w:p w14:paraId="254F321E" w14:textId="77777777" w:rsidR="001343A0" w:rsidRPr="00491E4D" w:rsidRDefault="001343A0" w:rsidP="001343A0">
      <w:pPr>
        <w:rPr>
          <w:rFonts w:ascii="Helvetica" w:hAnsi="Helvetica"/>
          <w:b/>
          <w:bCs/>
          <w:u w:val="single"/>
          <w:lang w:val="en-US"/>
        </w:rPr>
      </w:pPr>
    </w:p>
    <w:p w14:paraId="6A42691C" w14:textId="77777777" w:rsidR="001343A0" w:rsidRDefault="001343A0" w:rsidP="001343A0">
      <w:pPr>
        <w:rPr>
          <w:rFonts w:ascii="Helvetica" w:hAnsi="Helvetica"/>
          <w:b/>
          <w:bCs/>
          <w:lang w:val="en-US"/>
        </w:rPr>
      </w:pPr>
      <w:r w:rsidRPr="00491E4D">
        <w:rPr>
          <w:rFonts w:ascii="Helvetica" w:hAnsi="Helvetica"/>
          <w:b/>
          <w:bCs/>
          <w:lang w:val="en-US"/>
        </w:rPr>
        <w:t xml:space="preserve">4.1 Key findings </w:t>
      </w:r>
    </w:p>
    <w:p w14:paraId="10C74A91" w14:textId="77777777" w:rsidR="001343A0" w:rsidRPr="00491E4D" w:rsidRDefault="001343A0" w:rsidP="001343A0">
      <w:pPr>
        <w:rPr>
          <w:rFonts w:ascii="Helvetica" w:hAnsi="Helvetica"/>
          <w:b/>
          <w:bCs/>
          <w:lang w:val="en-US"/>
        </w:rPr>
      </w:pPr>
    </w:p>
    <w:p w14:paraId="488445A9" w14:textId="781E7A6F" w:rsidR="001343A0" w:rsidRDefault="001343A0" w:rsidP="001343A0">
      <w:pPr>
        <w:rPr>
          <w:rFonts w:ascii="Helvetica" w:eastAsia="Times New Roman" w:hAnsi="Helvetica" w:cs="Times New Roman"/>
          <w:vertAlign w:val="subscript"/>
          <w:lang w:val="en-US"/>
        </w:rPr>
      </w:pPr>
      <w:r w:rsidRPr="00491E4D">
        <w:rPr>
          <w:rFonts w:ascii="Helvetica" w:hAnsi="Helvetica"/>
          <w:lang w:val="en-US"/>
        </w:rPr>
        <w:t>I found that dominate vegetation communities do have distinct spectral signatures which they can be identified by</w:t>
      </w:r>
      <w:r>
        <w:rPr>
          <w:rFonts w:ascii="Helvetica" w:hAnsi="Helvetica"/>
          <w:lang w:val="en-US"/>
        </w:rPr>
        <w:t xml:space="preserve">, but that </w:t>
      </w:r>
      <w:r w:rsidR="00EE013B">
        <w:rPr>
          <w:rFonts w:ascii="Helvetica" w:hAnsi="Helvetica"/>
          <w:lang w:val="en-US"/>
        </w:rPr>
        <w:t>mean reflectance</w:t>
      </w:r>
      <w:r>
        <w:rPr>
          <w:rFonts w:ascii="Helvetica" w:hAnsi="Helvetica"/>
          <w:lang w:val="en-US"/>
        </w:rPr>
        <w:t xml:space="preserve"> was a better predicator of vegetation than spectral diversity, suggesting an acceptance of </w:t>
      </w:r>
      <w:r w:rsidRPr="00491E4D">
        <w:rPr>
          <w:rFonts w:ascii="Helvetica" w:eastAsia="Times New Roman" w:hAnsi="Helvetica" w:cs="Times New Roman"/>
          <w:lang w:val="en-US"/>
        </w:rPr>
        <w:t>H</w:t>
      </w:r>
      <w:r w:rsidRPr="00491E4D">
        <w:rPr>
          <w:rFonts w:ascii="Helvetica" w:eastAsia="Times New Roman" w:hAnsi="Helvetica" w:cs="Times New Roman"/>
          <w:vertAlign w:val="subscript"/>
          <w:lang w:val="en-US"/>
        </w:rPr>
        <w:t>1a</w:t>
      </w:r>
      <w:r>
        <w:rPr>
          <w:rFonts w:ascii="Helvetica" w:eastAsia="Times New Roman" w:hAnsi="Helvetica" w:cs="Times New Roman"/>
          <w:lang w:val="en-US"/>
        </w:rPr>
        <w:t>-</w:t>
      </w:r>
      <w:r w:rsidRPr="00491E4D">
        <w:rPr>
          <w:rFonts w:ascii="Helvetica" w:eastAsia="Times New Roman" w:hAnsi="Helvetica" w:cs="Times New Roman"/>
          <w:lang w:val="en-US"/>
        </w:rPr>
        <w:t>H</w:t>
      </w:r>
      <w:r w:rsidRPr="00491E4D">
        <w:rPr>
          <w:rFonts w:ascii="Helvetica" w:eastAsia="Times New Roman" w:hAnsi="Helvetica" w:cs="Times New Roman"/>
          <w:vertAlign w:val="subscript"/>
          <w:lang w:val="en-US"/>
        </w:rPr>
        <w:t>1</w:t>
      </w:r>
      <w:r>
        <w:rPr>
          <w:rFonts w:ascii="Helvetica" w:eastAsia="Times New Roman" w:hAnsi="Helvetica" w:cs="Times New Roman"/>
          <w:vertAlign w:val="subscript"/>
          <w:lang w:val="en-US"/>
        </w:rPr>
        <w:t>b</w:t>
      </w:r>
      <w:r>
        <w:rPr>
          <w:rFonts w:ascii="Helvetica" w:hAnsi="Helvetica"/>
          <w:lang w:val="en-US"/>
        </w:rPr>
        <w:t xml:space="preserve">, and a rejection of </w:t>
      </w:r>
      <w:r w:rsidRPr="00491E4D">
        <w:rPr>
          <w:rFonts w:ascii="Helvetica" w:eastAsia="Times New Roman" w:hAnsi="Helvetica" w:cs="Times New Roman"/>
          <w:lang w:val="en-US"/>
        </w:rPr>
        <w:t>H</w:t>
      </w:r>
      <w:r w:rsidRPr="00491E4D">
        <w:rPr>
          <w:rFonts w:ascii="Helvetica" w:eastAsia="Times New Roman" w:hAnsi="Helvetica" w:cs="Times New Roman"/>
          <w:vertAlign w:val="subscript"/>
          <w:lang w:val="en-US"/>
        </w:rPr>
        <w:t>1</w:t>
      </w:r>
      <w:r>
        <w:rPr>
          <w:rFonts w:ascii="Helvetica" w:eastAsia="Times New Roman" w:hAnsi="Helvetica" w:cs="Times New Roman"/>
          <w:vertAlign w:val="subscript"/>
          <w:lang w:val="en-US"/>
        </w:rPr>
        <w:t>c</w:t>
      </w:r>
      <w:r>
        <w:rPr>
          <w:rFonts w:ascii="Helvetica" w:hAnsi="Helvetica"/>
          <w:lang w:val="en-US"/>
        </w:rPr>
        <w:t xml:space="preserve">. In an ordination approach vegetation types discriminated year and only partially by vegetation type, resulting in a rejection of </w:t>
      </w:r>
      <w:r w:rsidRPr="00491E4D">
        <w:rPr>
          <w:rFonts w:ascii="Helvetica" w:eastAsia="Times New Roman" w:hAnsi="Helvetica" w:cs="Times New Roman"/>
          <w:lang w:val="en-US"/>
        </w:rPr>
        <w:t>H</w:t>
      </w:r>
      <w:r w:rsidRPr="00491E4D">
        <w:rPr>
          <w:rFonts w:ascii="Helvetica" w:eastAsia="Times New Roman" w:hAnsi="Helvetica" w:cs="Times New Roman"/>
          <w:vertAlign w:val="subscript"/>
          <w:lang w:val="en-US"/>
        </w:rPr>
        <w:t>1</w:t>
      </w:r>
      <w:r>
        <w:rPr>
          <w:rFonts w:ascii="Helvetica" w:eastAsia="Times New Roman" w:hAnsi="Helvetica" w:cs="Times New Roman"/>
          <w:vertAlign w:val="subscript"/>
          <w:lang w:val="en-US"/>
        </w:rPr>
        <w:t>d</w:t>
      </w:r>
      <w:r>
        <w:rPr>
          <w:rFonts w:ascii="Helvetica" w:hAnsi="Helvetica"/>
          <w:lang w:val="en-US"/>
        </w:rPr>
        <w:t xml:space="preserve"> and acceptance of </w:t>
      </w:r>
      <w:r w:rsidRPr="00491E4D">
        <w:rPr>
          <w:rFonts w:ascii="Helvetica" w:eastAsia="Times New Roman" w:hAnsi="Helvetica" w:cs="Times New Roman"/>
          <w:lang w:val="en-US"/>
        </w:rPr>
        <w:t>H</w:t>
      </w:r>
      <w:r w:rsidRPr="00491E4D">
        <w:rPr>
          <w:rFonts w:ascii="Helvetica" w:eastAsia="Times New Roman" w:hAnsi="Helvetica" w:cs="Times New Roman"/>
          <w:vertAlign w:val="subscript"/>
          <w:lang w:val="en-US"/>
        </w:rPr>
        <w:t>1</w:t>
      </w:r>
      <w:r>
        <w:rPr>
          <w:rFonts w:ascii="Helvetica" w:eastAsia="Times New Roman" w:hAnsi="Helvetica" w:cs="Times New Roman"/>
          <w:vertAlign w:val="subscript"/>
          <w:lang w:val="en-US"/>
        </w:rPr>
        <w:t xml:space="preserve">e. </w:t>
      </w:r>
    </w:p>
    <w:p w14:paraId="15714BF3" w14:textId="771B0081" w:rsidR="001343A0" w:rsidRPr="004057C9" w:rsidRDefault="001343A0" w:rsidP="001343A0">
      <w:pPr>
        <w:rPr>
          <w:rFonts w:ascii="Helvetica" w:hAnsi="Helvetica"/>
          <w:lang w:val="en-US"/>
        </w:rPr>
      </w:pPr>
      <w:r w:rsidRPr="00491E4D">
        <w:rPr>
          <w:rFonts w:ascii="Helvetica" w:hAnsi="Helvetica"/>
          <w:lang w:val="en-US"/>
        </w:rPr>
        <w:lastRenderedPageBreak/>
        <w:t xml:space="preserve">Spectral zone unmixing showed that overall </w:t>
      </w:r>
      <w:r w:rsidR="00EB4D3A">
        <w:rPr>
          <w:rFonts w:ascii="Helvetica" w:hAnsi="Helvetica"/>
          <w:lang w:val="en-US"/>
        </w:rPr>
        <w:t>bands</w:t>
      </w:r>
      <w:r w:rsidRPr="00491E4D">
        <w:rPr>
          <w:rFonts w:ascii="Helvetica" w:hAnsi="Helvetica"/>
          <w:lang w:val="en-US"/>
        </w:rPr>
        <w:t xml:space="preserve"> from the green-red transition regions</w:t>
      </w:r>
      <w:r>
        <w:rPr>
          <w:rFonts w:ascii="Helvetica" w:hAnsi="Helvetica"/>
          <w:lang w:val="en-US"/>
        </w:rPr>
        <w:t xml:space="preserve"> (570-670 nm)</w:t>
      </w:r>
      <w:r w:rsidRPr="00491E4D">
        <w:rPr>
          <w:rFonts w:ascii="Helvetica" w:hAnsi="Helvetica"/>
          <w:lang w:val="en-US"/>
        </w:rPr>
        <w:t xml:space="preserve"> of the</w:t>
      </w:r>
      <w:r>
        <w:rPr>
          <w:rFonts w:ascii="Helvetica" w:hAnsi="Helvetica"/>
          <w:lang w:val="en-US"/>
        </w:rPr>
        <w:t xml:space="preserve"> visible</w:t>
      </w:r>
      <w:r w:rsidRPr="00491E4D">
        <w:rPr>
          <w:rFonts w:ascii="Helvetica" w:hAnsi="Helvetica"/>
          <w:lang w:val="en-US"/>
        </w:rPr>
        <w:t xml:space="preserve"> spectrum are the most distinct between vegetation types</w:t>
      </w:r>
      <w:r>
        <w:rPr>
          <w:rFonts w:ascii="Helvetica" w:hAnsi="Helvetica"/>
          <w:lang w:val="en-US"/>
        </w:rPr>
        <w:t>, resulting in an acceptance of H</w:t>
      </w:r>
      <w:r w:rsidRPr="00A946C2">
        <w:rPr>
          <w:rFonts w:ascii="Helvetica" w:hAnsi="Helvetica"/>
          <w:vertAlign w:val="subscript"/>
          <w:lang w:val="en-US"/>
        </w:rPr>
        <w:t>2</w:t>
      </w:r>
      <w:r>
        <w:rPr>
          <w:rFonts w:ascii="Helvetica" w:hAnsi="Helvetica"/>
          <w:vertAlign w:val="subscript"/>
          <w:lang w:val="en-US"/>
        </w:rPr>
        <w:t>a</w:t>
      </w:r>
      <w:r w:rsidRPr="00491E4D">
        <w:rPr>
          <w:rFonts w:ascii="Helvetica" w:hAnsi="Helvetica"/>
          <w:lang w:val="en-US"/>
        </w:rPr>
        <w:t xml:space="preserve">. Dimensional reduction, through </w:t>
      </w:r>
      <w:r>
        <w:rPr>
          <w:rFonts w:ascii="Helvetica" w:hAnsi="Helvetica"/>
          <w:lang w:val="en-US"/>
        </w:rPr>
        <w:t xml:space="preserve">automated </w:t>
      </w:r>
      <w:r w:rsidR="00EB4D3A">
        <w:rPr>
          <w:rFonts w:ascii="Helvetica" w:hAnsi="Helvetica"/>
          <w:lang w:val="en-US"/>
        </w:rPr>
        <w:t>band</w:t>
      </w:r>
      <w:r>
        <w:rPr>
          <w:rFonts w:ascii="Helvetica" w:hAnsi="Helvetica"/>
          <w:lang w:val="en-US"/>
        </w:rPr>
        <w:t xml:space="preserve"> </w:t>
      </w:r>
      <w:r w:rsidRPr="00491E4D">
        <w:rPr>
          <w:rFonts w:ascii="Helvetica" w:hAnsi="Helvetica"/>
          <w:lang w:val="en-US"/>
        </w:rPr>
        <w:t>selection provided</w:t>
      </w:r>
      <w:r>
        <w:rPr>
          <w:rFonts w:ascii="Helvetica" w:hAnsi="Helvetica"/>
          <w:lang w:val="en-US"/>
        </w:rPr>
        <w:t xml:space="preserve"> a small but spectrally diverse subset of </w:t>
      </w:r>
      <w:r w:rsidR="00EB4D3A">
        <w:rPr>
          <w:rFonts w:ascii="Helvetica" w:hAnsi="Helvetica"/>
          <w:lang w:val="en-US"/>
        </w:rPr>
        <w:t>bands</w:t>
      </w:r>
      <w:r>
        <w:rPr>
          <w:rFonts w:ascii="Helvetica" w:hAnsi="Helvetica"/>
          <w:lang w:val="en-US"/>
        </w:rPr>
        <w:t>, accepting H</w:t>
      </w:r>
      <w:r w:rsidRPr="00A946C2">
        <w:rPr>
          <w:rFonts w:ascii="Helvetica" w:hAnsi="Helvetica"/>
          <w:vertAlign w:val="subscript"/>
          <w:lang w:val="en-US"/>
        </w:rPr>
        <w:t>2</w:t>
      </w:r>
      <w:r>
        <w:rPr>
          <w:rFonts w:ascii="Helvetica" w:hAnsi="Helvetica"/>
          <w:vertAlign w:val="subscript"/>
          <w:lang w:val="en-US"/>
        </w:rPr>
        <w:t>b</w:t>
      </w:r>
      <w:r>
        <w:rPr>
          <w:rFonts w:ascii="Helvetica" w:hAnsi="Helvetica"/>
          <w:lang w:val="en-US"/>
        </w:rPr>
        <w:t xml:space="preserve">. </w:t>
      </w:r>
      <w:r w:rsidRPr="00BE6FA9">
        <w:rPr>
          <w:rFonts w:ascii="Helvetica" w:hAnsi="Helvetica"/>
          <w:lang w:val="en-US"/>
        </w:rPr>
        <w:t xml:space="preserve">Both manual and automatic </w:t>
      </w:r>
      <w:r w:rsidR="00EB4D3A" w:rsidRPr="00BE6FA9">
        <w:rPr>
          <w:rFonts w:ascii="Helvetica" w:hAnsi="Helvetica"/>
          <w:lang w:val="en-US"/>
        </w:rPr>
        <w:t>band</w:t>
      </w:r>
      <w:r w:rsidRPr="00BE6FA9">
        <w:rPr>
          <w:rFonts w:ascii="Helvetica" w:hAnsi="Helvetica"/>
          <w:lang w:val="en-US"/>
        </w:rPr>
        <w:t xml:space="preserve"> selections </w:t>
      </w:r>
      <w:r w:rsidR="00BE6FA9" w:rsidRPr="00BE6FA9">
        <w:rPr>
          <w:rFonts w:ascii="Helvetica" w:hAnsi="Helvetica"/>
          <w:lang w:val="en-US"/>
        </w:rPr>
        <w:t xml:space="preserve">did not </w:t>
      </w:r>
      <w:r w:rsidRPr="00BE6FA9">
        <w:rPr>
          <w:rFonts w:ascii="Helvetica" w:hAnsi="Helvetica"/>
          <w:lang w:val="en-US"/>
        </w:rPr>
        <w:t xml:space="preserve">visually improved discriminating vegetation types based other their spectral signatures, resulting in </w:t>
      </w:r>
      <w:proofErr w:type="gramStart"/>
      <w:r w:rsidRPr="00BE6FA9">
        <w:rPr>
          <w:rFonts w:ascii="Helvetica" w:hAnsi="Helvetica"/>
          <w:lang w:val="en-US"/>
        </w:rPr>
        <w:t>an</w:t>
      </w:r>
      <w:proofErr w:type="gramEnd"/>
      <w:r w:rsidRPr="00BE6FA9">
        <w:rPr>
          <w:rFonts w:ascii="Helvetica" w:hAnsi="Helvetica"/>
          <w:lang w:val="en-US"/>
        </w:rPr>
        <w:t xml:space="preserve"> </w:t>
      </w:r>
      <w:r w:rsidR="00BE6FA9">
        <w:rPr>
          <w:rFonts w:ascii="Helvetica" w:hAnsi="Helvetica"/>
          <w:lang w:val="en-US"/>
        </w:rPr>
        <w:t>rejection</w:t>
      </w:r>
      <w:r w:rsidRPr="00BE6FA9">
        <w:rPr>
          <w:rFonts w:ascii="Helvetica" w:hAnsi="Helvetica"/>
          <w:lang w:val="en-US"/>
        </w:rPr>
        <w:t xml:space="preserve"> of H</w:t>
      </w:r>
      <w:r w:rsidRPr="00BE6FA9">
        <w:rPr>
          <w:rFonts w:ascii="Helvetica" w:hAnsi="Helvetica"/>
          <w:vertAlign w:val="subscript"/>
          <w:lang w:val="en-US"/>
        </w:rPr>
        <w:t>3a</w:t>
      </w:r>
      <w:r>
        <w:rPr>
          <w:rFonts w:ascii="Helvetica" w:hAnsi="Helvetica"/>
          <w:vertAlign w:val="subscript"/>
          <w:lang w:val="en-US"/>
        </w:rPr>
        <w:t xml:space="preserve">. </w:t>
      </w:r>
      <w:r>
        <w:rPr>
          <w:rFonts w:ascii="Helvetica" w:hAnsi="Helvetica"/>
          <w:lang w:val="en-US"/>
        </w:rPr>
        <w:t>S</w:t>
      </w:r>
      <w:r w:rsidRPr="00491E4D">
        <w:rPr>
          <w:rFonts w:ascii="Helvetica" w:hAnsi="Helvetica"/>
          <w:lang w:val="en-US"/>
        </w:rPr>
        <w:t xml:space="preserve">pectral </w:t>
      </w:r>
      <w:r>
        <w:rPr>
          <w:rFonts w:ascii="Helvetica" w:hAnsi="Helvetica"/>
          <w:lang w:val="en-US"/>
        </w:rPr>
        <w:t>diversity did not</w:t>
      </w:r>
      <w:r w:rsidR="00311CAD">
        <w:rPr>
          <w:rFonts w:ascii="Helvetica" w:hAnsi="Helvetica"/>
          <w:lang w:val="en-US"/>
        </w:rPr>
        <w:t xml:space="preserve"> have a</w:t>
      </w:r>
      <w:r>
        <w:rPr>
          <w:rFonts w:ascii="Helvetica" w:hAnsi="Helvetica"/>
          <w:lang w:val="en-US"/>
        </w:rPr>
        <w:t xml:space="preserve"> </w:t>
      </w:r>
      <w:r w:rsidR="00A37023">
        <w:rPr>
          <w:rFonts w:ascii="Helvetica" w:hAnsi="Helvetica"/>
          <w:lang w:val="en-US"/>
        </w:rPr>
        <w:t xml:space="preserve">consistent positive relationship with </w:t>
      </w:r>
      <w:r>
        <w:rPr>
          <w:rFonts w:ascii="Helvetica" w:hAnsi="Helvetica"/>
          <w:lang w:val="en-US"/>
        </w:rPr>
        <w:t xml:space="preserve">species richness, species evenness and </w:t>
      </w:r>
      <w:r w:rsidR="00E80016">
        <w:rPr>
          <w:rFonts w:ascii="Helvetica" w:hAnsi="Helvetica"/>
          <w:lang w:val="en-US"/>
        </w:rPr>
        <w:t>bare ground</w:t>
      </w:r>
      <w:r>
        <w:rPr>
          <w:rFonts w:ascii="Helvetica" w:hAnsi="Helvetica"/>
          <w:lang w:val="en-US"/>
        </w:rPr>
        <w:t xml:space="preserve">, and a rejection of </w:t>
      </w:r>
      <w:r w:rsidRPr="00491E4D">
        <w:rPr>
          <w:rFonts w:ascii="Helvetica" w:eastAsia="Times New Roman" w:hAnsi="Helvetica" w:cs="Times New Roman"/>
          <w:lang w:val="en-US"/>
        </w:rPr>
        <w:t>H</w:t>
      </w:r>
      <w:r>
        <w:rPr>
          <w:rFonts w:ascii="Helvetica" w:eastAsia="Times New Roman" w:hAnsi="Helvetica" w:cs="Times New Roman"/>
          <w:vertAlign w:val="subscript"/>
          <w:lang w:val="en-US"/>
        </w:rPr>
        <w:t>3b</w:t>
      </w:r>
      <w:r w:rsidRPr="00491E4D">
        <w:rPr>
          <w:rFonts w:ascii="Helvetica" w:hAnsi="Helvetica"/>
          <w:lang w:val="en-US"/>
        </w:rPr>
        <w:t xml:space="preserve"> </w:t>
      </w:r>
      <w:r>
        <w:rPr>
          <w:rFonts w:ascii="Helvetica" w:hAnsi="Helvetica"/>
          <w:lang w:val="en-US"/>
        </w:rPr>
        <w:t>–</w:t>
      </w:r>
      <w:r w:rsidRPr="00581384">
        <w:rPr>
          <w:rFonts w:ascii="Helvetica" w:eastAsia="Times New Roman" w:hAnsi="Helvetica" w:cs="Times New Roman"/>
          <w:lang w:val="en-US"/>
        </w:rPr>
        <w:t xml:space="preserve"> </w:t>
      </w:r>
      <w:r w:rsidRPr="00491E4D">
        <w:rPr>
          <w:rFonts w:ascii="Helvetica" w:eastAsia="Times New Roman" w:hAnsi="Helvetica" w:cs="Times New Roman"/>
          <w:lang w:val="en-US"/>
        </w:rPr>
        <w:t>H</w:t>
      </w:r>
      <w:r>
        <w:rPr>
          <w:rFonts w:ascii="Helvetica" w:eastAsia="Times New Roman" w:hAnsi="Helvetica" w:cs="Times New Roman"/>
          <w:vertAlign w:val="subscript"/>
          <w:lang w:val="en-US"/>
        </w:rPr>
        <w:t xml:space="preserve">3e. </w:t>
      </w:r>
    </w:p>
    <w:p w14:paraId="367B5DCE" w14:textId="77777777" w:rsidR="001343A0" w:rsidRDefault="001343A0" w:rsidP="001343A0">
      <w:pPr>
        <w:rPr>
          <w:rFonts w:ascii="Helvetica" w:hAnsi="Helvetica"/>
          <w:lang w:val="en-US"/>
        </w:rPr>
      </w:pPr>
      <w:r>
        <w:rPr>
          <w:rFonts w:ascii="Helvetica" w:hAnsi="Helvetica"/>
          <w:lang w:val="en-US"/>
        </w:rPr>
        <w:t xml:space="preserve">My results show that the applicability of using spectral signatures for the identification of Arctic tundra vegetation communities and correspond with other relevant literature in both tundra and non-tundra biomes. Yet, the incongruence in observed spectral diversity to biodiversity relationships between my results and previous literature highlight </w:t>
      </w:r>
      <w:proofErr w:type="spellStart"/>
      <w:r>
        <w:rPr>
          <w:rFonts w:ascii="Helvetica" w:hAnsi="Helvetica"/>
          <w:lang w:val="en-US"/>
        </w:rPr>
        <w:t>xxxxx</w:t>
      </w:r>
      <w:proofErr w:type="spellEnd"/>
      <w:r>
        <w:rPr>
          <w:rFonts w:ascii="Helvetica" w:hAnsi="Helvetica"/>
          <w:lang w:val="en-US"/>
        </w:rPr>
        <w:t xml:space="preserve"> highlight the variable regional and temporal </w:t>
      </w:r>
      <w:proofErr w:type="spellStart"/>
      <w:r>
        <w:rPr>
          <w:rFonts w:ascii="Helvetica" w:hAnsi="Helvetica"/>
          <w:lang w:val="en-US"/>
        </w:rPr>
        <w:t>xxxx</w:t>
      </w:r>
      <w:proofErr w:type="spellEnd"/>
    </w:p>
    <w:p w14:paraId="35CA67FA" w14:textId="77777777" w:rsidR="001343A0" w:rsidRDefault="001343A0" w:rsidP="001343A0">
      <w:pPr>
        <w:rPr>
          <w:rFonts w:ascii="Helvetica" w:hAnsi="Helvetica"/>
          <w:lang w:val="en-US"/>
        </w:rPr>
      </w:pPr>
    </w:p>
    <w:p w14:paraId="3103A7E1" w14:textId="77777777" w:rsidR="001343A0" w:rsidRDefault="001343A0" w:rsidP="001343A0">
      <w:pPr>
        <w:rPr>
          <w:rFonts w:ascii="Helvetica" w:hAnsi="Helvetica"/>
          <w:lang w:val="en-US"/>
        </w:rPr>
      </w:pPr>
    </w:p>
    <w:p w14:paraId="744C3635" w14:textId="77777777" w:rsidR="001343A0" w:rsidRDefault="001343A0" w:rsidP="001343A0">
      <w:pPr>
        <w:rPr>
          <w:rFonts w:ascii="Helvetica" w:hAnsi="Helvetica"/>
          <w:lang w:val="en-US"/>
        </w:rPr>
      </w:pPr>
      <w:r>
        <w:rPr>
          <w:rFonts w:ascii="Helvetica" w:hAnsi="Helvetica"/>
          <w:lang w:val="en-US"/>
        </w:rPr>
        <w:t xml:space="preserve">the complex and variable spectral diversity to biodiversity relationships observed, </w:t>
      </w:r>
    </w:p>
    <w:p w14:paraId="2AC8766F" w14:textId="77777777" w:rsidR="001343A0" w:rsidRDefault="001343A0" w:rsidP="001343A0">
      <w:pPr>
        <w:rPr>
          <w:rFonts w:ascii="Helvetica" w:hAnsi="Helvetica"/>
          <w:lang w:val="en-US"/>
        </w:rPr>
      </w:pPr>
    </w:p>
    <w:p w14:paraId="67743872" w14:textId="77777777" w:rsidR="001343A0" w:rsidRPr="00491E4D" w:rsidRDefault="001343A0" w:rsidP="001343A0">
      <w:pPr>
        <w:rPr>
          <w:rFonts w:ascii="Helvetica" w:hAnsi="Helvetica"/>
          <w:lang w:val="en-US"/>
        </w:rPr>
      </w:pPr>
      <w:r>
        <w:rPr>
          <w:rFonts w:ascii="Helvetica" w:hAnsi="Helvetica"/>
          <w:lang w:val="en-US"/>
        </w:rPr>
        <w:t xml:space="preserve">My </w:t>
      </w:r>
      <w:proofErr w:type="spellStart"/>
      <w:r w:rsidRPr="00491E4D">
        <w:rPr>
          <w:rFonts w:ascii="Helvetica" w:hAnsi="Helvetica"/>
          <w:lang w:val="en-US"/>
        </w:rPr>
        <w:t>nd</w:t>
      </w:r>
      <w:proofErr w:type="spellEnd"/>
      <w:r w:rsidRPr="00491E4D">
        <w:rPr>
          <w:rFonts w:ascii="Helvetica" w:hAnsi="Helvetica"/>
          <w:lang w:val="en-US"/>
        </w:rPr>
        <w:t xml:space="preserve"> community level compositional traits in complex and variable ways.</w:t>
      </w:r>
    </w:p>
    <w:p w14:paraId="70A64920" w14:textId="77777777" w:rsidR="001343A0" w:rsidRPr="00491E4D" w:rsidRDefault="001343A0" w:rsidP="001343A0">
      <w:pPr>
        <w:rPr>
          <w:rFonts w:ascii="Helvetica" w:hAnsi="Helvetica"/>
          <w:lang w:val="en-US"/>
        </w:rPr>
      </w:pPr>
    </w:p>
    <w:p w14:paraId="3650370E" w14:textId="77777777" w:rsidR="001343A0" w:rsidRPr="00491E4D" w:rsidRDefault="001343A0" w:rsidP="001343A0">
      <w:pPr>
        <w:rPr>
          <w:rFonts w:ascii="Helvetica" w:hAnsi="Helvetica"/>
          <w:lang w:val="en-US"/>
        </w:rPr>
      </w:pPr>
      <w:r w:rsidRPr="00491E4D">
        <w:rPr>
          <w:rFonts w:ascii="Helvetica" w:hAnsi="Helvetica"/>
          <w:lang w:val="en-US"/>
        </w:rPr>
        <w:t>While my finding that plot scale spectral signatures can be used for the identification of Arctic tundra vegetation correspond with previous findings in other biomes/</w:t>
      </w:r>
      <w:proofErr w:type="spellStart"/>
      <w:r w:rsidRPr="00491E4D">
        <w:rPr>
          <w:rFonts w:ascii="Helvetica" w:hAnsi="Helvetica"/>
          <w:lang w:val="en-US"/>
        </w:rPr>
        <w:t>evironments</w:t>
      </w:r>
      <w:proofErr w:type="spellEnd"/>
      <w:r w:rsidRPr="00491E4D">
        <w:rPr>
          <w:rFonts w:ascii="Helvetica" w:hAnsi="Helvetica"/>
          <w:lang w:val="en-US"/>
        </w:rPr>
        <w:t xml:space="preserve"> (cite), deviation from (widespread) literature/work was observed in my other results </w:t>
      </w:r>
      <w:proofErr w:type="gramStart"/>
      <w:r w:rsidRPr="00491E4D">
        <w:rPr>
          <w:rFonts w:ascii="Helvetica" w:hAnsi="Helvetica"/>
          <w:lang w:val="en-US"/>
        </w:rPr>
        <w:t>regarding .</w:t>
      </w:r>
      <w:proofErr w:type="gramEnd"/>
      <w:r w:rsidRPr="00491E4D">
        <w:rPr>
          <w:rFonts w:ascii="Helvetica" w:hAnsi="Helvetica"/>
          <w:lang w:val="en-US"/>
        </w:rPr>
        <w:t xml:space="preserve"> … estimating biodiversity, soil impact on spectral diversity, </w:t>
      </w:r>
      <w:proofErr w:type="spellStart"/>
      <w:r w:rsidRPr="00491E4D">
        <w:rPr>
          <w:rFonts w:ascii="Helvetica" w:hAnsi="Helvetica"/>
          <w:lang w:val="en-US"/>
        </w:rPr>
        <w:t>etc</w:t>
      </w:r>
      <w:proofErr w:type="spellEnd"/>
    </w:p>
    <w:p w14:paraId="3E5CD340" w14:textId="77777777" w:rsidR="001343A0" w:rsidRPr="00491E4D" w:rsidRDefault="001343A0" w:rsidP="001343A0">
      <w:pPr>
        <w:rPr>
          <w:rFonts w:ascii="Helvetica" w:hAnsi="Helvetica"/>
          <w:lang w:val="en-US"/>
        </w:rPr>
      </w:pPr>
    </w:p>
    <w:p w14:paraId="0A211CD0" w14:textId="77777777" w:rsidR="001343A0" w:rsidRPr="00491E4D" w:rsidRDefault="001343A0" w:rsidP="001343A0">
      <w:pPr>
        <w:rPr>
          <w:rFonts w:ascii="Helvetica" w:hAnsi="Helvetica"/>
          <w:lang w:val="en-US"/>
        </w:rPr>
      </w:pPr>
      <w:r w:rsidRPr="00491E4D">
        <w:rPr>
          <w:rFonts w:ascii="Helvetica" w:hAnsi="Helvetica"/>
          <w:lang w:val="en-US"/>
        </w:rPr>
        <w:t xml:space="preserve">This incongruence between results, highlights the challenges of working with hyperspectral data and the multifaced patters of how environmental factors effect/correspond with spectral properties.  </w:t>
      </w:r>
    </w:p>
    <w:p w14:paraId="335B13E2" w14:textId="77777777" w:rsidR="001343A0" w:rsidRPr="00491E4D" w:rsidRDefault="001343A0" w:rsidP="001343A0">
      <w:pPr>
        <w:rPr>
          <w:rFonts w:ascii="Helvetica" w:hAnsi="Helvetica"/>
          <w:lang w:val="en-US"/>
        </w:rPr>
      </w:pPr>
    </w:p>
    <w:p w14:paraId="4816810B" w14:textId="77777777" w:rsidR="001343A0" w:rsidRPr="00491E4D" w:rsidRDefault="001343A0" w:rsidP="001343A0">
      <w:pPr>
        <w:rPr>
          <w:rFonts w:ascii="Helvetica" w:hAnsi="Helvetica"/>
          <w:lang w:val="en-US"/>
        </w:rPr>
      </w:pPr>
      <w:r w:rsidRPr="00491E4D">
        <w:rPr>
          <w:rFonts w:ascii="Helvetica" w:hAnsi="Helvetica"/>
          <w:lang w:val="en-US"/>
        </w:rPr>
        <w:t>This highlights the challenges of working with spectral data</w:t>
      </w:r>
    </w:p>
    <w:p w14:paraId="226168D3" w14:textId="77777777" w:rsidR="001343A0" w:rsidRPr="00491E4D" w:rsidRDefault="001343A0" w:rsidP="001343A0">
      <w:pPr>
        <w:rPr>
          <w:rFonts w:ascii="Helvetica" w:hAnsi="Helvetica"/>
          <w:lang w:val="en-US"/>
        </w:rPr>
      </w:pPr>
    </w:p>
    <w:p w14:paraId="0DFF3ABA" w14:textId="77777777" w:rsidR="001343A0" w:rsidRPr="00491E4D" w:rsidRDefault="001343A0" w:rsidP="001343A0">
      <w:pPr>
        <w:rPr>
          <w:rFonts w:ascii="Helvetica" w:hAnsi="Helvetica"/>
          <w:b/>
          <w:bCs/>
          <w:u w:val="single"/>
          <w:lang w:val="en-US"/>
        </w:rPr>
      </w:pPr>
      <w:r w:rsidRPr="00491E4D">
        <w:rPr>
          <w:rFonts w:ascii="Helvetica" w:hAnsi="Helvetica"/>
          <w:lang w:val="en-US"/>
        </w:rPr>
        <w:t>My results provide mixed evidence for the applicability of spectral data for discerning compositional characteristics (biodiversity traits?) of Arctic tundra vegetation types</w:t>
      </w:r>
    </w:p>
    <w:p w14:paraId="137C9D68" w14:textId="77777777" w:rsidR="001343A0" w:rsidRPr="00491E4D" w:rsidRDefault="001343A0" w:rsidP="001343A0">
      <w:pPr>
        <w:rPr>
          <w:rFonts w:ascii="Helvetica" w:hAnsi="Helvetica"/>
          <w:b/>
          <w:bCs/>
          <w:u w:val="single"/>
          <w:lang w:val="en-US"/>
        </w:rPr>
      </w:pPr>
    </w:p>
    <w:p w14:paraId="2EAF5C39" w14:textId="77777777" w:rsidR="001343A0" w:rsidRPr="00491E4D" w:rsidRDefault="001343A0" w:rsidP="001343A0">
      <w:pPr>
        <w:rPr>
          <w:rFonts w:ascii="Helvetica" w:hAnsi="Helvetica"/>
          <w:b/>
          <w:bCs/>
          <w:lang w:val="en-US"/>
        </w:rPr>
      </w:pPr>
      <w:r w:rsidRPr="00491E4D">
        <w:rPr>
          <w:rFonts w:ascii="Helvetica" w:hAnsi="Helvetica"/>
          <w:b/>
          <w:bCs/>
          <w:lang w:val="en-US"/>
        </w:rPr>
        <w:t>4.2 How do Arctic Vegetation types be discriminate based on the mean and variance of hyperspectral signatures?</w:t>
      </w:r>
    </w:p>
    <w:p w14:paraId="1871CE73" w14:textId="77777777" w:rsidR="001343A0" w:rsidRPr="00491E4D" w:rsidRDefault="001343A0" w:rsidP="001343A0">
      <w:pPr>
        <w:jc w:val="both"/>
        <w:rPr>
          <w:rFonts w:ascii="Helvetica" w:eastAsia="Times New Roman" w:hAnsi="Helvetica" w:cs="Times New Roman"/>
          <w:lang w:val="en-US"/>
        </w:rPr>
      </w:pPr>
    </w:p>
    <w:p w14:paraId="6109E027" w14:textId="77777777" w:rsidR="001343A0" w:rsidRDefault="001343A0" w:rsidP="001343A0">
      <w:pPr>
        <w:jc w:val="both"/>
        <w:rPr>
          <w:rFonts w:ascii="Helvetica" w:eastAsia="Times New Roman" w:hAnsi="Helvetica" w:cs="Times New Roman"/>
          <w:b/>
          <w:bCs/>
          <w:lang w:val="en-US"/>
        </w:rPr>
      </w:pPr>
      <w:r w:rsidRPr="00491E4D">
        <w:rPr>
          <w:rFonts w:ascii="Helvetica" w:eastAsia="Times New Roman" w:hAnsi="Helvetica" w:cs="Times New Roman"/>
          <w:b/>
          <w:bCs/>
          <w:lang w:val="en-US"/>
        </w:rPr>
        <w:t>4.2.1 Spectral signatures by vegetation type</w:t>
      </w:r>
    </w:p>
    <w:p w14:paraId="52E911DB" w14:textId="77777777" w:rsidR="001343A0" w:rsidRDefault="001343A0" w:rsidP="001343A0">
      <w:pPr>
        <w:jc w:val="both"/>
        <w:rPr>
          <w:rFonts w:ascii="Helvetica" w:eastAsia="Times New Roman" w:hAnsi="Helvetica" w:cs="Times New Roman"/>
          <w:lang w:val="en-US"/>
        </w:rPr>
      </w:pPr>
    </w:p>
    <w:p w14:paraId="525EE8A8" w14:textId="77777777" w:rsidR="001343A0" w:rsidRDefault="001343A0" w:rsidP="001343A0">
      <w:pPr>
        <w:jc w:val="both"/>
        <w:rPr>
          <w:rFonts w:ascii="Helvetica" w:eastAsia="Times New Roman" w:hAnsi="Helvetica" w:cs="Times New Roman"/>
          <w:lang w:val="en-US"/>
        </w:rPr>
      </w:pPr>
      <w:r>
        <w:rPr>
          <w:rFonts w:ascii="Helvetica" w:eastAsia="Times New Roman" w:hAnsi="Helvetica" w:cs="Times New Roman"/>
          <w:lang w:val="en-US"/>
        </w:rPr>
        <w:t>Mixed veg?</w:t>
      </w:r>
    </w:p>
    <w:p w14:paraId="1E1056AA" w14:textId="77777777" w:rsidR="001343A0" w:rsidRPr="00452B03" w:rsidRDefault="001343A0" w:rsidP="001343A0">
      <w:pPr>
        <w:jc w:val="both"/>
        <w:rPr>
          <w:rFonts w:ascii="Helvetica" w:eastAsia="Times New Roman" w:hAnsi="Helvetica" w:cs="Times New Roman"/>
          <w:b/>
          <w:bCs/>
          <w:lang w:val="en-US"/>
        </w:rPr>
      </w:pPr>
    </w:p>
    <w:p w14:paraId="73D9853B" w14:textId="2BAFAA60" w:rsidR="001343A0" w:rsidRDefault="001343A0" w:rsidP="001343A0">
      <w:pPr>
        <w:jc w:val="both"/>
        <w:rPr>
          <w:rFonts w:ascii="Helvetica" w:eastAsia="Times New Roman" w:hAnsi="Helvetica" w:cs="Times New Roman"/>
          <w:lang w:val="en-US"/>
        </w:rPr>
      </w:pPr>
      <w:r>
        <w:rPr>
          <w:rFonts w:ascii="Helvetica" w:eastAsia="Times New Roman" w:hAnsi="Helvetica" w:cs="Times New Roman"/>
          <w:lang w:val="en-US"/>
        </w:rPr>
        <w:t xml:space="preserve">My results indicate that spectral signatures do differ between vegetation types, with Herschel vegetation having higher spectral diversity and Komakuk having higher mean reflectance. </w:t>
      </w:r>
      <w:r w:rsidRPr="00491E4D">
        <w:rPr>
          <w:rFonts w:ascii="Helvetica" w:eastAsia="Times New Roman" w:hAnsi="Helvetica" w:cs="Times New Roman"/>
          <w:lang w:val="en-US"/>
        </w:rPr>
        <w:t xml:space="preserve">I anticipated that spectral diversity would have larger correspondence with vegetation types, </w:t>
      </w:r>
      <w:r w:rsidRPr="00016C0C">
        <w:rPr>
          <w:rFonts w:ascii="Helvetica" w:hAnsi="Helvetica"/>
          <w:lang w:val="en-US"/>
        </w:rPr>
        <w:t>as spectral diversity</w:t>
      </w:r>
      <w:r w:rsidR="00E26810">
        <w:rPr>
          <w:rFonts w:ascii="Helvetica" w:hAnsi="Helvetica"/>
          <w:lang w:val="en-US"/>
        </w:rPr>
        <w:t xml:space="preserve"> can</w:t>
      </w:r>
      <w:r w:rsidRPr="00016C0C">
        <w:rPr>
          <w:rFonts w:ascii="Helvetica" w:hAnsi="Helvetica"/>
          <w:lang w:val="en-US"/>
        </w:rPr>
        <w:t xml:space="preserve"> account for complexity of reflectance patterns across the spectrum</w:t>
      </w:r>
      <w:r>
        <w:rPr>
          <w:rFonts w:ascii="Helvetica" w:hAnsi="Helvetica"/>
          <w:lang w:val="en-US"/>
        </w:rPr>
        <w:t xml:space="preserve"> </w:t>
      </w:r>
      <w:r>
        <w:rPr>
          <w:rFonts w:ascii="Helvetica" w:hAnsi="Helvetica"/>
          <w:lang w:val="en-US"/>
        </w:rPr>
        <w:fldChar w:fldCharType="begin"/>
      </w:r>
      <w:r>
        <w:rPr>
          <w:rFonts w:ascii="Helvetica" w:hAnsi="Helvetica"/>
          <w:lang w:val="en-US"/>
        </w:rPr>
        <w:instrText xml:space="preserve"> ADDIN ZOTERO_ITEM CSL_CITATION {"citationID":"6AqzBTTB","properties":{"formattedCitation":"(Wang, Gamon, Emmerton, et al., 2016; Wang, Gamon, Schweiger, et al., 2018)","plainCitation":"(Wang, Gamon, Emmerton, et al., 2016; Wang, Gamon, Schweiger, et al., 2018)","dontUpdate":true,"noteIndex":0},"citationItems":[{"id":412,"uris":["http://zotero.org/users/local/8RirLiuI/items/KZSMH3HI"],"uri":["http://zotero.org/users/local/8RirLiuI/items/KZSMH3HI"],"itemData":{"id":412,"type":"article-journal","container-title":"Remote Sensing","DOI":"10.3390/rs8030214","ISSN":"2072-4292","issue":"3","journalAbbreviation":"Remote Sensing","language":"en","page":"214","source":"DOI.org (Crossref)","title":"Integrated Analysis of Productivity and Biodiversity in a Southern Alberta Prairie","volume":"8","author":[{"family":"Wang","given":"Ran"},{"family":"Gamon","given":"John"},{"family":"Emmerton","given":"Craig"},{"family":"Li","given":"Haitao"},{"family":"Nestola","given":"Enrica"},{"family":"Pastorello","given":"Gilberto"},{"family":"Menzer","given":"Olaf"}],"issued":{"date-parts":[["2016",3,8]]}}},{"id":508,"uris":["http://zotero.org/users/local/8RirLiuI/items/4Q9XUCYU"],"uri":["http://zotero.org/users/local/8RirLiuI/items/4Q9XUCYU"],"itemData":{"id":508,"type":"article-journal","abstract":"While remote sensing has increasingly been applied to estimate α biodiversity directly through optical diversity, there is a need to better understand the mechanisms behind the optical diversity-biodiversity relationship. Here, we examined the relative contributions of species richness, evenness, and composition to the spectral reflectance, and consider factors confounding the remote estimation of species diversity in a prairie ecosystem experiment at Cedar Creek Ecosystem Science Reserve, Minnesota. We collected hyperspectral reflectance of 16 prairie species using a tram-mounted imaging spectrometer, and a full-range field spectrometer with a leaf clip, and simulated plot-level images from both instruments with different species richness, evenness and composition. Two optical diversity metrics were explored: the coefficient of variation (CV) of spectral reflectance in space and classified species derived from Partial Least Squares Discriminant Analysis (PLS-DA), a spectral classification method. Both optical diversity metrics (CV and PLS-DA classified species) were affected by species richness and evenness. Diversity metrics that combined species richness and evenness together (e.g. Shannon's index) were more strongly correlated with optical diversity than either metric alone. Image-derived data were influenced by both leaf traits and canopy structure and showed larger spectral variability than leaf clip data, indicating that sampling methods influence optical diversity. Leaf and canopy traits both contributed to optical diversity, sometimes in complex or contradictory ways. Large within-species variation sometimes confounded biodiversity estimation from optical diversity, and a single species markedly altered the optical-biodiversity relationship. Biodiversity estimation from CV was strongly influenced by soil background, while estimation from PLS-DA classified species was not sensitive to soil background. These findings are consistent with recent empirical studies and demonstrate that modeling approaches can be used to explore effects of spatial scale and guide regional studies of biodiversity estimation using high spatial and spectral resolution remote sensing.","container-title":"Remote Sensing of Environment","DOI":"10.1016/j.rse.2018.04.010","ISSN":"0034-4257","journalAbbreviation":"Remote Sensing of Environment","language":"en","page":"218-228","source":"ScienceDirect","title":"Influence of species richness, evenness, and composition on optical diversity: A simulation study","title-short":"Influence of species richness, evenness, and composition on optical diversity","volume":"211","author":[{"family":"Wang","given":"Ran"},{"family":"Gamon","given":"John A."},{"family":"Schweiger","given":"Anna K."},{"family":"Cavender-Bares","given":"Jeannine"},{"family":"Townsend","given":"Philip A."},{"family":"Zygielbaum","given":"Arthur I."},{"family":"Kothari","given":"Shan"}],"issued":{"date-parts":[["2018",6,15]]}}}],"schema":"https://github.com/citation-style-language/schema/raw/master/csl-citation.json"} </w:instrText>
      </w:r>
      <w:r>
        <w:rPr>
          <w:rFonts w:ascii="Helvetica" w:hAnsi="Helvetica"/>
          <w:lang w:val="en-US"/>
        </w:rPr>
        <w:fldChar w:fldCharType="separate"/>
      </w:r>
      <w:r>
        <w:rPr>
          <w:rFonts w:ascii="Helvetica" w:hAnsi="Helvetica"/>
          <w:noProof/>
          <w:lang w:val="en-US"/>
        </w:rPr>
        <w:t>(Wang, et al., 2016; 2018)</w:t>
      </w:r>
      <w:r>
        <w:rPr>
          <w:rFonts w:ascii="Helvetica" w:hAnsi="Helvetica"/>
          <w:lang w:val="en-US"/>
        </w:rPr>
        <w:fldChar w:fldCharType="end"/>
      </w:r>
      <w:r>
        <w:rPr>
          <w:rFonts w:ascii="Helvetica" w:eastAsia="Times New Roman" w:hAnsi="Helvetica" w:cs="Times New Roman"/>
          <w:lang w:val="en-US"/>
        </w:rPr>
        <w:t>.</w:t>
      </w:r>
      <w:r w:rsidR="00525BA3">
        <w:rPr>
          <w:rFonts w:ascii="Helvetica" w:eastAsia="Times New Roman" w:hAnsi="Helvetica" w:cs="Times New Roman"/>
          <w:lang w:val="en-US"/>
        </w:rPr>
        <w:t xml:space="preserve"> </w:t>
      </w:r>
      <w:r w:rsidRPr="00491E4D">
        <w:rPr>
          <w:rFonts w:ascii="Helvetica" w:eastAsia="Times New Roman" w:hAnsi="Helvetica" w:cs="Times New Roman"/>
          <w:lang w:val="en-US"/>
        </w:rPr>
        <w:t xml:space="preserve"> </w:t>
      </w:r>
      <w:r>
        <w:rPr>
          <w:rFonts w:ascii="Helvetica" w:eastAsia="Times New Roman" w:hAnsi="Helvetica" w:cs="Times New Roman"/>
          <w:lang w:val="en-US"/>
        </w:rPr>
        <w:t>Herschel and Komakuk vegetation</w:t>
      </w:r>
      <w:r w:rsidRPr="00491E4D">
        <w:rPr>
          <w:rFonts w:ascii="Helvetica" w:eastAsia="Times New Roman" w:hAnsi="Helvetica" w:cs="Times New Roman"/>
          <w:lang w:val="en-US"/>
        </w:rPr>
        <w:t xml:space="preserve"> types did significantly differ in their spectral diversity, </w:t>
      </w:r>
      <w:r w:rsidR="00EE013B">
        <w:rPr>
          <w:rFonts w:ascii="Helvetica" w:eastAsia="Times New Roman" w:hAnsi="Helvetica" w:cs="Times New Roman"/>
          <w:lang w:val="en-US"/>
        </w:rPr>
        <w:t>mean reflectance</w:t>
      </w:r>
      <w:r w:rsidRPr="00491E4D">
        <w:rPr>
          <w:rFonts w:ascii="Helvetica" w:eastAsia="Times New Roman" w:hAnsi="Helvetica" w:cs="Times New Roman"/>
          <w:lang w:val="en-US"/>
        </w:rPr>
        <w:t xml:space="preserve"> </w:t>
      </w:r>
      <w:r w:rsidR="00536A73">
        <w:rPr>
          <w:rFonts w:ascii="Helvetica" w:eastAsia="Times New Roman" w:hAnsi="Helvetica" w:cs="Times New Roman"/>
          <w:lang w:val="en-US"/>
        </w:rPr>
        <w:t>had a stronger relationship with</w:t>
      </w:r>
      <w:r>
        <w:rPr>
          <w:rFonts w:ascii="Helvetica" w:eastAsia="Times New Roman" w:hAnsi="Helvetica" w:cs="Times New Roman"/>
          <w:lang w:val="en-US"/>
        </w:rPr>
        <w:t xml:space="preserve"> vegetation type</w:t>
      </w:r>
      <w:r w:rsidRPr="00491E4D">
        <w:rPr>
          <w:rFonts w:ascii="Helvetica" w:eastAsia="Times New Roman" w:hAnsi="Helvetica" w:cs="Times New Roman"/>
          <w:lang w:val="en-US"/>
        </w:rPr>
        <w:t xml:space="preserve">. </w:t>
      </w:r>
    </w:p>
    <w:p w14:paraId="2E3224F2" w14:textId="6C052D80" w:rsidR="00525BA3" w:rsidRDefault="00525BA3" w:rsidP="001343A0">
      <w:pPr>
        <w:pStyle w:val="NormalWeb"/>
        <w:rPr>
          <w:rFonts w:ascii="Helvetica" w:hAnsi="Helvetica"/>
          <w:lang w:val="en-US"/>
        </w:rPr>
      </w:pPr>
      <w:r>
        <w:rPr>
          <w:rFonts w:ascii="Helvetica" w:hAnsi="Helvetica"/>
          <w:lang w:val="en-US"/>
        </w:rPr>
        <w:lastRenderedPageBreak/>
        <w:t>cs</w:t>
      </w:r>
    </w:p>
    <w:p w14:paraId="7AD92197" w14:textId="1DAF6AB5" w:rsidR="001343A0" w:rsidRDefault="001343A0" w:rsidP="001343A0">
      <w:pPr>
        <w:pStyle w:val="NormalWeb"/>
        <w:rPr>
          <w:rFonts w:ascii="Helvetica" w:hAnsi="Helvetica"/>
          <w:lang w:val="en-US"/>
        </w:rPr>
      </w:pPr>
      <w:r>
        <w:rPr>
          <w:rFonts w:ascii="Helvetica" w:hAnsi="Helvetica"/>
          <w:lang w:val="en-US"/>
        </w:rPr>
        <w:t>Mean reflectance</w:t>
      </w:r>
      <w:r w:rsidRPr="00016C0C">
        <w:rPr>
          <w:rFonts w:ascii="Helvetica" w:hAnsi="Helvetica"/>
          <w:lang w:val="en-US"/>
        </w:rPr>
        <w:t xml:space="preserve"> </w:t>
      </w:r>
      <w:r>
        <w:rPr>
          <w:rFonts w:ascii="Helvetica" w:hAnsi="Helvetica"/>
          <w:lang w:val="en-US"/>
        </w:rPr>
        <w:t xml:space="preserve">being </w:t>
      </w:r>
      <w:r w:rsidRPr="00016C0C">
        <w:rPr>
          <w:rFonts w:ascii="Helvetica" w:hAnsi="Helvetica"/>
          <w:lang w:val="en-US"/>
        </w:rPr>
        <w:t>a</w:t>
      </w:r>
      <w:r>
        <w:rPr>
          <w:rFonts w:ascii="Helvetica" w:hAnsi="Helvetica"/>
          <w:lang w:val="en-US"/>
        </w:rPr>
        <w:t xml:space="preserve"> stronger predictor of vegetation type may be explained by between</w:t>
      </w:r>
      <w:r w:rsidR="00536A73">
        <w:rPr>
          <w:rFonts w:ascii="Helvetica" w:hAnsi="Helvetica"/>
          <w:lang w:val="en-US"/>
        </w:rPr>
        <w:t xml:space="preserve"> vegetation</w:t>
      </w:r>
      <w:r>
        <w:rPr>
          <w:rFonts w:ascii="Helvetica" w:hAnsi="Helvetica"/>
          <w:lang w:val="en-US"/>
        </w:rPr>
        <w:t xml:space="preserve"> type differences in reflectance being concentrated</w:t>
      </w:r>
      <w:r w:rsidRPr="00016C0C">
        <w:rPr>
          <w:rFonts w:ascii="Helvetica" w:hAnsi="Helvetica"/>
          <w:lang w:val="en-US"/>
        </w:rPr>
        <w:t xml:space="preserve"> in</w:t>
      </w:r>
      <w:r>
        <w:rPr>
          <w:rFonts w:ascii="Helvetica" w:hAnsi="Helvetica"/>
          <w:lang w:val="en-US"/>
        </w:rPr>
        <w:t xml:space="preserve"> only</w:t>
      </w:r>
      <w:r w:rsidRPr="00016C0C">
        <w:rPr>
          <w:rFonts w:ascii="Helvetica" w:hAnsi="Helvetica"/>
          <w:lang w:val="en-US"/>
        </w:rPr>
        <w:t xml:space="preserve"> one region of the spectrum</w:t>
      </w:r>
      <w:r>
        <w:rPr>
          <w:rFonts w:ascii="Helvetica" w:hAnsi="Helvetica"/>
          <w:lang w:val="en-US"/>
        </w:rPr>
        <w:t>. M</w:t>
      </w:r>
      <w:r w:rsidRPr="00491E4D">
        <w:rPr>
          <w:rFonts w:ascii="Helvetica" w:hAnsi="Helvetica"/>
          <w:lang w:val="en-US"/>
        </w:rPr>
        <w:t xml:space="preserve">easurements </w:t>
      </w:r>
      <w:r>
        <w:rPr>
          <w:rFonts w:ascii="Helvetica" w:hAnsi="Helvetica"/>
          <w:lang w:val="en-US"/>
        </w:rPr>
        <w:t>were</w:t>
      </w:r>
      <w:r w:rsidRPr="00491E4D">
        <w:rPr>
          <w:rFonts w:ascii="Helvetica" w:hAnsi="Helvetica"/>
          <w:lang w:val="en-US"/>
        </w:rPr>
        <w:t xml:space="preserve"> taken during the maximum canopy phenological phase, </w:t>
      </w:r>
      <w:r>
        <w:rPr>
          <w:rFonts w:ascii="Helvetica" w:hAnsi="Helvetica"/>
          <w:lang w:val="en-US"/>
        </w:rPr>
        <w:t>when</w:t>
      </w:r>
      <w:r w:rsidRPr="00491E4D">
        <w:rPr>
          <w:rFonts w:ascii="Helvetica" w:hAnsi="Helvetica"/>
          <w:lang w:val="en-US"/>
        </w:rPr>
        <w:t xml:space="preserve"> vegetation tissue density and structure </w:t>
      </w:r>
      <w:r>
        <w:rPr>
          <w:rFonts w:ascii="Helvetica" w:hAnsi="Helvetica"/>
          <w:lang w:val="en-US"/>
        </w:rPr>
        <w:t>is</w:t>
      </w:r>
      <w:r w:rsidRPr="00491E4D">
        <w:rPr>
          <w:rFonts w:ascii="Helvetica" w:hAnsi="Helvetica"/>
          <w:lang w:val="en-US"/>
        </w:rPr>
        <w:t xml:space="preserve"> most pronounced </w:t>
      </w:r>
      <w:r w:rsidRPr="00491E4D">
        <w:rPr>
          <w:rFonts w:ascii="Helvetica" w:hAnsi="Helvetica"/>
          <w:lang w:val="en-US"/>
        </w:rPr>
        <w:fldChar w:fldCharType="begin"/>
      </w:r>
      <w:r w:rsidRPr="00491E4D">
        <w:rPr>
          <w:rFonts w:ascii="Helvetica" w:hAnsi="Helvetica"/>
          <w:lang w:val="en-US"/>
        </w:rPr>
        <w:instrText xml:space="preserve"> ADDIN ZOTERO_ITEM CSL_CITATION {"citationID":"qdKvoVWL","properties":{"formattedCitation":"(Bratsch et al., 2016)","plainCitation":"(Bratsch et al., 2016)","noteIndex":0},"citationItems":[{"id":633,"uris":["http://zotero.org/users/local/8RirLiuI/items/L2FF9A9T"],"uri":["http://zotero.org/users/local/8RirLiuI/items/L2FF9A9T"],"itemData":{"id":633,"type":"article-journal","abstract":"Warming in the Arctic has resulted in changes in the distribution and composition of vegetation communities. Many of these changes are occurring at fine spatial scales and at the level of individual species. Broad-band, coarse-scale remote sensing methods are commonly used to assess vegetation changes in the Arctic, and may not be appropriate for detecting these fine-scale changes; however, the use of hyperspectral, high resolution data for assessing vegetation dynamics remains scarce. The aim of this paper is to assess the ability of field spectroscopy to differentiate among four vegetation communities in the Low Arctic of Alaska. Primary data were collected from the North Slope site of Ivotuk, Alaska (68.49°N, 155.74°W) and analyzed using spectrally resampled hyperspectral narrowbands (HNBs). A two-step sparse partial least squares (SPLS) and linear discriminant analysis (LDA) was used for community separation. Results from Ivotuk were then used to predict community membership at five other sites along the Dalton Highway in Arctic Alaska. Overall classification accuracy at Ivotuk ranged from 84%–94% and from 55%–91% for the Dalton Highway test sites. The results of this study suggest that hyperspectral data acquired at the field level, along with the SPLS and LDA methodology, can be used to successfully discriminate among Arctic tundra vegetation communities in Alaska, and present an improvement over broad-band, coarse-scale methods for community classification.","container-title":"Remote Sensing","DOI":"10.3390/rs8010051","issue":"1","language":"en","note":"number: 1\npublisher: Multidisciplinary Digital Publishing Institute","page":"51","source":"www.mdpi.com","title":"Differentiating among Four Arctic Tundra Plant Communities at Ivotuk, Alaska Using Field Spectroscopy","volume":"8","author":[{"family":"Bratsch","given":"Sara N."},{"family":"Epstein","given":"Howard E."},{"family":"Buchhorn","given":"Marcel"},{"family":"Walker","given":"Donald A."}],"issued":{"date-parts":[["2016",1]]}}}],"schema":"https://github.com/citation-style-language/schema/raw/master/csl-citation.json"} </w:instrText>
      </w:r>
      <w:r w:rsidRPr="00491E4D">
        <w:rPr>
          <w:rFonts w:ascii="Helvetica" w:hAnsi="Helvetica"/>
          <w:lang w:val="en-US"/>
        </w:rPr>
        <w:fldChar w:fldCharType="separate"/>
      </w:r>
      <w:r w:rsidRPr="00491E4D">
        <w:rPr>
          <w:rFonts w:ascii="Helvetica" w:hAnsi="Helvetica"/>
          <w:lang w:val="en-US"/>
        </w:rPr>
        <w:t>(Bratsch et al., 2016)</w:t>
      </w:r>
      <w:r w:rsidRPr="00491E4D">
        <w:rPr>
          <w:rFonts w:ascii="Helvetica" w:hAnsi="Helvetica"/>
          <w:lang w:val="en-US"/>
        </w:rPr>
        <w:fldChar w:fldCharType="end"/>
      </w:r>
      <w:r>
        <w:rPr>
          <w:rFonts w:ascii="Helvetica" w:hAnsi="Helvetica"/>
          <w:lang w:val="en-US"/>
        </w:rPr>
        <w:t>. Increased c</w:t>
      </w:r>
      <w:r w:rsidRPr="00491E4D">
        <w:rPr>
          <w:rFonts w:ascii="Helvetica" w:hAnsi="Helvetica"/>
          <w:lang w:val="en-US"/>
        </w:rPr>
        <w:t>anopy and vegetation density predominantly</w:t>
      </w:r>
      <w:r>
        <w:rPr>
          <w:rFonts w:ascii="Helvetica" w:hAnsi="Helvetica"/>
          <w:lang w:val="en-US"/>
        </w:rPr>
        <w:t xml:space="preserve"> </w:t>
      </w:r>
      <w:r w:rsidRPr="00491E4D">
        <w:rPr>
          <w:rFonts w:ascii="Helvetica" w:hAnsi="Helvetica"/>
          <w:lang w:val="en-US"/>
        </w:rPr>
        <w:t>amplify</w:t>
      </w:r>
      <w:r>
        <w:rPr>
          <w:rFonts w:ascii="Helvetica" w:hAnsi="Helvetica"/>
          <w:lang w:val="en-US"/>
        </w:rPr>
        <w:t xml:space="preserve"> </w:t>
      </w:r>
      <w:r w:rsidRPr="00491E4D">
        <w:rPr>
          <w:rFonts w:ascii="Helvetica" w:hAnsi="Helvetica"/>
          <w:lang w:val="en-US"/>
        </w:rPr>
        <w:t xml:space="preserve">reflectance in the NIR and IR regions of the spectrum </w:t>
      </w:r>
      <w:r>
        <w:rPr>
          <w:rFonts w:ascii="Helvetica" w:hAnsi="Helvetica"/>
          <w:lang w:val="en-US"/>
        </w:rPr>
        <w:fldChar w:fldCharType="begin"/>
      </w:r>
      <w:r>
        <w:rPr>
          <w:rFonts w:ascii="Helvetica" w:hAnsi="Helvetica"/>
          <w:lang w:val="en-US"/>
        </w:rPr>
        <w:instrText xml:space="preserve"> ADDIN ZOTERO_ITEM CSL_CITATION {"citationID":"sMZYo2We","properties":{"formattedCitation":"(Asner and Martin, 2009; Ollinger, 2011)","plainCitation":"(Asner and Martin, 2009; Ollinger, 2011)","noteIndex":0},"citationItems":[{"id":460,"uris":["http://zotero.org/users/local/8RirLiuI/items/W2JSBDNT"],"uri":["http://zotero.org/users/local/8RirLiuI/items/W2JSBDNT"],"itemData":{"id":460,"type":"article-journal","container-title":"Frontiers in Ecology and the Environment","DOI":"10.1890/070152","ISSN":"1540-9295","issue":"5","journalAbbreviation":"Frontiers in Ecology and the Environment","language":"en","page":"269-276","source":"DOI.org (Crossref)","title":"Airborne spectranomics: mapping canopy chemical and taxonomic diversity in tropical forests","title-short":"Airborne spectranomics","volume":"7","author":[{"family":"Asner","given":"Gregory P"},{"family":"Martin","given":"Roberta E"}],"issued":{"date-parts":[["2009",6]]}}},{"id":472,"uris":["http://zotero.org/users/local/8RirLiuI/items/JBUCD3WL"],"uri":["http://zotero.org/users/local/8RirLiuI/items/JBUCD3WL"],"itemData":{"id":472,"type":"article-journal","container-title":"New Phytologist","DOI":"10.1111/j.1469-8137.2010.03536.x","ISSN":"0028646X","issue":"2","language":"en","page":"375-394","source":"DOI.org (Crossref)","title":"Sources of variability in canopy reflectance and the convergent properties of plants: Tansley review","title-short":"Sources of variability in canopy reflectance and the convergent properties of plants","volume":"189","author":[{"family":"Ollinger","given":"S. V."}],"issued":{"date-parts":[["2011",1]]}}}],"schema":"https://github.com/citation-style-language/schema/raw/master/csl-citation.json"} </w:instrText>
      </w:r>
      <w:r>
        <w:rPr>
          <w:rFonts w:ascii="Helvetica" w:hAnsi="Helvetica"/>
          <w:lang w:val="en-US"/>
        </w:rPr>
        <w:fldChar w:fldCharType="separate"/>
      </w:r>
      <w:r>
        <w:rPr>
          <w:rFonts w:ascii="Helvetica" w:hAnsi="Helvetica"/>
          <w:lang w:val="en-GB"/>
        </w:rPr>
        <w:t>(Asner and Martin, 2009; Ollinger, 2011)</w:t>
      </w:r>
      <w:r>
        <w:rPr>
          <w:rFonts w:ascii="Helvetica" w:hAnsi="Helvetica"/>
          <w:lang w:val="en-US"/>
        </w:rPr>
        <w:fldChar w:fldCharType="end"/>
      </w:r>
      <w:r>
        <w:rPr>
          <w:rFonts w:ascii="Helvetica" w:hAnsi="Helvetica"/>
          <w:lang w:val="en-US"/>
        </w:rPr>
        <w:t xml:space="preserve">. </w:t>
      </w:r>
      <w:r w:rsidR="00536A73">
        <w:rPr>
          <w:rFonts w:ascii="Helvetica" w:hAnsi="Helvetica"/>
          <w:lang w:val="en-US"/>
        </w:rPr>
        <w:t>D</w:t>
      </w:r>
      <w:r w:rsidRPr="00491E4D">
        <w:rPr>
          <w:rFonts w:ascii="Helvetica" w:hAnsi="Helvetica"/>
          <w:lang w:val="en-US"/>
        </w:rPr>
        <w:t>ifferences</w:t>
      </w:r>
      <w:r>
        <w:rPr>
          <w:rFonts w:ascii="Helvetica" w:hAnsi="Helvetica"/>
          <w:lang w:val="en-US"/>
        </w:rPr>
        <w:t xml:space="preserve"> in reflectance</w:t>
      </w:r>
      <w:r w:rsidRPr="00491E4D">
        <w:rPr>
          <w:rFonts w:ascii="Helvetica" w:hAnsi="Helvetica"/>
          <w:lang w:val="en-US"/>
        </w:rPr>
        <w:t xml:space="preserve"> would be expressed in mean reflectance values but are not necessarily captured by spectral diversity. </w:t>
      </w:r>
      <w:r>
        <w:rPr>
          <w:rFonts w:ascii="Helvetica" w:hAnsi="Helvetica"/>
          <w:lang w:val="en-US"/>
        </w:rPr>
        <w:t xml:space="preserve"> </w:t>
      </w:r>
    </w:p>
    <w:p w14:paraId="6D9D681C" w14:textId="599E43CB" w:rsidR="00525BA3" w:rsidRDefault="00525BA3" w:rsidP="001343A0">
      <w:pPr>
        <w:pStyle w:val="NormalWeb"/>
        <w:rPr>
          <w:rFonts w:ascii="Helvetica" w:hAnsi="Helvetica"/>
          <w:lang w:val="en-US"/>
        </w:rPr>
      </w:pPr>
      <w:proofErr w:type="spellStart"/>
      <w:r>
        <w:rPr>
          <w:rFonts w:ascii="Helvetica" w:hAnsi="Helvetica"/>
          <w:lang w:val="en-US"/>
        </w:rPr>
        <w:t>ts</w:t>
      </w:r>
      <w:proofErr w:type="spellEnd"/>
    </w:p>
    <w:p w14:paraId="76EA931D" w14:textId="18DF2663" w:rsidR="001343A0" w:rsidRDefault="001343A0" w:rsidP="001343A0">
      <w:pPr>
        <w:pStyle w:val="NormalWeb"/>
        <w:rPr>
          <w:rFonts w:ascii="Helvetica" w:hAnsi="Helvetica"/>
          <w:lang w:val="en-US"/>
        </w:rPr>
      </w:pPr>
      <w:r>
        <w:rPr>
          <w:rFonts w:ascii="Helvetica" w:hAnsi="Helvetica"/>
          <w:lang w:val="en-US"/>
        </w:rPr>
        <w:t xml:space="preserve">Phenological phase may influence how vegetation type discriminate, based on mean reflectance and spectral diversity. At vegetation </w:t>
      </w:r>
      <w:r w:rsidRPr="00491E4D">
        <w:rPr>
          <w:rFonts w:ascii="Helvetica" w:hAnsi="Helvetica"/>
          <w:lang w:val="en-US"/>
        </w:rPr>
        <w:t>senescence</w:t>
      </w:r>
      <w:r>
        <w:rPr>
          <w:rFonts w:ascii="Helvetica" w:hAnsi="Helvetica"/>
          <w:lang w:val="en-US"/>
        </w:rPr>
        <w:t xml:space="preserve">, </w:t>
      </w:r>
      <w:r w:rsidRPr="00491E4D">
        <w:rPr>
          <w:rFonts w:ascii="Helvetica" w:hAnsi="Helvetica"/>
          <w:lang w:val="en-US"/>
        </w:rPr>
        <w:t xml:space="preserve">differences in chemical properties, such as photosynthetic pigmentation are most prominent </w:t>
      </w:r>
      <w:r w:rsidRPr="00491E4D">
        <w:rPr>
          <w:rFonts w:ascii="Helvetica" w:hAnsi="Helvetica"/>
          <w:lang w:val="en-US"/>
        </w:rPr>
        <w:fldChar w:fldCharType="begin"/>
      </w:r>
      <w:r w:rsidRPr="00491E4D">
        <w:rPr>
          <w:rFonts w:ascii="Helvetica" w:hAnsi="Helvetica"/>
          <w:lang w:val="en-US"/>
        </w:rPr>
        <w:instrText xml:space="preserve"> ADDIN ZOTERO_ITEM CSL_CITATION {"citationID":"w2lG7ZMa","properties":{"formattedCitation":"(Beamish et al., 2017)","plainCitation":"(Beamish et al., 2017)","noteIndex":0},"citationItems":[{"id":627,"uris":["http://zotero.org/users/local/8RirLiuI/items/GS736TSU"],"uri":["http://zotero.org/users/local/8RirLiuI/items/GS736TSU"],"itemData":{"id":627,"type":"article-journal","abstract":"Arctic tundra ecosystems exhibit small-scale variations in species composition, micro-topography as well as significant spatial and temporal variations in moisture. These attributes result in similar spectral characteristics between distinct vegetation communities. In this study we examine spectral variability at three phenological phases of leaf-out, maximum canopy, and senescence of ground-based spectroscopy, as well as a simulated Environmental Mapping and Analysis Program (EnMAP) and simulated Sentinel-2 reflectance spectra, from five dominant low-Arctic tundra vegetation communities in the Toolik Lake Research Area, Alaska, in order to inform spectral differentiation and subsequent vegetation classification at both the ground and satellite scale. We used the InStability Index (ISI), a ratio of between endmember and within endmember variability, to determine the most discriminative phenophase and wavelength regions for identification of each vegetation community. Our results show that the senescent phase was the most discriminative phenophase for the identification of the majority of communities when using both ground-based and simulated EnMAP reflectance spectra. Maximum canopy was the most discriminative phenophase for the majority of simulated Sentinel-2 reflectance data. As with previous ground-based spectral characterization of Alaskan low-Arctic tundra, the blue, red, and red-edge parts of the spectrum were most discriminative for all three reflectance datasets. Differences in vegetation colour driven by pigment dynamics appear to be the optimal areas of the spectrum for differentiation using high spectral resolution field spectroscopy and simulated hyperspectral EnMAP and multispectral Sentinel-2 reflectance spectra. The phenological aspect of this study highlights the potential exploitation of more extreme colour differences in vegetation observed during senescence when hyperspectral data is available. The results provide insight into both the community and seasonal dynamics of spectral variability to better understand and interpret currently used broadband vegetation indices and also for improved spectral unmixing of hyperspectral aerial and satellite data which is useful for a wide range of applications from fine-scale monitoring of shifting vegetation composition to the identification of vegetation vigor.","container-title":"Remote Sensing","DOI":"10.3390/rs9111200","issue":"11","language":"en","note":"number: 11\npublisher: Multidisciplinary Digital Publishing Institute","page":"1200","source":"www.mdpi.com","title":"A Phenological Approach to Spectral Differentiation of Low-Arctic Tundra Vegetation Communities, North Slope, Alaska","volume":"9","author":[{"family":"Beamish","given":"Alison Leslie"},{"family":"Coops","given":"Nicholas"},{"family":"Chabrillat","given":"Sabine"},{"family":"Heim","given":"Birgit"}],"issued":{"date-parts":[["2017",11]]}}}],"schema":"https://github.com/citation-style-language/schema/raw/master/csl-citation.json"} </w:instrText>
      </w:r>
      <w:r w:rsidRPr="00491E4D">
        <w:rPr>
          <w:rFonts w:ascii="Helvetica" w:hAnsi="Helvetica"/>
          <w:lang w:val="en-US"/>
        </w:rPr>
        <w:fldChar w:fldCharType="separate"/>
      </w:r>
      <w:r w:rsidRPr="00491E4D">
        <w:rPr>
          <w:rFonts w:ascii="Helvetica" w:hAnsi="Helvetica"/>
          <w:lang w:val="en-US"/>
        </w:rPr>
        <w:t>(Beamish et al., 2017)</w:t>
      </w:r>
      <w:r w:rsidRPr="00491E4D">
        <w:rPr>
          <w:rFonts w:ascii="Helvetica" w:hAnsi="Helvetica"/>
          <w:lang w:val="en-US"/>
        </w:rPr>
        <w:fldChar w:fldCharType="end"/>
      </w:r>
      <w:r w:rsidRPr="00491E4D">
        <w:rPr>
          <w:rFonts w:ascii="Helvetica" w:hAnsi="Helvetica"/>
          <w:lang w:val="en-US"/>
        </w:rPr>
        <w:t xml:space="preserve">. </w:t>
      </w:r>
      <w:r>
        <w:rPr>
          <w:rFonts w:ascii="Helvetica" w:hAnsi="Helvetica"/>
          <w:lang w:val="en-US"/>
        </w:rPr>
        <w:t>P</w:t>
      </w:r>
      <w:r w:rsidRPr="00491E4D">
        <w:rPr>
          <w:rFonts w:ascii="Helvetica" w:hAnsi="Helvetica"/>
          <w:lang w:val="en-US"/>
        </w:rPr>
        <w:t xml:space="preserve">hotosynthetic </w:t>
      </w:r>
      <w:r>
        <w:rPr>
          <w:rFonts w:ascii="Helvetica" w:hAnsi="Helvetica"/>
          <w:lang w:val="en-US"/>
        </w:rPr>
        <w:t>p</w:t>
      </w:r>
      <w:r w:rsidRPr="00491E4D">
        <w:rPr>
          <w:rFonts w:ascii="Helvetica" w:hAnsi="Helvetica"/>
          <w:lang w:val="en-US"/>
        </w:rPr>
        <w:t xml:space="preserve">igmentation influences reflectance across multiple </w:t>
      </w:r>
      <w:r>
        <w:rPr>
          <w:rFonts w:ascii="Helvetica" w:hAnsi="Helvetica"/>
          <w:lang w:val="en-US"/>
        </w:rPr>
        <w:t xml:space="preserve">spectral </w:t>
      </w:r>
      <w:r w:rsidRPr="00491E4D">
        <w:rPr>
          <w:rFonts w:ascii="Helvetica" w:hAnsi="Helvetica"/>
          <w:lang w:val="en-US"/>
        </w:rPr>
        <w:t>regions</w:t>
      </w:r>
      <w:r>
        <w:rPr>
          <w:rFonts w:ascii="Helvetica" w:hAnsi="Helvetica"/>
          <w:lang w:val="en-US"/>
        </w:rPr>
        <w:t>,</w:t>
      </w:r>
      <w:r w:rsidRPr="00491E4D">
        <w:rPr>
          <w:rFonts w:ascii="Helvetica" w:hAnsi="Helvetica"/>
          <w:lang w:val="en-US"/>
        </w:rPr>
        <w:t xml:space="preserve"> resulting in vegetation types showing less differentiation based on their </w:t>
      </w:r>
      <w:r>
        <w:rPr>
          <w:rFonts w:ascii="Helvetica" w:hAnsi="Helvetica"/>
          <w:lang w:val="en-US"/>
        </w:rPr>
        <w:t xml:space="preserve">mean reflectance </w:t>
      </w:r>
      <w:r>
        <w:rPr>
          <w:rFonts w:ascii="Helvetica" w:hAnsi="Helvetica"/>
          <w:lang w:val="en-US"/>
        </w:rPr>
        <w:fldChar w:fldCharType="begin"/>
      </w:r>
      <w:r>
        <w:rPr>
          <w:rFonts w:ascii="Helvetica" w:hAnsi="Helvetica"/>
          <w:lang w:val="en-US"/>
        </w:rPr>
        <w:instrText xml:space="preserve"> ADDIN ZOTERO_ITEM CSL_CITATION {"citationID":"SAlh0wE0","properties":{"formattedCitation":"(Wang, Gamon, Cavender-Bares, et al., 2018b; Wang, Gamon, Schweiger, et al., 2018)","plainCitation":"(Wang, Gamon, Cavender-Bares, et al., 2018b; Wang, Gamon, Schweiger, et al., 2018)","dontUpdate":true,"noteIndex":0},"citationItems":[{"id":458,"uris":["http://zotero.org/users/local/8RirLiuI/items/3HB2Y9DQ"],"uri":["http://zotero.org/users/local/8RirLiuI/items/3HB2Y9DQ"],"itemData":{"id":458,"type":"article-journal","container-title":"Ecological Applications","DOI":"10.1002/eap.1669","ISSN":"10510761","issue":"2","journalAbbreviation":"Ecol Appl","language":"en","page":"541-556","source":"DOI.org (Crossref)","title":"The spatial sensitivity of the spectral diversity-biodiversity relationship: an experimental test in a prairie grassland","title-short":"The spatial sensitivity of the spectral diversity-biodiversity relationship","volume":"28","author":[{"family":"Wang","given":"Ran"},{"family":"Gamon","given":"John A."},{"family":"Cavender-Bares","given":"Jeannine"},{"family":"Townsend","given":"Philip A."},{"family":"Zygielbaum","given":"Arthur I."}],"issued":{"date-parts":[["2018",3]]}}},{"id":508,"uris":["http://zotero.org/users/local/8RirLiuI/items/4Q9XUCYU"],"uri":["http://zotero.org/users/local/8RirLiuI/items/4Q9XUCYU"],"itemData":{"id":508,"type":"article-journal","abstract":"While remote sensing has increasingly been applied to estimate α biodiversity directly through optical diversity, there is a need to better understand the mechanisms behind the optical diversity-biodiversity relationship. Here, we examined the relative contributions of species richness, evenness, and composition to the spectral reflectance, and consider factors confounding the remote estimation of species diversity in a prairie ecosystem experiment at Cedar Creek Ecosystem Science Reserve, Minnesota. We collected hyperspectral reflectance of 16 prairie species using a tram-mounted imaging spectrometer, and a full-range field spectrometer with a leaf clip, and simulated plot-level images from both instruments with different species richness, evenness and composition. Two optical diversity metrics were explored: the coefficient of variation (CV) of spectral reflectance in space and classified species derived from Partial Least Squares Discriminant Analysis (PLS-DA), a spectral classification method. Both optical diversity metrics (CV and PLS-DA classified species) were affected by species richness and evenness. Diversity metrics that combined species richness and evenness together (e.g. Shannon's index) were more strongly correlated with optical diversity than either metric alone. Image-derived data were influenced by both leaf traits and canopy structure and showed larger spectral variability than leaf clip data, indicating that sampling methods influence optical diversity. Leaf and canopy traits both contributed to optical diversity, sometimes in complex or contradictory ways. Large within-species variation sometimes confounded biodiversity estimation from optical diversity, and a single species markedly altered the optical-biodiversity relationship. Biodiversity estimation from CV was strongly influenced by soil background, while estimation from PLS-DA classified species was not sensitive to soil background. These findings are consistent with recent empirical studies and demonstrate that modeling approaches can be used to explore effects of spatial scale and guide regional studies of biodiversity estimation using high spatial and spectral resolution remote sensing.","container-title":"Remote Sensing of Environment","DOI":"10.1016/j.rse.2018.04.010","ISSN":"0034-4257","journalAbbreviation":"Remote Sensing of Environment","language":"en","page":"218-228","source":"ScienceDirect","title":"Influence of species richness, evenness, and composition on optical diversity: A simulation study","title-short":"Influence of species richness, evenness, and composition on optical diversity","volume":"211","author":[{"family":"Wang","given":"Ran"},{"family":"Gamon","given":"John A."},{"family":"Schweiger","given":"Anna K."},{"family":"Cavender-Bares","given":"Jeannine"},{"family":"Townsend","given":"Philip A."},{"family":"Zygielbaum","given":"Arthur I."},{"family":"Kothari","given":"Shan"}],"issued":{"date-parts":[["2018",6,15]]}}}],"schema":"https://github.com/citation-style-language/schema/raw/master/csl-citation.json"} </w:instrText>
      </w:r>
      <w:r>
        <w:rPr>
          <w:rFonts w:ascii="Helvetica" w:hAnsi="Helvetica"/>
          <w:lang w:val="en-US"/>
        </w:rPr>
        <w:fldChar w:fldCharType="separate"/>
      </w:r>
      <w:r w:rsidRPr="006E37CC">
        <w:rPr>
          <w:rFonts w:ascii="Helvetica" w:hAnsi="Helvetica"/>
          <w:noProof/>
          <w:lang w:val="en-US"/>
        </w:rPr>
        <w:t>(Wang, et al., 2018;  2018b)</w:t>
      </w:r>
      <w:r>
        <w:rPr>
          <w:rFonts w:ascii="Helvetica" w:hAnsi="Helvetica"/>
          <w:lang w:val="en-US"/>
        </w:rPr>
        <w:fldChar w:fldCharType="end"/>
      </w:r>
      <w:r w:rsidRPr="00491E4D">
        <w:rPr>
          <w:rFonts w:ascii="Helvetica" w:hAnsi="Helvetica"/>
          <w:lang w:val="en-US"/>
        </w:rPr>
        <w:t xml:space="preserve">. Spectral diversity accounts for variation across </w:t>
      </w:r>
      <w:r w:rsidRPr="006F5E56">
        <w:rPr>
          <w:rFonts w:ascii="Helvetica" w:hAnsi="Helvetica"/>
          <w:lang w:val="en-US"/>
        </w:rPr>
        <w:t xml:space="preserve">spectral regions and would be </w:t>
      </w:r>
      <w:r w:rsidR="00536A73">
        <w:rPr>
          <w:rFonts w:ascii="Helvetica" w:hAnsi="Helvetica"/>
          <w:lang w:val="en-US"/>
        </w:rPr>
        <w:t>a</w:t>
      </w:r>
      <w:r w:rsidRPr="006F5E56">
        <w:rPr>
          <w:rFonts w:ascii="Helvetica" w:hAnsi="Helvetica"/>
          <w:lang w:val="en-US"/>
        </w:rPr>
        <w:t xml:space="preserve"> better metric for distinguishing vegetation types</w:t>
      </w:r>
      <w:r>
        <w:rPr>
          <w:rFonts w:ascii="Helvetica" w:hAnsi="Helvetica"/>
          <w:lang w:val="en-US"/>
        </w:rPr>
        <w:t xml:space="preserve"> (ibid).</w:t>
      </w:r>
      <w:r w:rsidRPr="006E37CC">
        <w:rPr>
          <w:rFonts w:ascii="Helvetica" w:hAnsi="Helvetica"/>
          <w:lang w:val="en-US"/>
        </w:rPr>
        <w:t xml:space="preserve"> </w:t>
      </w:r>
      <w:r w:rsidRPr="006F5E56">
        <w:rPr>
          <w:rFonts w:ascii="Helvetica" w:hAnsi="Helvetica"/>
          <w:lang w:val="en-US"/>
        </w:rPr>
        <w:t xml:space="preserve">Quantifying how </w:t>
      </w:r>
      <w:r>
        <w:rPr>
          <w:rFonts w:ascii="Helvetica" w:hAnsi="Helvetica"/>
          <w:lang w:val="en-US"/>
        </w:rPr>
        <w:t>mean reflectance and spectral diversity</w:t>
      </w:r>
      <w:r w:rsidRPr="006F5E56">
        <w:rPr>
          <w:rFonts w:ascii="Helvetica" w:hAnsi="Helvetica"/>
          <w:lang w:val="en-US"/>
        </w:rPr>
        <w:t xml:space="preserve"> </w:t>
      </w:r>
      <w:r>
        <w:rPr>
          <w:rFonts w:ascii="Helvetica" w:hAnsi="Helvetica"/>
          <w:lang w:val="en-US"/>
        </w:rPr>
        <w:t>vary</w:t>
      </w:r>
      <w:r w:rsidRPr="006F5E56">
        <w:rPr>
          <w:rFonts w:ascii="Helvetica" w:hAnsi="Helvetica"/>
          <w:lang w:val="en-US"/>
        </w:rPr>
        <w:t xml:space="preserve"> </w:t>
      </w:r>
      <w:r>
        <w:rPr>
          <w:rFonts w:ascii="Helvetica" w:hAnsi="Helvetica"/>
          <w:lang w:val="en-US"/>
        </w:rPr>
        <w:t>between</w:t>
      </w:r>
      <w:r w:rsidRPr="006F5E56">
        <w:rPr>
          <w:rFonts w:ascii="Helvetica" w:hAnsi="Helvetica"/>
          <w:lang w:val="en-US"/>
        </w:rPr>
        <w:t xml:space="preserve"> </w:t>
      </w:r>
      <w:r>
        <w:rPr>
          <w:rFonts w:ascii="Helvetica" w:hAnsi="Helvetica"/>
          <w:lang w:val="en-US"/>
        </w:rPr>
        <w:t>phenological phases</w:t>
      </w:r>
      <w:r w:rsidRPr="006F5E56">
        <w:rPr>
          <w:rFonts w:ascii="Helvetica" w:hAnsi="Helvetica"/>
          <w:lang w:val="en-US"/>
        </w:rPr>
        <w:t xml:space="preserve">, could provide insight into when vegetation types are most distinct in their spectral </w:t>
      </w:r>
      <w:r>
        <w:rPr>
          <w:rFonts w:ascii="Helvetica" w:hAnsi="Helvetica"/>
          <w:lang w:val="en-US"/>
        </w:rPr>
        <w:t>signatures.</w:t>
      </w:r>
    </w:p>
    <w:p w14:paraId="201ACA14" w14:textId="77777777" w:rsidR="001343A0" w:rsidRDefault="001343A0" w:rsidP="001343A0">
      <w:pPr>
        <w:pStyle w:val="NormalWeb"/>
        <w:rPr>
          <w:rFonts w:ascii="Helvetica" w:hAnsi="Helvetica"/>
          <w:lang w:val="en-US"/>
        </w:rPr>
      </w:pPr>
      <w:r w:rsidRPr="006F5E56">
        <w:rPr>
          <w:rFonts w:ascii="Helvetica" w:hAnsi="Helvetica"/>
          <w:lang w:val="en-US"/>
        </w:rPr>
        <w:t xml:space="preserve">Furthermore, at senescence, environmental factors such as </w:t>
      </w:r>
      <w:r>
        <w:rPr>
          <w:rFonts w:ascii="Helvetica" w:hAnsi="Helvetica"/>
          <w:lang w:val="en-US"/>
        </w:rPr>
        <w:t>flower cover</w:t>
      </w:r>
      <w:r w:rsidRPr="0041412B">
        <w:rPr>
          <w:rFonts w:ascii="Helvetica" w:hAnsi="Helvetica"/>
          <w:lang w:val="en-US"/>
        </w:rPr>
        <w:t xml:space="preserve"> </w:t>
      </w:r>
      <w:r>
        <w:rPr>
          <w:rFonts w:ascii="Helvetica" w:hAnsi="Helvetica"/>
          <w:lang w:val="en-US"/>
        </w:rPr>
        <w:t>are</w:t>
      </w:r>
      <w:r w:rsidRPr="006F5E56">
        <w:rPr>
          <w:rFonts w:ascii="Helvetica" w:hAnsi="Helvetica"/>
          <w:lang w:val="en-US"/>
        </w:rPr>
        <w:t xml:space="preserve"> less pronounced</w:t>
      </w:r>
      <w:r>
        <w:rPr>
          <w:rFonts w:ascii="Helvetica" w:hAnsi="Helvetica"/>
          <w:lang w:val="en-US"/>
        </w:rPr>
        <w:t>.</w:t>
      </w:r>
      <w:r w:rsidRPr="006F5E56">
        <w:rPr>
          <w:rFonts w:ascii="Helvetica" w:hAnsi="Helvetica"/>
          <w:lang w:val="en-US"/>
        </w:rPr>
        <w:t xml:space="preserve"> </w:t>
      </w:r>
      <w:r>
        <w:rPr>
          <w:rFonts w:ascii="Helvetica" w:hAnsi="Helvetica"/>
          <w:lang w:val="en-US"/>
        </w:rPr>
        <w:t>I found that flower</w:t>
      </w:r>
      <w:r w:rsidRPr="006F5E56">
        <w:rPr>
          <w:rFonts w:ascii="Helvetica" w:hAnsi="Helvetica"/>
          <w:lang w:val="en-US"/>
        </w:rPr>
        <w:t xml:space="preserve"> negatively correlated with spectral diversity</w:t>
      </w:r>
      <w:r>
        <w:rPr>
          <w:rFonts w:ascii="Helvetica" w:hAnsi="Helvetica"/>
          <w:lang w:val="en-US"/>
        </w:rPr>
        <w:t xml:space="preserve"> and which have reduced as seen in </w:t>
      </w:r>
      <w:r w:rsidRPr="006F5E56">
        <w:rPr>
          <w:rFonts w:ascii="Helvetica" w:hAnsi="Helvetica"/>
          <w:lang w:val="en-US"/>
        </w:rPr>
        <w:fldChar w:fldCharType="begin"/>
      </w:r>
      <w:r>
        <w:rPr>
          <w:rFonts w:ascii="Helvetica" w:hAnsi="Helvetica"/>
          <w:lang w:val="en-US"/>
        </w:rPr>
        <w:instrText xml:space="preserve"> ADDIN ZOTERO_ITEM CSL_CITATION {"citationID":"uUjkseht","properties":{"formattedCitation":"(Heumann et al., 2015)","plainCitation":"(Heumann et al., 2015)","dontUpdate":true,"noteIndex":0},"citationItems":[{"id":806,"uris":["http://zotero.org/users/local/8RirLiuI/items/HAJQ3NJY"],"uri":["http://zotero.org/users/local/8RirLiuI/items/HAJQ3NJY"],"itemData":{"id":806,"type":"article-journal","container-title":"Ecological Informatics","DOI":"10.1016/j.ecoinf.2014.10.005","ISSN":"15749541","journalAbbreviation":"Ecological Informatics","language":"en","page":"29-34","source":"DOI.org (Crossref)","title":"Testing the spectral diversity hypothesis using spectroscopy data in a simulated wetland community","volume":"25","author":[{"family":"Heumann","given":"Benjamin W."},{"family":"Hackett","given":"Rachel A."},{"family":"Monfils","given":"Anna K."}],"issued":{"date-parts":[["2015",1]]}}}],"schema":"https://github.com/citation-style-language/schema/raw/master/csl-citation.json"} </w:instrText>
      </w:r>
      <w:r w:rsidRPr="006F5E56">
        <w:rPr>
          <w:rFonts w:ascii="Helvetica" w:hAnsi="Helvetica"/>
          <w:lang w:val="en-US"/>
        </w:rPr>
        <w:fldChar w:fldCharType="separate"/>
      </w:r>
      <w:r w:rsidRPr="006F5E56">
        <w:rPr>
          <w:rFonts w:ascii="Helvetica" w:hAnsi="Helvetica"/>
          <w:noProof/>
          <w:lang w:val="en-US"/>
        </w:rPr>
        <w:t>Heumann et al., 2015</w:t>
      </w:r>
      <w:r w:rsidRPr="006F5E56">
        <w:rPr>
          <w:rFonts w:ascii="Helvetica" w:hAnsi="Helvetica"/>
          <w:lang w:val="en-US"/>
        </w:rPr>
        <w:fldChar w:fldCharType="end"/>
      </w:r>
      <w:r w:rsidRPr="006F5E56">
        <w:rPr>
          <w:rFonts w:ascii="Helvetica" w:hAnsi="Helvetica"/>
          <w:lang w:val="en-US"/>
        </w:rPr>
        <w:t>.</w:t>
      </w:r>
    </w:p>
    <w:p w14:paraId="3EC7358F" w14:textId="77777777" w:rsidR="001343A0" w:rsidRDefault="001343A0" w:rsidP="001343A0">
      <w:pPr>
        <w:pStyle w:val="NormalWeb"/>
        <w:rPr>
          <w:rFonts w:ascii="Helvetica" w:hAnsi="Helvetica"/>
          <w:lang w:val="en-US"/>
        </w:rPr>
      </w:pPr>
      <w:r>
        <w:rPr>
          <w:rFonts w:ascii="Helvetica" w:hAnsi="Helvetica"/>
          <w:lang w:val="en-US"/>
        </w:rPr>
        <w:t>Cite beamish</w:t>
      </w:r>
    </w:p>
    <w:p w14:paraId="7B5E960C" w14:textId="77777777" w:rsidR="001343A0" w:rsidRDefault="001343A0" w:rsidP="001343A0">
      <w:pPr>
        <w:rPr>
          <w:rFonts w:ascii="Arial" w:eastAsia="Times New Roman" w:hAnsi="Arial" w:cs="Arial"/>
          <w:color w:val="222222"/>
          <w:sz w:val="20"/>
          <w:szCs w:val="20"/>
          <w:shd w:val="clear" w:color="auto" w:fill="FFFFFF"/>
          <w:lang w:eastAsia="en-GB"/>
        </w:rPr>
      </w:pPr>
      <w:r w:rsidRPr="00C7489F">
        <w:rPr>
          <w:rFonts w:ascii="Arial" w:eastAsia="Times New Roman" w:hAnsi="Arial" w:cs="Arial"/>
          <w:color w:val="222222"/>
          <w:sz w:val="20"/>
          <w:szCs w:val="20"/>
          <w:shd w:val="clear" w:color="auto" w:fill="FFFFFF"/>
          <w:lang w:eastAsia="en-GB"/>
        </w:rPr>
        <w:t>NDVI also appeared to be affected by flowering, with the mid-season NDVI dip coincident with the period of anthesis (flower opening) for many of the dominant species (</w:t>
      </w:r>
      <w:r w:rsidRPr="00C7489F">
        <w:rPr>
          <w:rFonts w:ascii="Times New Roman" w:eastAsia="Times New Roman" w:hAnsi="Times New Roman" w:cs="Times New Roman"/>
          <w:lang w:eastAsia="en-GB"/>
        </w:rPr>
        <w:fldChar w:fldCharType="begin"/>
      </w:r>
      <w:r w:rsidRPr="00C7489F">
        <w:rPr>
          <w:rFonts w:ascii="Times New Roman" w:eastAsia="Times New Roman" w:hAnsi="Times New Roman" w:cs="Times New Roman"/>
          <w:lang w:eastAsia="en-GB"/>
        </w:rPr>
        <w:instrText xml:space="preserve"> HYPERLINK "https://www.mdpi.com/2072-4292/8/2/128/htm" \l "fig_body_display_remotesensing-08-00128-f005" </w:instrText>
      </w:r>
      <w:r w:rsidRPr="00C7489F">
        <w:rPr>
          <w:rFonts w:ascii="Times New Roman" w:eastAsia="Times New Roman" w:hAnsi="Times New Roman" w:cs="Times New Roman"/>
          <w:lang w:eastAsia="en-GB"/>
        </w:rPr>
        <w:fldChar w:fldCharType="separate"/>
      </w:r>
      <w:r w:rsidRPr="00C7489F">
        <w:rPr>
          <w:rFonts w:ascii="Arial" w:eastAsia="Times New Roman" w:hAnsi="Arial" w:cs="Arial"/>
          <w:b/>
          <w:bCs/>
          <w:color w:val="3156A2"/>
          <w:sz w:val="20"/>
          <w:szCs w:val="20"/>
          <w:u w:val="single"/>
          <w:lang w:eastAsia="en-GB"/>
        </w:rPr>
        <w:t>Figure 5</w:t>
      </w:r>
      <w:r w:rsidRPr="00C7489F">
        <w:rPr>
          <w:rFonts w:ascii="Times New Roman" w:eastAsia="Times New Roman" w:hAnsi="Times New Roman" w:cs="Times New Roman"/>
          <w:lang w:eastAsia="en-GB"/>
        </w:rPr>
        <w:fldChar w:fldCharType="end"/>
      </w:r>
      <w:r w:rsidRPr="00C7489F">
        <w:rPr>
          <w:rFonts w:ascii="Arial" w:eastAsia="Times New Roman" w:hAnsi="Arial" w:cs="Arial"/>
          <w:color w:val="222222"/>
          <w:sz w:val="20"/>
          <w:szCs w:val="20"/>
          <w:shd w:val="clear" w:color="auto" w:fill="FFFFFF"/>
          <w:lang w:eastAsia="en-GB"/>
        </w:rPr>
        <w:t>c).</w:t>
      </w:r>
    </w:p>
    <w:p w14:paraId="76AF4829" w14:textId="77777777" w:rsidR="001343A0" w:rsidRPr="00C7489F" w:rsidRDefault="001343A0" w:rsidP="001343A0">
      <w:pPr>
        <w:rPr>
          <w:rFonts w:ascii="Times New Roman" w:eastAsia="Times New Roman" w:hAnsi="Times New Roman" w:cs="Times New Roman"/>
          <w:lang w:eastAsia="en-GB"/>
        </w:rPr>
      </w:pPr>
    </w:p>
    <w:p w14:paraId="3D704C33" w14:textId="77777777" w:rsidR="001343A0" w:rsidRDefault="001343A0" w:rsidP="001343A0">
      <w:pPr>
        <w:ind w:firstLine="480"/>
        <w:rPr>
          <w:rFonts w:ascii="Times New Roman" w:eastAsia="Times New Roman" w:hAnsi="Times New Roman" w:cs="Times New Roman"/>
          <w:lang w:eastAsia="en-GB"/>
        </w:rPr>
      </w:pPr>
      <w:r w:rsidRPr="00067262">
        <w:rPr>
          <w:rFonts w:ascii="Times New Roman" w:eastAsia="Times New Roman" w:hAnsi="Times New Roman" w:cs="Times New Roman"/>
          <w:lang w:eastAsia="en-GB"/>
        </w:rPr>
        <w:t>the time of maximum flower opening, which has also been shown to reduce NDVI depending upon flower color and its influence on the reflectance spectrum [</w:t>
      </w:r>
      <w:r w:rsidRPr="00067262">
        <w:rPr>
          <w:rFonts w:ascii="Times New Roman" w:eastAsia="Times New Roman" w:hAnsi="Times New Roman" w:cs="Times New Roman"/>
          <w:lang w:eastAsia="en-GB"/>
        </w:rPr>
        <w:fldChar w:fldCharType="begin"/>
      </w:r>
      <w:r w:rsidRPr="00067262">
        <w:rPr>
          <w:rFonts w:ascii="Times New Roman" w:eastAsia="Times New Roman" w:hAnsi="Times New Roman" w:cs="Times New Roman"/>
          <w:lang w:eastAsia="en-GB"/>
        </w:rPr>
        <w:instrText xml:space="preserve"> HYPERLINK "https://www.mdpi.com/2072-4292/8/2/128/htm" \l "B34-remotesensing-08-00128" \o "" </w:instrText>
      </w:r>
      <w:r w:rsidRPr="00067262">
        <w:rPr>
          <w:rFonts w:ascii="Times New Roman" w:eastAsia="Times New Roman" w:hAnsi="Times New Roman" w:cs="Times New Roman"/>
          <w:lang w:eastAsia="en-GB"/>
        </w:rPr>
        <w:fldChar w:fldCharType="separate"/>
      </w:r>
      <w:r w:rsidRPr="00067262">
        <w:rPr>
          <w:rFonts w:ascii="Times New Roman" w:eastAsia="Times New Roman" w:hAnsi="Times New Roman" w:cs="Times New Roman"/>
          <w:b/>
          <w:bCs/>
          <w:color w:val="3156A2"/>
          <w:u w:val="single"/>
          <w:lang w:eastAsia="en-GB"/>
        </w:rPr>
        <w:t>34</w:t>
      </w:r>
      <w:r w:rsidRPr="00067262">
        <w:rPr>
          <w:rFonts w:ascii="Times New Roman" w:eastAsia="Times New Roman" w:hAnsi="Times New Roman" w:cs="Times New Roman"/>
          <w:lang w:eastAsia="en-GB"/>
        </w:rPr>
        <w:fldChar w:fldCharType="end"/>
      </w:r>
      <w:r w:rsidRPr="00067262">
        <w:rPr>
          <w:rFonts w:ascii="Times New Roman" w:eastAsia="Times New Roman" w:hAnsi="Times New Roman" w:cs="Times New Roman"/>
          <w:lang w:eastAsia="en-GB"/>
        </w:rPr>
        <w:t>,</w:t>
      </w:r>
      <w:r w:rsidRPr="00067262">
        <w:rPr>
          <w:rFonts w:ascii="Times New Roman" w:eastAsia="Times New Roman" w:hAnsi="Times New Roman" w:cs="Times New Roman"/>
          <w:lang w:eastAsia="en-GB"/>
        </w:rPr>
        <w:fldChar w:fldCharType="begin"/>
      </w:r>
      <w:r w:rsidRPr="00067262">
        <w:rPr>
          <w:rFonts w:ascii="Times New Roman" w:eastAsia="Times New Roman" w:hAnsi="Times New Roman" w:cs="Times New Roman"/>
          <w:lang w:eastAsia="en-GB"/>
        </w:rPr>
        <w:instrText xml:space="preserve"> HYPERLINK "https://www.mdpi.com/2072-4292/8/2/128/htm" \l "B35-remotesensing-08-00128" \o "" </w:instrText>
      </w:r>
      <w:r w:rsidRPr="00067262">
        <w:rPr>
          <w:rFonts w:ascii="Times New Roman" w:eastAsia="Times New Roman" w:hAnsi="Times New Roman" w:cs="Times New Roman"/>
          <w:lang w:eastAsia="en-GB"/>
        </w:rPr>
        <w:fldChar w:fldCharType="separate"/>
      </w:r>
      <w:r w:rsidRPr="00067262">
        <w:rPr>
          <w:rFonts w:ascii="Times New Roman" w:eastAsia="Times New Roman" w:hAnsi="Times New Roman" w:cs="Times New Roman"/>
          <w:b/>
          <w:bCs/>
          <w:color w:val="3156A2"/>
          <w:u w:val="single"/>
          <w:lang w:eastAsia="en-GB"/>
        </w:rPr>
        <w:t>35</w:t>
      </w:r>
      <w:r w:rsidRPr="00067262">
        <w:rPr>
          <w:rFonts w:ascii="Times New Roman" w:eastAsia="Times New Roman" w:hAnsi="Times New Roman" w:cs="Times New Roman"/>
          <w:lang w:eastAsia="en-GB"/>
        </w:rPr>
        <w:fldChar w:fldCharType="end"/>
      </w:r>
      <w:r w:rsidRPr="00067262">
        <w:rPr>
          <w:rFonts w:ascii="Times New Roman" w:eastAsia="Times New Roman" w:hAnsi="Times New Roman" w:cs="Times New Roman"/>
          <w:lang w:eastAsia="en-GB"/>
        </w:rPr>
        <w:t>,</w:t>
      </w:r>
      <w:r w:rsidRPr="00067262">
        <w:rPr>
          <w:rFonts w:ascii="Times New Roman" w:eastAsia="Times New Roman" w:hAnsi="Times New Roman" w:cs="Times New Roman"/>
          <w:lang w:eastAsia="en-GB"/>
        </w:rPr>
        <w:fldChar w:fldCharType="begin"/>
      </w:r>
      <w:r w:rsidRPr="00067262">
        <w:rPr>
          <w:rFonts w:ascii="Times New Roman" w:eastAsia="Times New Roman" w:hAnsi="Times New Roman" w:cs="Times New Roman"/>
          <w:lang w:eastAsia="en-GB"/>
        </w:rPr>
        <w:instrText xml:space="preserve"> HYPERLINK "https://www.mdpi.com/2072-4292/8/2/128/htm" \l "B36-remotesensing-08-00128" \o "" </w:instrText>
      </w:r>
      <w:r w:rsidRPr="00067262">
        <w:rPr>
          <w:rFonts w:ascii="Times New Roman" w:eastAsia="Times New Roman" w:hAnsi="Times New Roman" w:cs="Times New Roman"/>
          <w:lang w:eastAsia="en-GB"/>
        </w:rPr>
        <w:fldChar w:fldCharType="separate"/>
      </w:r>
      <w:r w:rsidRPr="00067262">
        <w:rPr>
          <w:rFonts w:ascii="Times New Roman" w:eastAsia="Times New Roman" w:hAnsi="Times New Roman" w:cs="Times New Roman"/>
          <w:b/>
          <w:bCs/>
          <w:color w:val="3156A2"/>
          <w:u w:val="single"/>
          <w:lang w:eastAsia="en-GB"/>
        </w:rPr>
        <w:t>36</w:t>
      </w:r>
      <w:r w:rsidRPr="00067262">
        <w:rPr>
          <w:rFonts w:ascii="Times New Roman" w:eastAsia="Times New Roman" w:hAnsi="Times New Roman" w:cs="Times New Roman"/>
          <w:lang w:eastAsia="en-GB"/>
        </w:rPr>
        <w:fldChar w:fldCharType="end"/>
      </w:r>
      <w:r w:rsidRPr="00067262">
        <w:rPr>
          <w:rFonts w:ascii="Times New Roman" w:eastAsia="Times New Roman" w:hAnsi="Times New Roman" w:cs="Times New Roman"/>
          <w:lang w:eastAsia="en-GB"/>
        </w:rPr>
        <w:t>].</w:t>
      </w:r>
    </w:p>
    <w:p w14:paraId="18280B62" w14:textId="77777777" w:rsidR="001343A0" w:rsidRDefault="001343A0" w:rsidP="001343A0">
      <w:pPr>
        <w:ind w:firstLine="480"/>
        <w:rPr>
          <w:rFonts w:ascii="Times New Roman" w:eastAsia="Times New Roman" w:hAnsi="Times New Roman" w:cs="Times New Roman"/>
          <w:lang w:eastAsia="en-GB"/>
        </w:rPr>
      </w:pPr>
    </w:p>
    <w:p w14:paraId="534973AF" w14:textId="77777777" w:rsidR="001343A0" w:rsidRDefault="001343A0" w:rsidP="001343A0">
      <w:pPr>
        <w:ind w:firstLine="480"/>
        <w:rPr>
          <w:rFonts w:ascii="Arial" w:eastAsia="Times New Roman" w:hAnsi="Arial" w:cs="Arial"/>
          <w:color w:val="222222"/>
          <w:sz w:val="20"/>
          <w:szCs w:val="20"/>
          <w:shd w:val="clear" w:color="auto" w:fill="FFFFFF"/>
          <w:lang w:eastAsia="en-GB"/>
        </w:rPr>
      </w:pPr>
      <w:r w:rsidRPr="007147DC">
        <w:rPr>
          <w:rFonts w:ascii="Arial" w:eastAsia="Times New Roman" w:hAnsi="Arial" w:cs="Arial"/>
          <w:color w:val="222222"/>
          <w:sz w:val="20"/>
          <w:szCs w:val="20"/>
          <w:highlight w:val="yellow"/>
          <w:shd w:val="clear" w:color="auto" w:fill="FFFFFF"/>
          <w:lang w:eastAsia="en-GB"/>
        </w:rPr>
        <w:t>although the exact reasons for this deserve further study. This dynamic relationship was most likely affected by canopy development, as well as by prevailing conditions (mid-season warm, dry conditions) and flowering phenology (timing of anthesis).</w:t>
      </w:r>
    </w:p>
    <w:p w14:paraId="43E7EC8C" w14:textId="77777777" w:rsidR="001343A0" w:rsidRDefault="001343A0" w:rsidP="001343A0">
      <w:pPr>
        <w:ind w:firstLine="480"/>
        <w:rPr>
          <w:rFonts w:ascii="Arial" w:eastAsia="Times New Roman" w:hAnsi="Arial" w:cs="Arial"/>
          <w:color w:val="222222"/>
          <w:sz w:val="20"/>
          <w:szCs w:val="20"/>
          <w:shd w:val="clear" w:color="auto" w:fill="FFFFFF"/>
          <w:lang w:eastAsia="en-GB"/>
        </w:rPr>
      </w:pPr>
    </w:p>
    <w:p w14:paraId="336A86E2" w14:textId="77777777" w:rsidR="001343A0" w:rsidRPr="0024542A" w:rsidRDefault="001343A0" w:rsidP="001343A0">
      <w:pPr>
        <w:ind w:firstLine="480"/>
        <w:rPr>
          <w:rFonts w:ascii="Times New Roman" w:eastAsia="Times New Roman" w:hAnsi="Times New Roman" w:cs="Times New Roman"/>
          <w:lang w:eastAsia="en-GB"/>
        </w:rPr>
      </w:pPr>
    </w:p>
    <w:p w14:paraId="18C565A5" w14:textId="77777777" w:rsidR="001343A0" w:rsidRDefault="001343A0" w:rsidP="001343A0">
      <w:pPr>
        <w:rPr>
          <w:rFonts w:ascii="Arial" w:eastAsia="Times New Roman" w:hAnsi="Arial" w:cs="Arial"/>
          <w:color w:val="1C1D1E"/>
          <w:shd w:val="clear" w:color="auto" w:fill="FFFFFF"/>
          <w:lang w:eastAsia="en-GB"/>
        </w:rPr>
      </w:pPr>
      <w:r w:rsidRPr="00452B03">
        <w:rPr>
          <w:rFonts w:ascii="Arial" w:eastAsia="Times New Roman" w:hAnsi="Arial" w:cs="Arial"/>
          <w:color w:val="1C1D1E"/>
          <w:shd w:val="clear" w:color="auto" w:fill="FFFFFF"/>
          <w:lang w:eastAsia="en-GB"/>
        </w:rPr>
        <w:t>This explains the widespread and well</w:t>
      </w:r>
      <w:r w:rsidRPr="00452B03">
        <w:rPr>
          <w:rFonts w:ascii="Cambria Math" w:eastAsia="Times New Roman" w:hAnsi="Cambria Math" w:cs="Cambria Math"/>
          <w:color w:val="1C1D1E"/>
          <w:shd w:val="clear" w:color="auto" w:fill="FFFFFF"/>
          <w:lang w:eastAsia="en-GB"/>
        </w:rPr>
        <w:t>‐</w:t>
      </w:r>
      <w:r w:rsidRPr="00452B03">
        <w:rPr>
          <w:rFonts w:ascii="Arial" w:eastAsia="Times New Roman" w:hAnsi="Arial" w:cs="Arial"/>
          <w:color w:val="1C1D1E"/>
          <w:shd w:val="clear" w:color="auto" w:fill="FFFFFF"/>
          <w:lang w:eastAsia="en-GB"/>
        </w:rPr>
        <w:t>known importance of the NIR region in vegetation remote sensing, but presents an interesting paradox that has yet to be fully explored: that we can often gain more insight about the functioning of plants by examining wavelengths that are not used in photosynthesis than by examining those that are.</w:t>
      </w:r>
      <w:r>
        <w:rPr>
          <w:rFonts w:ascii="Arial" w:eastAsia="Times New Roman" w:hAnsi="Arial" w:cs="Arial"/>
          <w:color w:val="1C1D1E"/>
          <w:shd w:val="clear" w:color="auto" w:fill="FFFFFF"/>
          <w:lang w:eastAsia="en-GB"/>
        </w:rPr>
        <w:fldChar w:fldCharType="begin"/>
      </w:r>
      <w:r>
        <w:rPr>
          <w:rFonts w:ascii="Arial" w:eastAsia="Times New Roman" w:hAnsi="Arial" w:cs="Arial"/>
          <w:color w:val="1C1D1E"/>
          <w:shd w:val="clear" w:color="auto" w:fill="FFFFFF"/>
          <w:lang w:eastAsia="en-GB"/>
        </w:rPr>
        <w:instrText xml:space="preserve"> ADDIN ZOTERO_ITEM CSL_CITATION {"citationID":"Bq7CcNIx","properties":{"formattedCitation":"(Ollinger, 2011)","plainCitation":"(Ollinger, 2011)","noteIndex":0},"citationItems":[{"id":472,"uris":["http://zotero.org/users/local/8RirLiuI/items/JBUCD3WL"],"uri":["http://zotero.org/users/local/8RirLiuI/items/JBUCD3WL"],"itemData":{"id":472,"type":"article-journal","container-title":"New Phytologist","DOI":"10.1111/j.1469-8137.2010.03536.x","ISSN":"0028646X","issue":"2","language":"en","page":"375-394","source":"DOI.org (Crossref)","title":"Sources of variability in canopy reflectance and the convergent properties of plants: Tansley review","title-short":"Sources of variability in canopy reflectance and the convergent properties of plants","volume":"189","author":[{"family":"Ollinger","given":"S. V."}],"issued":{"date-parts":[["2011",1]]}}}],"schema":"https://github.com/citation-style-language/schema/raw/master/csl-citation.json"} </w:instrText>
      </w:r>
      <w:r>
        <w:rPr>
          <w:rFonts w:ascii="Arial" w:eastAsia="Times New Roman" w:hAnsi="Arial" w:cs="Arial"/>
          <w:color w:val="1C1D1E"/>
          <w:shd w:val="clear" w:color="auto" w:fill="FFFFFF"/>
          <w:lang w:eastAsia="en-GB"/>
        </w:rPr>
        <w:fldChar w:fldCharType="separate"/>
      </w:r>
      <w:r>
        <w:rPr>
          <w:rFonts w:ascii="Arial" w:eastAsia="Times New Roman" w:hAnsi="Arial" w:cs="Arial"/>
          <w:noProof/>
          <w:color w:val="1C1D1E"/>
          <w:shd w:val="clear" w:color="auto" w:fill="FFFFFF"/>
          <w:lang w:eastAsia="en-GB"/>
        </w:rPr>
        <w:t>(Ollinger, 2011)</w:t>
      </w:r>
      <w:r>
        <w:rPr>
          <w:rFonts w:ascii="Arial" w:eastAsia="Times New Roman" w:hAnsi="Arial" w:cs="Arial"/>
          <w:color w:val="1C1D1E"/>
          <w:shd w:val="clear" w:color="auto" w:fill="FFFFFF"/>
          <w:lang w:eastAsia="en-GB"/>
        </w:rPr>
        <w:fldChar w:fldCharType="end"/>
      </w:r>
    </w:p>
    <w:p w14:paraId="67D920BD" w14:textId="77777777" w:rsidR="001343A0" w:rsidRDefault="001343A0" w:rsidP="001343A0">
      <w:pPr>
        <w:rPr>
          <w:rFonts w:ascii="Arial" w:eastAsia="Times New Roman" w:hAnsi="Arial" w:cs="Arial"/>
          <w:color w:val="1C1D1E"/>
          <w:shd w:val="clear" w:color="auto" w:fill="FFFFFF"/>
          <w:lang w:eastAsia="en-GB"/>
        </w:rPr>
      </w:pPr>
    </w:p>
    <w:p w14:paraId="0FC9DC89" w14:textId="77777777" w:rsidR="001343A0" w:rsidRDefault="001343A0" w:rsidP="001343A0">
      <w:pPr>
        <w:pStyle w:val="NormalWeb"/>
      </w:pPr>
      <w:r>
        <w:rPr>
          <w:rFonts w:ascii="AdvGARAD" w:hAnsi="AdvGARAD"/>
          <w:sz w:val="20"/>
          <w:szCs w:val="20"/>
        </w:rPr>
        <w:t xml:space="preserve">In reviewing knowledge about the factors affecting canopy reflectance, several interesting themes have emerged. In attempts to identify specific drivers of reflectance, uncer- tainties related to scattering </w:t>
      </w:r>
      <w:r>
        <w:rPr>
          <w:rFonts w:ascii="AdvGARAD" w:hAnsi="AdvGARAD"/>
          <w:sz w:val="20"/>
          <w:szCs w:val="20"/>
        </w:rPr>
        <w:lastRenderedPageBreak/>
        <w:t xml:space="preserve">presently outweigh uncertain- ties related to absorbers (pigments, water, etc.). This is perhaps because absorbers influence specific spectral regions and can be measured more easily than structural properties. </w:t>
      </w:r>
      <w:r w:rsidRPr="00E1025A">
        <w:rPr>
          <w:rFonts w:ascii="AdvGARAD" w:hAnsi="AdvGARAD"/>
          <w:sz w:val="20"/>
          <w:szCs w:val="20"/>
          <w:highlight w:val="yellow"/>
        </w:rPr>
        <w:t>Factors such as leaf anatomy and leaf angle distribution affect scattering over all wavelengths in ways that are diffi- cult to quantify. This presents a challenge for understanding reflectance in the NIR region, where multiple combinations of interdependent properties can yield similar patterns of reflectance. This does not necessarily restrict our ability to</w:t>
      </w:r>
      <w:r>
        <w:rPr>
          <w:rFonts w:ascii="AdvGARAD" w:hAnsi="AdvGARAD"/>
          <w:sz w:val="20"/>
          <w:szCs w:val="20"/>
        </w:rPr>
        <w:t xml:space="preserve"> </w:t>
      </w:r>
    </w:p>
    <w:p w14:paraId="4E1E407F" w14:textId="77777777" w:rsidR="001343A0" w:rsidRPr="00943C70" w:rsidRDefault="001343A0" w:rsidP="001343A0">
      <w:pPr>
        <w:spacing w:before="100" w:beforeAutospacing="1" w:after="100" w:afterAutospacing="1"/>
        <w:rPr>
          <w:rFonts w:ascii="Times New Roman" w:eastAsia="Times New Roman" w:hAnsi="Times New Roman" w:cs="Times New Roman"/>
          <w:lang w:val="en-US" w:eastAsia="en-GB"/>
        </w:rPr>
      </w:pPr>
      <w:r w:rsidRPr="00E1025A">
        <w:rPr>
          <w:rFonts w:ascii="AdvOT596495f2" w:eastAsia="Times New Roman" w:hAnsi="AdvOT596495f2" w:cs="Times New Roman"/>
          <w:highlight w:val="yellow"/>
          <w:lang w:val="en-US" w:eastAsia="en-GB"/>
        </w:rPr>
        <w:t xml:space="preserve">In addition to the biochemical properties and vegetation structure of plants, another factor contributing to the species richness-spectral di- </w:t>
      </w:r>
      <w:proofErr w:type="spellStart"/>
      <w:r w:rsidRPr="00E1025A">
        <w:rPr>
          <w:rFonts w:ascii="AdvOT596495f2" w:eastAsia="Times New Roman" w:hAnsi="AdvOT596495f2" w:cs="Times New Roman"/>
          <w:highlight w:val="yellow"/>
          <w:lang w:val="en-US" w:eastAsia="en-GB"/>
        </w:rPr>
        <w:t>versity</w:t>
      </w:r>
      <w:proofErr w:type="spellEnd"/>
      <w:r w:rsidRPr="00E1025A">
        <w:rPr>
          <w:rFonts w:ascii="AdvOT596495f2" w:eastAsia="Times New Roman" w:hAnsi="AdvOT596495f2" w:cs="Times New Roman"/>
          <w:highlight w:val="yellow"/>
          <w:lang w:val="en-US" w:eastAsia="en-GB"/>
        </w:rPr>
        <w:t xml:space="preserve"> relationship is the impact of phenology (the variation of bio- chemical and structural traits of plants over time). Previous research (e.g. </w:t>
      </w:r>
      <w:proofErr w:type="spellStart"/>
      <w:r w:rsidRPr="00E1025A">
        <w:rPr>
          <w:rFonts w:ascii="AdvOT596495f2" w:eastAsia="Times New Roman" w:hAnsi="AdvOT596495f2" w:cs="Times New Roman"/>
          <w:highlight w:val="yellow"/>
          <w:lang w:val="en-US" w:eastAsia="en-GB"/>
        </w:rPr>
        <w:t>Shurin</w:t>
      </w:r>
      <w:proofErr w:type="spellEnd"/>
      <w:r w:rsidRPr="00E1025A">
        <w:rPr>
          <w:rFonts w:ascii="AdvOT596495f2" w:eastAsia="Times New Roman" w:hAnsi="AdvOT596495f2" w:cs="Times New Roman"/>
          <w:highlight w:val="yellow"/>
          <w:lang w:val="en-US" w:eastAsia="en-GB"/>
        </w:rPr>
        <w:t>, 2007; Wang et al., 2016b; White et al., 2006) has shown that the species richness is dynamic and varies with time.</w:t>
      </w:r>
      <w:r w:rsidRPr="00943C70">
        <w:rPr>
          <w:rFonts w:ascii="AdvOT596495f2" w:eastAsia="Times New Roman" w:hAnsi="AdvOT596495f2" w:cs="Times New Roman"/>
          <w:lang w:val="en-US" w:eastAsia="en-GB"/>
        </w:rPr>
        <w:t xml:space="preserve"> One source of uncertainty not considered in our analysis is the varying phenology of di</w:t>
      </w:r>
      <w:r w:rsidRPr="00943C70">
        <w:rPr>
          <w:rFonts w:ascii="AdvOT596495f2+fb" w:eastAsia="Times New Roman" w:hAnsi="AdvOT596495f2+fb" w:cs="Times New Roman"/>
          <w:lang w:val="en-US" w:eastAsia="en-GB"/>
        </w:rPr>
        <w:t>ff</w:t>
      </w:r>
      <w:r w:rsidRPr="00943C70">
        <w:rPr>
          <w:rFonts w:ascii="AdvOT596495f2" w:eastAsia="Times New Roman" w:hAnsi="AdvOT596495f2" w:cs="Times New Roman"/>
          <w:lang w:val="en-US" w:eastAsia="en-GB"/>
        </w:rPr>
        <w:t xml:space="preserve">erent species within the same sampling unit (e.g. while some species have senesced, others remain green). Although the time of collecting proximal data in our experiment was coincident with the peak growing season and before appreciable senescence occurred, applying the same approach in other phenological stages or other ecosystems with </w:t>
      </w:r>
      <w:proofErr w:type="spellStart"/>
      <w:r w:rsidRPr="00943C70">
        <w:rPr>
          <w:rFonts w:ascii="AdvOT596495f2" w:eastAsia="Times New Roman" w:hAnsi="AdvOT596495f2" w:cs="Times New Roman"/>
          <w:lang w:val="en-US" w:eastAsia="en-GB"/>
        </w:rPr>
        <w:t>dif</w:t>
      </w:r>
      <w:proofErr w:type="spellEnd"/>
      <w:r w:rsidRPr="00943C70">
        <w:rPr>
          <w:rFonts w:ascii="AdvOT596495f2" w:eastAsia="Times New Roman" w:hAnsi="AdvOT596495f2" w:cs="Times New Roman"/>
          <w:lang w:val="en-US" w:eastAsia="en-GB"/>
        </w:rPr>
        <w:t xml:space="preserve">- </w:t>
      </w:r>
      <w:proofErr w:type="spellStart"/>
      <w:r w:rsidRPr="00943C70">
        <w:rPr>
          <w:rFonts w:ascii="AdvOT596495f2" w:eastAsia="Times New Roman" w:hAnsi="AdvOT596495f2" w:cs="Times New Roman"/>
          <w:lang w:val="en-US" w:eastAsia="en-GB"/>
        </w:rPr>
        <w:t>ferent</w:t>
      </w:r>
      <w:proofErr w:type="spellEnd"/>
      <w:r w:rsidRPr="00943C70">
        <w:rPr>
          <w:rFonts w:ascii="AdvOT596495f2" w:eastAsia="Times New Roman" w:hAnsi="AdvOT596495f2" w:cs="Times New Roman"/>
          <w:lang w:val="en-US" w:eastAsia="en-GB"/>
        </w:rPr>
        <w:t xml:space="preserve"> successional stages requires considering the temporally dynamic characteristics of the species. </w:t>
      </w:r>
      <w:r w:rsidRPr="00943C70">
        <w:rPr>
          <w:rFonts w:ascii="AdvOT596495f2" w:eastAsia="Times New Roman" w:hAnsi="AdvOT596495f2" w:cs="Times New Roman"/>
          <w:lang w:val="en-US" w:eastAsia="en-GB"/>
        </w:rPr>
        <w:fldChar w:fldCharType="begin"/>
      </w:r>
      <w:r w:rsidRPr="00943C70">
        <w:rPr>
          <w:rFonts w:ascii="AdvOT596495f2" w:eastAsia="Times New Roman" w:hAnsi="AdvOT596495f2" w:cs="Times New Roman"/>
          <w:lang w:val="en-US" w:eastAsia="en-GB"/>
        </w:rPr>
        <w:instrText xml:space="preserve"> ADDIN ZOTERO_ITEM CSL_CITATION {"citationID":"X6bSgjOX","properties":{"formattedCitation":"(Gholizadeh et al., 2018)","plainCitation":"(Gholizadeh et al., 2018)","noteIndex":0},"citationItems":[{"id":516,"uris":["http://zotero.org/users/local/8RirLiuI/items/XG75ITPJ"],"uri":["http://zotero.org/users/local/8RirLiuI/items/XG75ITPJ"],"itemData":{"id":516,"type":"article-journal","abstract":"Hyperspectral data, with their detailed spectral information at different wavelengths, offer multiple ways to assess biodiversity. One approach, known as the “spectral variation hypothesis” (SVH), proposes that biodiversity is linked to spectral diversity. However, SVH-based approaches, which we refer to as “spectral diversity metrics”, can be confounded by soil exposure and are sensitive to the spatial resolution of the data. To address these issues, we 1) investigated the impact of soil exposure on spectral diversity, 2) identified optimal bands for mapping biodiversity using a spectral diversity metric based on dimension reduction, and 3) assessed the impact of spatial resolution on spectral diversity metrics. In this study, α-diversity (species richness) was used as a measure of plant biodiversity. The study was based on two imaging spectrometry data sets from the Cedar Creek Ecosystem Science Reserve in Central Minnesota, USA, at two levels: proximal and airborne. The data sets included varying degrees of soil background sampled at two different spatial resolutions (1mm and 0.75m). We explored five spectral diversity metrics, including the coefficient of variation, convex hull volume, spectral angle mapper, spectral information divergence, and a newly proposed dimension reduction-based metric called “convex hull area.” For the proximal data set (pixel size of 1mm), filtering soil pixels by applying a normalized difference vegetation index (NDVI) threshold improved the performance of all spectral diversity metrics significantly, with the coefficient of variation showing the highest correlation with species richness. In the airborne data set (pixel size of 0.75m), the convex hull area outperformed other metrics. These findings demonstrate promising approaches for remote sensing of biodiversity, illustrate a confounding effect of soil background on remote diversity measurement, and indicate that the most informative regions of the electromagnetic spectrum for estimating species richness can vary with spatial scale.","container-title":"Remote Sensing of Environment","DOI":"10.1016/j.rse.2017.12.014","ISSN":"0034-4257","journalAbbreviation":"Remote Sensing of Environment","language":"en","page":"240-253","source":"ScienceDirect","title":"Remote sensing of biodiversity: Soil correction and data dimension reduction methods improve assessment of α-diversity (species richness) in prairie ecosystems","title-short":"Remote sensing of biodiversity","volume":"206","author":[{"family":"Gholizadeh","given":"Hamed"},{"family":"Gamon","given":"John A."},{"family":"Zygielbaum","given":"Arthur I."},{"family":"Wang","given":"Ran"},{"family":"Schweiger","given":"Anna K."},{"family":"Cavender-Bares","given":"Jeannine"}],"issued":{"date-parts":[["2018",3,1]]}}}],"schema":"https://github.com/citation-style-language/schema/raw/master/csl-citation.json"} </w:instrText>
      </w:r>
      <w:r w:rsidRPr="00943C70">
        <w:rPr>
          <w:rFonts w:ascii="AdvOT596495f2" w:eastAsia="Times New Roman" w:hAnsi="AdvOT596495f2" w:cs="Times New Roman"/>
          <w:lang w:val="en-US" w:eastAsia="en-GB"/>
        </w:rPr>
        <w:fldChar w:fldCharType="separate"/>
      </w:r>
      <w:r w:rsidRPr="00943C70">
        <w:rPr>
          <w:rFonts w:ascii="AdvOT596495f2" w:eastAsia="Times New Roman" w:hAnsi="AdvOT596495f2" w:cs="Times New Roman"/>
          <w:lang w:val="en-US" w:eastAsia="en-GB"/>
        </w:rPr>
        <w:t>(Gholizadeh et al., 2018)</w:t>
      </w:r>
      <w:r w:rsidRPr="00943C70">
        <w:rPr>
          <w:rFonts w:ascii="AdvOT596495f2" w:eastAsia="Times New Roman" w:hAnsi="AdvOT596495f2" w:cs="Times New Roman"/>
          <w:lang w:val="en-US" w:eastAsia="en-GB"/>
        </w:rPr>
        <w:fldChar w:fldCharType="end"/>
      </w:r>
    </w:p>
    <w:p w14:paraId="799D21F9" w14:textId="77777777" w:rsidR="001343A0" w:rsidRPr="00491E4D" w:rsidRDefault="001343A0" w:rsidP="001343A0">
      <w:pPr>
        <w:jc w:val="both"/>
        <w:rPr>
          <w:rFonts w:ascii="Helvetica" w:eastAsia="Times New Roman" w:hAnsi="Helvetica" w:cs="Times New Roman"/>
          <w:lang w:val="en-US"/>
        </w:rPr>
      </w:pPr>
    </w:p>
    <w:p w14:paraId="1C2D457F" w14:textId="77777777" w:rsidR="001343A0" w:rsidRDefault="001343A0" w:rsidP="001343A0">
      <w:pPr>
        <w:jc w:val="both"/>
        <w:rPr>
          <w:rFonts w:ascii="Helvetica" w:eastAsia="Times New Roman" w:hAnsi="Helvetica" w:cs="Times New Roman"/>
          <w:lang w:val="en-US"/>
        </w:rPr>
      </w:pPr>
      <w:r>
        <w:rPr>
          <w:rFonts w:ascii="Helvetica" w:eastAsia="Times New Roman" w:hAnsi="Helvetica" w:cs="Times New Roman"/>
          <w:lang w:val="en-US"/>
        </w:rPr>
        <w:t>ADD mixed veg and PCA?</w:t>
      </w:r>
      <w:r w:rsidRPr="00F04923">
        <w:rPr>
          <w:rFonts w:ascii="Helvetica" w:hAnsi="Helvetica"/>
          <w:lang w:val="en-US"/>
        </w:rPr>
        <w:t xml:space="preserve"> </w:t>
      </w:r>
      <w:r w:rsidRPr="00491E4D">
        <w:rPr>
          <w:rFonts w:ascii="Helvetica" w:hAnsi="Helvetica"/>
          <w:lang w:val="en-US"/>
        </w:rPr>
        <w:t xml:space="preserve">and the inability to </w:t>
      </w:r>
      <w:r>
        <w:rPr>
          <w:rFonts w:ascii="Helvetica" w:hAnsi="Helvetica"/>
          <w:lang w:val="en-US"/>
        </w:rPr>
        <w:t xml:space="preserve">discriminate </w:t>
      </w:r>
      <w:r w:rsidRPr="00491E4D">
        <w:rPr>
          <w:rFonts w:ascii="Helvetica" w:hAnsi="Helvetica"/>
          <w:lang w:val="en-US"/>
        </w:rPr>
        <w:t>(mixed plots) based on their spectral properties,</w:t>
      </w:r>
    </w:p>
    <w:p w14:paraId="0FCFCC51" w14:textId="77777777" w:rsidR="001343A0" w:rsidRDefault="001343A0" w:rsidP="001343A0">
      <w:pPr>
        <w:rPr>
          <w:rFonts w:ascii="Helvetica" w:hAnsi="Helvetica"/>
          <w:lang w:val="en-US"/>
        </w:rPr>
      </w:pPr>
    </w:p>
    <w:p w14:paraId="31DDF53A" w14:textId="77777777" w:rsidR="001343A0" w:rsidRDefault="001343A0" w:rsidP="001343A0">
      <w:pPr>
        <w:rPr>
          <w:rFonts w:ascii="Helvetica" w:hAnsi="Helvetica"/>
          <w:lang w:val="en-US"/>
        </w:rPr>
      </w:pPr>
    </w:p>
    <w:p w14:paraId="2B157595" w14:textId="77777777" w:rsidR="001343A0" w:rsidRPr="00491E4D" w:rsidRDefault="001343A0" w:rsidP="001343A0">
      <w:pPr>
        <w:rPr>
          <w:rFonts w:ascii="Helvetica" w:hAnsi="Helvetica"/>
          <w:lang w:val="en-US"/>
        </w:rPr>
      </w:pPr>
    </w:p>
    <w:p w14:paraId="714CA1DA" w14:textId="188B224F" w:rsidR="001343A0" w:rsidRDefault="001343A0" w:rsidP="001343A0">
      <w:pPr>
        <w:rPr>
          <w:rFonts w:ascii="Helvetica" w:hAnsi="Helvetica"/>
          <w:b/>
          <w:bCs/>
          <w:lang w:val="en-US"/>
        </w:rPr>
      </w:pPr>
      <w:r w:rsidRPr="00491E4D">
        <w:rPr>
          <w:rFonts w:ascii="Helvetica" w:hAnsi="Helvetica"/>
          <w:b/>
          <w:bCs/>
          <w:lang w:val="en-US"/>
        </w:rPr>
        <w:t>4.2.2 Spectral signatures by year</w:t>
      </w:r>
    </w:p>
    <w:p w14:paraId="2CAFEC7E" w14:textId="741075A9" w:rsidR="00745E2E" w:rsidRDefault="00745E2E" w:rsidP="001343A0">
      <w:pPr>
        <w:rPr>
          <w:rFonts w:ascii="Helvetica" w:hAnsi="Helvetica"/>
          <w:b/>
          <w:bCs/>
          <w:lang w:val="en-US"/>
        </w:rPr>
      </w:pPr>
    </w:p>
    <w:p w14:paraId="367ED712" w14:textId="77777777" w:rsidR="00745E2E" w:rsidRDefault="00745E2E" w:rsidP="001343A0">
      <w:pPr>
        <w:rPr>
          <w:rFonts w:ascii="Helvetica" w:hAnsi="Helvetica"/>
          <w:b/>
          <w:bCs/>
          <w:lang w:val="en-US"/>
        </w:rPr>
      </w:pPr>
    </w:p>
    <w:p w14:paraId="71534DAE" w14:textId="2C03D9F9" w:rsidR="000B1CD0" w:rsidRDefault="00745E2E" w:rsidP="001343A0">
      <w:pPr>
        <w:rPr>
          <w:rFonts w:ascii="Helvetica" w:hAnsi="Helvetica"/>
          <w:b/>
          <w:bCs/>
          <w:lang w:val="en-US"/>
        </w:rPr>
      </w:pPr>
      <w:r>
        <w:rPr>
          <w:rFonts w:ascii="Helvetica" w:hAnsi="Helvetica"/>
          <w:noProof/>
          <w:lang w:val="en-US"/>
        </w:rPr>
        <w:lastRenderedPageBreak/>
        <w:drawing>
          <wp:inline distT="0" distB="0" distL="0" distR="0" wp14:anchorId="2B0A8453" wp14:editId="62A7F691">
            <wp:extent cx="5727700" cy="6068345"/>
            <wp:effectExtent l="0" t="0" r="0" b="2540"/>
            <wp:docPr id="19" name="Picture 1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2020-05-03 at 17.29.08.png"/>
                    <pic:cNvPicPr/>
                  </pic:nvPicPr>
                  <pic:blipFill>
                    <a:blip r:embed="rId22">
                      <a:extLst>
                        <a:ext uri="{28A0092B-C50C-407E-A947-70E740481C1C}">
                          <a14:useLocalDpi xmlns:a14="http://schemas.microsoft.com/office/drawing/2010/main" val="0"/>
                        </a:ext>
                      </a:extLst>
                    </a:blip>
                    <a:stretch>
                      <a:fillRect/>
                    </a:stretch>
                  </pic:blipFill>
                  <pic:spPr>
                    <a:xfrm>
                      <a:off x="0" y="0"/>
                      <a:ext cx="5727700" cy="6068345"/>
                    </a:xfrm>
                    <a:prstGeom prst="rect">
                      <a:avLst/>
                    </a:prstGeom>
                  </pic:spPr>
                </pic:pic>
              </a:graphicData>
            </a:graphic>
          </wp:inline>
        </w:drawing>
      </w:r>
    </w:p>
    <w:p w14:paraId="2ACE007F" w14:textId="7F09AC59" w:rsidR="00F213EB" w:rsidRDefault="00F213EB" w:rsidP="001343A0">
      <w:pPr>
        <w:rPr>
          <w:rFonts w:ascii="Helvetica" w:hAnsi="Helvetica"/>
          <w:b/>
          <w:bCs/>
          <w:lang w:val="en-US"/>
        </w:rPr>
      </w:pPr>
    </w:p>
    <w:p w14:paraId="0DC6C5A7" w14:textId="77777777" w:rsidR="00F213EB" w:rsidRDefault="00F213EB" w:rsidP="001343A0">
      <w:pPr>
        <w:rPr>
          <w:rFonts w:ascii="Helvetica" w:hAnsi="Helvetica"/>
          <w:b/>
          <w:bCs/>
          <w:lang w:val="en-US"/>
        </w:rPr>
      </w:pPr>
    </w:p>
    <w:p w14:paraId="691CA2CD" w14:textId="77777777" w:rsidR="001343A0" w:rsidRDefault="001343A0" w:rsidP="001343A0">
      <w:pPr>
        <w:rPr>
          <w:rFonts w:ascii="Helvetica" w:hAnsi="Helvetica"/>
          <w:b/>
          <w:bCs/>
          <w:lang w:val="en-US"/>
        </w:rPr>
      </w:pPr>
    </w:p>
    <w:p w14:paraId="5E67B3F9" w14:textId="77777777" w:rsidR="005819C1" w:rsidRDefault="001343A0" w:rsidP="001343A0">
      <w:pPr>
        <w:rPr>
          <w:rFonts w:ascii="Helvetica" w:hAnsi="Helvetica"/>
          <w:lang w:val="en-US"/>
        </w:rPr>
      </w:pPr>
      <w:r>
        <w:rPr>
          <w:rFonts w:ascii="Helvetica" w:hAnsi="Helvetica"/>
          <w:lang w:val="en-US"/>
        </w:rPr>
        <w:t>Between years variation in spectral signatures may be attributed to inconsistent conditions at the time of measurements</w:t>
      </w:r>
      <w:r w:rsidRPr="00491E4D">
        <w:rPr>
          <w:rFonts w:ascii="Helvetica" w:hAnsi="Helvetica"/>
          <w:lang w:val="en-US"/>
        </w:rPr>
        <w:t xml:space="preserve">. </w:t>
      </w:r>
      <w:r>
        <w:rPr>
          <w:rFonts w:ascii="Helvetica" w:hAnsi="Helvetica"/>
          <w:lang w:val="en-US"/>
        </w:rPr>
        <w:t xml:space="preserve">At Arctic sites, persistent cloud cover, </w:t>
      </w:r>
      <w:r w:rsidRPr="00166311">
        <w:rPr>
          <w:rFonts w:ascii="Helvetica" w:hAnsi="Helvetica"/>
          <w:lang w:val="en-US"/>
        </w:rPr>
        <w:t>variable solar irradiance</w:t>
      </w:r>
      <w:r w:rsidR="001D1BF2">
        <w:rPr>
          <w:rFonts w:ascii="Helvetica" w:hAnsi="Helvetica"/>
          <w:lang w:val="en-US"/>
        </w:rPr>
        <w:t xml:space="preserve">, </w:t>
      </w:r>
      <w:r>
        <w:rPr>
          <w:rFonts w:ascii="Helvetica" w:hAnsi="Helvetica"/>
          <w:lang w:val="en-US"/>
        </w:rPr>
        <w:t xml:space="preserve">and short phenological phases impact measurement </w:t>
      </w:r>
      <w:r w:rsidRPr="005A4564">
        <w:rPr>
          <w:rFonts w:ascii="Helvetica" w:hAnsi="Helvetica"/>
          <w:lang w:val="en-US"/>
        </w:rPr>
        <w:t>quality</w:t>
      </w:r>
      <w:r>
        <w:rPr>
          <w:rFonts w:ascii="Helvetica" w:hAnsi="Helvetica"/>
          <w:lang w:val="en-US"/>
        </w:rPr>
        <w:t xml:space="preserve"> </w:t>
      </w:r>
      <w:r w:rsidRPr="000B1CD0">
        <w:rPr>
          <w:rFonts w:ascii="Helvetica" w:hAnsi="Helvetica"/>
          <w:lang w:val="en-US"/>
        </w:rPr>
        <w:t xml:space="preserve">and </w:t>
      </w:r>
      <w:r w:rsidR="000B1CD0">
        <w:rPr>
          <w:rFonts w:ascii="Helvetica" w:hAnsi="Helvetica"/>
          <w:lang w:val="en-US"/>
        </w:rPr>
        <w:t>the ability to replicate measurements between years</w:t>
      </w:r>
      <w:r>
        <w:rPr>
          <w:rFonts w:ascii="Helvetica" w:hAnsi="Helvetica"/>
          <w:lang w:val="en-US"/>
        </w:rPr>
        <w:t xml:space="preserve"> </w:t>
      </w:r>
      <w:r>
        <w:rPr>
          <w:rFonts w:ascii="Helvetica" w:hAnsi="Helvetica"/>
          <w:lang w:val="en-US"/>
        </w:rPr>
        <w:fldChar w:fldCharType="begin"/>
      </w:r>
      <w:r w:rsidR="000B1CD0">
        <w:rPr>
          <w:rFonts w:ascii="Helvetica" w:hAnsi="Helvetica"/>
          <w:lang w:val="en-US"/>
        </w:rPr>
        <w:instrText xml:space="preserve"> ADDIN ZOTERO_ITEM CSL_CITATION {"citationID":"KNDQr6tb","properties":{"formattedCitation":"(Beamish et al., 2017; Hope et al., 1993)","plainCitation":"(Beamish et al., 2017; Hope et al., 1993)","noteIndex":0},"citationItems":[{"id":627,"uris":["http://zotero.org/users/local/8RirLiuI/items/GS736TSU"],"uri":["http://zotero.org/users/local/8RirLiuI/items/GS736TSU"],"itemData":{"id":627,"type":"article-journal","abstract":"Arctic tundra ecosystems exhibit small-scale variations in species composition, micro-topography as well as significant spatial and temporal variations in moisture. These attributes result in similar spectral characteristics between distinct vegetation communities. In this study we examine spectral variability at three phenological phases of leaf-out, maximum canopy, and senescence of ground-based spectroscopy, as well as a simulated Environmental Mapping and Analysis Program (EnMAP) and simulated Sentinel-2 reflectance spectra, from five dominant low-Arctic tundra vegetation communities in the Toolik Lake Research Area, Alaska, in order to inform spectral differentiation and subsequent vegetation classification at both the ground and satellite scale. We used the InStability Index (ISI), a ratio of between endmember and within endmember variability, to determine the most discriminative phenophase and wavelength regions for identification of each vegetation community. Our results show that the senescent phase was the most discriminative phenophase for the identification of the majority of communities when using both ground-based and simulated EnMAP reflectance spectra. Maximum canopy was the most discriminative phenophase for the majority of simulated Sentinel-2 reflectance data. As with previous ground-based spectral characterization of Alaskan low-Arctic tundra, the blue, red, and red-edge parts of the spectrum were most discriminative for all three reflectance datasets. Differences in vegetation colour driven by pigment dynamics appear to be the optimal areas of the spectrum for differentiation using high spectral resolution field spectroscopy and simulated hyperspectral EnMAP and multispectral Sentinel-2 reflectance spectra. The phenological aspect of this study highlights the potential exploitation of more extreme colour differences in vegetation observed during senescence when hyperspectral data is available. The results provide insight into both the community and seasonal dynamics of spectral variability to better understand and interpret currently used broadband vegetation indices and also for improved spectral unmixing of hyperspectral aerial and satellite data which is useful for a wide range of applications from fine-scale monitoring of shifting vegetation composition to the identification of vegetation vigor.","container-title":"Remote Sensing","DOI":"10.3390/rs9111200","issue":"11","language":"en","note":"number: 11\npublisher: Multidisciplinary Digital Publishing Institute","page":"1200","source":"www.mdpi.com","title":"A Phenological Approach to Spectral Differentiation of Low-Arctic Tundra Vegetation Communities, North Slope, Alaska","volume":"9","author":[{"family":"Beamish","given":"Alison Leslie"},{"family":"Coops","given":"Nicholas"},{"family":"Chabrillat","given":"Sabine"},{"family":"Heim","given":"Birgit"}],"issued":{"date-parts":[["2017",11]]}}},{"id":824,"uris":["http://zotero.org/users/local/8RirLiuI/items/RJQAVQD7"],"uri":["http://zotero.org/users/local/8RirLiuI/items/RJQAVQD7"],"itemData":{"id":824,"type":"article-journal","container-title":"International Journal of Remote Sensing","DOI":"10.1080/01431169308954008","ISSN":"0143-1161, 1366-5901","issue":"10","journalAbbreviation":"International Journal of Remote Sensing","language":"en","page":"1861-1874","source":"DOI.org (Crossref)","title":"The relationship between tussock tundra spectral reflectance properties and biomass and vegetation composition","volume":"14","author":[{"family":"Hope","given":"A. S."},{"family":"Kimball","given":"J. S."},{"family":"Stow","given":"D. A."}],"issued":{"date-parts":[["1993",7]]}}}],"schema":"https://github.com/citation-style-language/schema/raw/master/csl-citation.json"} </w:instrText>
      </w:r>
      <w:r>
        <w:rPr>
          <w:rFonts w:ascii="Helvetica" w:hAnsi="Helvetica"/>
          <w:lang w:val="en-US"/>
        </w:rPr>
        <w:fldChar w:fldCharType="separate"/>
      </w:r>
      <w:r w:rsidR="000B1CD0">
        <w:rPr>
          <w:rFonts w:ascii="Helvetica" w:hAnsi="Helvetica"/>
          <w:noProof/>
          <w:lang w:val="en-US"/>
        </w:rPr>
        <w:t>(Beamish et al., 2017; Hope et al., 1993)</w:t>
      </w:r>
      <w:r>
        <w:rPr>
          <w:rFonts w:ascii="Helvetica" w:hAnsi="Helvetica"/>
          <w:lang w:val="en-US"/>
        </w:rPr>
        <w:fldChar w:fldCharType="end"/>
      </w:r>
      <w:r>
        <w:rPr>
          <w:rFonts w:ascii="Helvetica" w:hAnsi="Helvetica"/>
          <w:lang w:val="en-US"/>
        </w:rPr>
        <w:t>.</w:t>
      </w:r>
    </w:p>
    <w:p w14:paraId="2D2DDF1B" w14:textId="77777777" w:rsidR="005819C1" w:rsidRDefault="005819C1" w:rsidP="001343A0">
      <w:pPr>
        <w:rPr>
          <w:rFonts w:ascii="Helvetica" w:hAnsi="Helvetica"/>
          <w:lang w:val="en-US"/>
        </w:rPr>
      </w:pPr>
    </w:p>
    <w:p w14:paraId="5AAE79AE" w14:textId="615549CE" w:rsidR="0034745D" w:rsidRDefault="005819C1" w:rsidP="001343A0">
      <w:pPr>
        <w:rPr>
          <w:rFonts w:ascii="Helvetica" w:hAnsi="Helvetica"/>
          <w:lang w:val="en-US"/>
        </w:rPr>
      </w:pPr>
      <w:r>
        <w:rPr>
          <w:rFonts w:ascii="Helvetica" w:hAnsi="Helvetica"/>
          <w:lang w:val="en-US"/>
        </w:rPr>
        <w:t xml:space="preserve">Increased could cover at time of 2018 measurements may have </w:t>
      </w:r>
      <w:r w:rsidR="00BA0DF1">
        <w:rPr>
          <w:rFonts w:ascii="Helvetica" w:hAnsi="Helvetica"/>
          <w:lang w:val="en-US"/>
        </w:rPr>
        <w:t xml:space="preserve">confounded spectral measurements </w:t>
      </w:r>
      <w:r w:rsidR="00BA0DF1">
        <w:rPr>
          <w:rFonts w:ascii="Helvetica" w:hAnsi="Helvetica"/>
          <w:lang w:val="en-US"/>
        </w:rPr>
        <w:fldChar w:fldCharType="begin"/>
      </w:r>
      <w:r w:rsidR="00BA0DF1">
        <w:rPr>
          <w:rFonts w:ascii="Helvetica" w:hAnsi="Helvetica"/>
          <w:lang w:val="en-US"/>
        </w:rPr>
        <w:instrText xml:space="preserve"> ADDIN ZOTERO_ITEM CSL_CITATION {"citationID":"MvdOz5WV","properties":{"formattedCitation":"(Hope et al., 1993)","plainCitation":"(Hope et al., 1993)","noteIndex":0},"citationItems":[{"id":824,"uris":["http://zotero.org/users/local/8RirLiuI/items/RJQAVQD7"],"uri":["http://zotero.org/users/local/8RirLiuI/items/RJQAVQD7"],"itemData":{"id":824,"type":"article-journal","container-title":"International Journal of Remote Sensing","DOI":"10.1080/01431169308954008","ISSN":"0143-1161, 1366-5901","issue":"10","journalAbbreviation":"International Journal of Remote Sensing","language":"en","page":"1861-1874","source":"DOI.org (Crossref)","title":"The relationship between tussock tundra spectral reflectance properties and biomass and vegetation composition","volume":"14","author":[{"family":"Hope","given":"A. S."},{"family":"Kimball","given":"J. S."},{"family":"Stow","given":"D. A."}],"issued":{"date-parts":[["1993",7]]}}}],"schema":"https://github.com/citation-style-language/schema/raw/master/csl-citation.json"} </w:instrText>
      </w:r>
      <w:r w:rsidR="00BA0DF1">
        <w:rPr>
          <w:rFonts w:ascii="Helvetica" w:hAnsi="Helvetica"/>
          <w:lang w:val="en-US"/>
        </w:rPr>
        <w:fldChar w:fldCharType="separate"/>
      </w:r>
      <w:r w:rsidR="00BA0DF1">
        <w:rPr>
          <w:rFonts w:ascii="Helvetica" w:hAnsi="Helvetica"/>
          <w:noProof/>
          <w:lang w:val="en-US"/>
        </w:rPr>
        <w:t>(Hope et al., 1993)</w:t>
      </w:r>
      <w:r w:rsidR="00BA0DF1">
        <w:rPr>
          <w:rFonts w:ascii="Helvetica" w:hAnsi="Helvetica"/>
          <w:lang w:val="en-US"/>
        </w:rPr>
        <w:fldChar w:fldCharType="end"/>
      </w:r>
      <w:r>
        <w:rPr>
          <w:rFonts w:ascii="Helvetica" w:hAnsi="Helvetica"/>
          <w:lang w:val="en-US"/>
        </w:rPr>
        <w:t>.</w:t>
      </w:r>
      <w:r w:rsidR="00BA0DF1">
        <w:rPr>
          <w:rFonts w:ascii="Helvetica" w:hAnsi="Helvetica"/>
          <w:lang w:val="en-US"/>
        </w:rPr>
        <w:t xml:space="preserve"> Measurements where calibrated for solar </w:t>
      </w:r>
      <w:r w:rsidR="00BA0DF1">
        <w:rPr>
          <w:rFonts w:ascii="Helvetica" w:hAnsi="Helvetica"/>
          <w:lang w:val="en-US"/>
        </w:rPr>
        <w:t xml:space="preserve">irradiance conditions calibration </w:t>
      </w:r>
      <w:r w:rsidR="00BA0DF1">
        <w:rPr>
          <w:rFonts w:ascii="Helvetica" w:hAnsi="Helvetica"/>
          <w:lang w:val="en-US"/>
        </w:rPr>
        <w:t>making cloud cover an unlikely source for the observed difference between years.</w:t>
      </w:r>
      <w:r w:rsidR="0034745D">
        <w:rPr>
          <w:rFonts w:ascii="Helvetica" w:hAnsi="Helvetica"/>
          <w:lang w:val="en-US"/>
        </w:rPr>
        <w:t xml:space="preserve"> </w:t>
      </w:r>
      <w:r w:rsidR="001D281E">
        <w:rPr>
          <w:rFonts w:ascii="Helvetica" w:hAnsi="Helvetica"/>
          <w:lang w:val="en-US"/>
        </w:rPr>
        <w:t>Short growing season at high</w:t>
      </w:r>
      <w:r w:rsidR="00453FD3">
        <w:rPr>
          <w:rFonts w:ascii="Helvetica" w:hAnsi="Helvetica"/>
          <w:lang w:val="en-US"/>
        </w:rPr>
        <w:t xml:space="preserve"> latitudes result in rapid sifts in phenology</w:t>
      </w:r>
      <w:r w:rsidR="00525BA3">
        <w:rPr>
          <w:rFonts w:ascii="Helvetica" w:hAnsi="Helvetica"/>
          <w:lang w:val="en-US"/>
        </w:rPr>
        <w:t xml:space="preserve"> (cite)</w:t>
      </w:r>
      <w:r w:rsidR="0034745D">
        <w:rPr>
          <w:rFonts w:ascii="Helvetica" w:hAnsi="Helvetica"/>
          <w:lang w:val="en-US"/>
        </w:rPr>
        <w:t>.</w:t>
      </w:r>
      <w:r w:rsidR="00453FD3">
        <w:rPr>
          <w:rFonts w:ascii="Helvetica" w:hAnsi="Helvetica"/>
          <w:lang w:val="en-US"/>
        </w:rPr>
        <w:t xml:space="preserve"> </w:t>
      </w:r>
      <w:r w:rsidR="0038788C">
        <w:rPr>
          <w:rFonts w:ascii="Helvetica" w:hAnsi="Helvetica"/>
          <w:lang w:val="en-US"/>
        </w:rPr>
        <w:t xml:space="preserve">Measurement occurring 6 days earlier in 2019 would </w:t>
      </w:r>
      <w:r w:rsidR="0038788C">
        <w:rPr>
          <w:rFonts w:ascii="Helvetica" w:hAnsi="Helvetica"/>
          <w:lang w:val="en-US"/>
        </w:rPr>
        <w:lastRenderedPageBreak/>
        <w:t xml:space="preserve">result in </w:t>
      </w:r>
      <w:r w:rsidR="000E79A4">
        <w:rPr>
          <w:rFonts w:ascii="Helvetica" w:hAnsi="Helvetica"/>
          <w:lang w:val="en-US"/>
        </w:rPr>
        <w:t xml:space="preserve">vegetation </w:t>
      </w:r>
      <w:r w:rsidR="00E212E0">
        <w:rPr>
          <w:rFonts w:ascii="Helvetica" w:hAnsi="Helvetica"/>
          <w:lang w:val="en-US"/>
        </w:rPr>
        <w:t xml:space="preserve">still </w:t>
      </w:r>
      <w:r w:rsidR="000E79A4">
        <w:rPr>
          <w:rFonts w:ascii="Helvetica" w:hAnsi="Helvetica"/>
          <w:lang w:val="en-US"/>
        </w:rPr>
        <w:t xml:space="preserve">exhibiting typical </w:t>
      </w:r>
      <w:r w:rsidR="000E79A4">
        <w:rPr>
          <w:rFonts w:ascii="Helvetica" w:hAnsi="Helvetica"/>
          <w:lang w:val="en-US"/>
        </w:rPr>
        <w:t>maximum</w:t>
      </w:r>
      <w:r w:rsidR="00E212E0">
        <w:rPr>
          <w:rFonts w:ascii="Helvetica" w:hAnsi="Helvetica"/>
          <w:lang w:val="en-US"/>
        </w:rPr>
        <w:t xml:space="preserve"> canopy</w:t>
      </w:r>
      <w:r w:rsidR="000E79A4">
        <w:rPr>
          <w:rFonts w:ascii="Helvetica" w:hAnsi="Helvetica"/>
          <w:lang w:val="en-US"/>
        </w:rPr>
        <w:t xml:space="preserve"> </w:t>
      </w:r>
      <w:r w:rsidR="000E79A4">
        <w:rPr>
          <w:rFonts w:ascii="Helvetica" w:hAnsi="Helvetica"/>
          <w:lang w:val="en-US"/>
        </w:rPr>
        <w:t>characterizes</w:t>
      </w:r>
      <w:r w:rsidR="00E212E0">
        <w:rPr>
          <w:rFonts w:ascii="Helvetica" w:hAnsi="Helvetica"/>
          <w:lang w:val="en-US"/>
        </w:rPr>
        <w:t xml:space="preserve">, while in 2018 vegetation would be beginning to </w:t>
      </w:r>
      <w:r w:rsidR="00E212E0">
        <w:rPr>
          <w:rFonts w:ascii="Helvetica" w:hAnsi="Helvetica"/>
          <w:lang w:val="en-US"/>
        </w:rPr>
        <w:t>senescence</w:t>
      </w:r>
      <w:r w:rsidR="00E212E0">
        <w:rPr>
          <w:rFonts w:ascii="Helvetica" w:hAnsi="Helvetica"/>
          <w:lang w:val="en-US"/>
        </w:rPr>
        <w:t>.</w:t>
      </w:r>
      <w:r w:rsidR="00787154">
        <w:rPr>
          <w:rFonts w:ascii="Helvetica" w:hAnsi="Helvetica"/>
          <w:lang w:val="en-US"/>
        </w:rPr>
        <w:t xml:space="preserve"> </w:t>
      </w:r>
    </w:p>
    <w:p w14:paraId="0AE65C0E" w14:textId="77777777" w:rsidR="0034745D" w:rsidRDefault="0034745D" w:rsidP="001343A0">
      <w:pPr>
        <w:rPr>
          <w:rFonts w:ascii="Helvetica" w:hAnsi="Helvetica"/>
          <w:lang w:val="en-US"/>
        </w:rPr>
      </w:pPr>
    </w:p>
    <w:p w14:paraId="3610999E" w14:textId="727EF0BC" w:rsidR="004A1F9E" w:rsidRDefault="00787154" w:rsidP="001343A0">
      <w:pPr>
        <w:rPr>
          <w:rFonts w:ascii="Helvetica" w:hAnsi="Helvetica"/>
          <w:lang w:val="en-US"/>
        </w:rPr>
      </w:pPr>
      <w:r>
        <w:rPr>
          <w:rFonts w:ascii="Helvetica" w:hAnsi="Helvetica"/>
          <w:lang w:val="en-US"/>
        </w:rPr>
        <w:t>Phenological phase influences how well vegetation types discriminate based on spectral signatures</w:t>
      </w:r>
      <w:r w:rsidR="0034745D">
        <w:rPr>
          <w:rFonts w:ascii="Helvetica" w:hAnsi="Helvetica"/>
          <w:lang w:val="en-US"/>
        </w:rPr>
        <w:t>, with senescence being when vegetation types are spectrally most distinct</w:t>
      </w:r>
      <w:r>
        <w:rPr>
          <w:rFonts w:ascii="Helvetica" w:hAnsi="Helvetica"/>
          <w:lang w:val="en-US"/>
        </w:rPr>
        <w:t xml:space="preserve"> </w:t>
      </w:r>
      <w:r>
        <w:rPr>
          <w:rFonts w:ascii="Helvetica" w:hAnsi="Helvetica"/>
          <w:lang w:val="en-US"/>
        </w:rPr>
        <w:fldChar w:fldCharType="begin"/>
      </w:r>
      <w:r>
        <w:rPr>
          <w:rFonts w:ascii="Helvetica" w:hAnsi="Helvetica"/>
          <w:lang w:val="en-US"/>
        </w:rPr>
        <w:instrText xml:space="preserve"> ADDIN ZOTERO_ITEM CSL_CITATION {"citationID":"k439tQ4j","properties":{"formattedCitation":"(Beamish et al., 2017)","plainCitation":"(Beamish et al., 2017)","noteIndex":0},"citationItems":[{"id":627,"uris":["http://zotero.org/users/local/8RirLiuI/items/GS736TSU"],"uri":["http://zotero.org/users/local/8RirLiuI/items/GS736TSU"],"itemData":{"id":627,"type":"article-journal","abstract":"Arctic tundra ecosystems exhibit small-scale variations in species composition, micro-topography as well as significant spatial and temporal variations in moisture. These attributes result in similar spectral characteristics between distinct vegetation communities. In this study we examine spectral variability at three phenological phases of leaf-out, maximum canopy, and senescence of ground-based spectroscopy, as well as a simulated Environmental Mapping and Analysis Program (EnMAP) and simulated Sentinel-2 reflectance spectra, from five dominant low-Arctic tundra vegetation communities in the Toolik Lake Research Area, Alaska, in order to inform spectral differentiation and subsequent vegetation classification at both the ground and satellite scale. We used the InStability Index (ISI), a ratio of between endmember and within endmember variability, to determine the most discriminative phenophase and wavelength regions for identification of each vegetation community. Our results show that the senescent phase was the most discriminative phenophase for the identification of the majority of communities when using both ground-based and simulated EnMAP reflectance spectra. Maximum canopy was the most discriminative phenophase for the majority of simulated Sentinel-2 reflectance data. As with previous ground-based spectral characterization of Alaskan low-Arctic tundra, the blue, red, and red-edge parts of the spectrum were most discriminative for all three reflectance datasets. Differences in vegetation colour driven by pigment dynamics appear to be the optimal areas of the spectrum for differentiation using high spectral resolution field spectroscopy and simulated hyperspectral EnMAP and multispectral Sentinel-2 reflectance spectra. The phenological aspect of this study highlights the potential exploitation of more extreme colour differences in vegetation observed during senescence when hyperspectral data is available. The results provide insight into both the community and seasonal dynamics of spectral variability to better understand and interpret currently used broadband vegetation indices and also for improved spectral unmixing of hyperspectral aerial and satellite data which is useful for a wide range of applications from fine-scale monitoring of shifting vegetation composition to the identification of vegetation vigor.","container-title":"Remote Sensing","DOI":"10.3390/rs9111200","issue":"11","language":"en","note":"number: 11\npublisher: Multidisciplinary Digital Publishing Institute","page":"1200","source":"www.mdpi.com","title":"A Phenological Approach to Spectral Differentiation of Low-Arctic Tundra Vegetation Communities, North Slope, Alaska","volume":"9","author":[{"family":"Beamish","given":"Alison Leslie"},{"family":"Coops","given":"Nicholas"},{"family":"Chabrillat","given":"Sabine"},{"family":"Heim","given":"Birgit"}],"issued":{"date-parts":[["2017",11]]}}}],"schema":"https://github.com/citation-style-language/schema/raw/master/csl-citation.json"} </w:instrText>
      </w:r>
      <w:r>
        <w:rPr>
          <w:rFonts w:ascii="Helvetica" w:hAnsi="Helvetica"/>
          <w:lang w:val="en-US"/>
        </w:rPr>
        <w:fldChar w:fldCharType="separate"/>
      </w:r>
      <w:r>
        <w:rPr>
          <w:rFonts w:ascii="Helvetica" w:hAnsi="Helvetica"/>
          <w:noProof/>
          <w:lang w:val="en-US"/>
        </w:rPr>
        <w:t>(Beamish et al., 2017)</w:t>
      </w:r>
      <w:r>
        <w:rPr>
          <w:rFonts w:ascii="Helvetica" w:hAnsi="Helvetica"/>
          <w:lang w:val="en-US"/>
        </w:rPr>
        <w:fldChar w:fldCharType="end"/>
      </w:r>
      <w:r>
        <w:rPr>
          <w:rFonts w:ascii="Helvetica" w:hAnsi="Helvetica"/>
          <w:lang w:val="en-US"/>
        </w:rPr>
        <w:t xml:space="preserve">. </w:t>
      </w:r>
      <w:r w:rsidR="0034745D">
        <w:rPr>
          <w:rFonts w:ascii="Helvetica" w:hAnsi="Helvetica"/>
          <w:lang w:val="en-US"/>
        </w:rPr>
        <w:t xml:space="preserve">My results indicated that 2018  </w:t>
      </w:r>
      <w:r>
        <w:rPr>
          <w:rFonts w:ascii="Helvetica" w:hAnsi="Helvetica"/>
          <w:lang w:val="en-US"/>
        </w:rPr>
        <w:t xml:space="preserve">  </w:t>
      </w:r>
    </w:p>
    <w:p w14:paraId="37C531C9" w14:textId="77777777" w:rsidR="00745E2E" w:rsidRDefault="00745E2E" w:rsidP="001343A0">
      <w:pPr>
        <w:rPr>
          <w:rFonts w:ascii="Helvetica" w:hAnsi="Helvetica"/>
          <w:lang w:val="en-US"/>
        </w:rPr>
      </w:pPr>
    </w:p>
    <w:p w14:paraId="33F59BC0" w14:textId="77777777" w:rsidR="005819C1" w:rsidRDefault="005819C1" w:rsidP="001343A0">
      <w:pPr>
        <w:rPr>
          <w:rFonts w:ascii="Helvetica" w:hAnsi="Helvetica"/>
          <w:lang w:val="en-US"/>
        </w:rPr>
      </w:pPr>
    </w:p>
    <w:p w14:paraId="0A9E72D6" w14:textId="199A872D" w:rsidR="001343A0" w:rsidRDefault="00297335" w:rsidP="001343A0">
      <w:pPr>
        <w:rPr>
          <w:rFonts w:ascii="Helvetica" w:hAnsi="Helvetica"/>
          <w:lang w:val="en-US"/>
        </w:rPr>
      </w:pPr>
      <w:r>
        <w:rPr>
          <w:rFonts w:ascii="Helvetica" w:hAnsi="Helvetica"/>
          <w:lang w:val="en-US"/>
        </w:rPr>
        <w:t>P</w:t>
      </w:r>
      <w:r w:rsidR="001343A0">
        <w:rPr>
          <w:rFonts w:ascii="Helvetica" w:hAnsi="Helvetica"/>
          <w:lang w:val="en-US"/>
        </w:rPr>
        <w:t xml:space="preserve">revailing seasonal weather conditions influence </w:t>
      </w:r>
      <w:r w:rsidR="001343A0" w:rsidRPr="001D1BF2">
        <w:rPr>
          <w:rFonts w:ascii="Helvetica" w:hAnsi="Helvetica"/>
          <w:lang w:val="en-US"/>
        </w:rPr>
        <w:t>factors such as soil moister, canopy/leaf structure</w:t>
      </w:r>
      <w:r w:rsidR="001343A0">
        <w:rPr>
          <w:rFonts w:ascii="Helvetica" w:hAnsi="Helvetica"/>
          <w:lang w:val="en-US"/>
        </w:rPr>
        <w:t xml:space="preserve"> </w:t>
      </w:r>
      <w:r w:rsidR="001343A0">
        <w:rPr>
          <w:rFonts w:ascii="Helvetica" w:hAnsi="Helvetica"/>
          <w:lang w:val="en-US"/>
        </w:rPr>
        <w:fldChar w:fldCharType="begin"/>
      </w:r>
      <w:r w:rsidR="001343A0">
        <w:rPr>
          <w:rFonts w:ascii="Helvetica" w:hAnsi="Helvetica"/>
          <w:lang w:val="en-US"/>
        </w:rPr>
        <w:instrText xml:space="preserve"> ADDIN ZOTERO_ITEM CSL_CITATION {"citationID":"B2Rpzq0d","properties":{"formattedCitation":"(Ollinger, 2011; Wang, Gamon, Montgomery, et al., 2016)","plainCitation":"(Ollinger, 2011; Wang, Gamon, Montgomery, et al., 2016)","dontUpdate":true,"noteIndex":0},"citationItems":[{"id":472,"uris":["http://zotero.org/users/local/8RirLiuI/items/JBUCD3WL"],"uri":["http://zotero.org/users/local/8RirLiuI/items/JBUCD3WL"],"itemData":{"id":472,"type":"article-journal","container-title":"New Phytologist","DOI":"10.1111/j.1469-8137.2010.03536.x","ISSN":"0028646X","issue":"2","language":"en","page":"375-394","source":"DOI.org (Crossref)","title":"Sources of variability in canopy reflectance and the convergent properties of plants: Tansley review","title-short":"Sources of variability in canopy reflectance and the convergent properties of plants","volume":"189","author":[{"family":"Ollinger","given":"S. V."}],"issued":{"date-parts":[["2011",1]]}}},{"id":812,"uris":["http://zotero.org/users/local/8RirLiuI/items/PNLSVAP5"],"uri":["http://zotero.org/users/local/8RirLiuI/items/PNLSVAP5"],"itemData":{"id":812,"type":"article-journal","container-title":"Remote Sensing","DOI":"10.3390/rs8020128","ISSN":"2072-4292","issue":"2","journalAbbreviation":"Remote Sensing","language":"en","page":"128","source":"DOI.org (Crossref)","title":"Seasonal Variation in the NDVI–Species Richness Relationship in a Prairie Grassland Experiment (Cedar Creek)","volume":"8","author":[{"family":"Wang","given":"Ran"},{"family":"Gamon","given":"John"},{"family":"Montgomery","given":"Rebecca"},{"family":"Townsend","given":"Philip"},{"family":"Zygielbaum","given":"Arthur"},{"family":"Bitan","given":"Keren"},{"family":"Tilman","given":"David"},{"family":"Cavender-Bares","given":"Jeannine"}],"issued":{"date-parts":[["2016",2,5]]}}}],"schema":"https://github.com/citation-style-language/schema/raw/master/csl-citation.json"} </w:instrText>
      </w:r>
      <w:r w:rsidR="001343A0">
        <w:rPr>
          <w:rFonts w:ascii="Helvetica" w:hAnsi="Helvetica"/>
          <w:lang w:val="en-US"/>
        </w:rPr>
        <w:fldChar w:fldCharType="separate"/>
      </w:r>
      <w:r w:rsidR="001343A0">
        <w:rPr>
          <w:rFonts w:ascii="Helvetica" w:hAnsi="Helvetica"/>
          <w:noProof/>
          <w:lang w:val="en-US"/>
        </w:rPr>
        <w:t>(Ollinger, 2011; Wang, et al., 2016)</w:t>
      </w:r>
      <w:r w:rsidR="001343A0">
        <w:rPr>
          <w:rFonts w:ascii="Helvetica" w:hAnsi="Helvetica"/>
          <w:lang w:val="en-US"/>
        </w:rPr>
        <w:fldChar w:fldCharType="end"/>
      </w:r>
      <w:r w:rsidR="001343A0">
        <w:rPr>
          <w:rFonts w:ascii="Helvetica" w:hAnsi="Helvetica"/>
          <w:lang w:val="en-US"/>
        </w:rPr>
        <w:t>.</w:t>
      </w:r>
      <w:r w:rsidR="00CB2E0B">
        <w:rPr>
          <w:rFonts w:ascii="Helvetica" w:hAnsi="Helvetica"/>
          <w:lang w:val="en-US"/>
        </w:rPr>
        <w:t xml:space="preserve"> 2018 plots may </w:t>
      </w:r>
      <w:r w:rsidR="005819C1">
        <w:rPr>
          <w:rFonts w:ascii="Helvetica" w:hAnsi="Helvetica"/>
          <w:lang w:val="en-US"/>
        </w:rPr>
        <w:t>have While</w:t>
      </w:r>
      <w:r w:rsidR="007D4AB7">
        <w:rPr>
          <w:rFonts w:ascii="Helvetica" w:hAnsi="Helvetica"/>
          <w:lang w:val="en-US"/>
        </w:rPr>
        <w:t xml:space="preserve"> </w:t>
      </w:r>
      <w:r w:rsidR="007D4AB7" w:rsidRPr="00491E4D">
        <w:rPr>
          <w:rFonts w:ascii="Helvetica" w:hAnsi="Helvetica"/>
          <w:lang w:val="en-US"/>
        </w:rPr>
        <w:t xml:space="preserve">obtained reflectance values were subset </w:t>
      </w:r>
      <w:r w:rsidR="007D4AB7">
        <w:rPr>
          <w:rFonts w:ascii="Helvetica" w:hAnsi="Helvetica"/>
          <w:lang w:val="en-US"/>
        </w:rPr>
        <w:t>to cover the same spectral range, Differences in sensor resolution may have resulted in additional differences</w:t>
      </w:r>
      <w:r w:rsidR="00E212E0">
        <w:rPr>
          <w:rFonts w:ascii="Helvetica" w:hAnsi="Helvetica"/>
          <w:lang w:val="en-US"/>
        </w:rPr>
        <w:t>.</w:t>
      </w:r>
      <w:r w:rsidR="007D4AB7">
        <w:rPr>
          <w:rFonts w:ascii="Helvetica" w:hAnsi="Helvetica"/>
          <w:lang w:val="en-US"/>
        </w:rPr>
        <w:t xml:space="preserve"> </w:t>
      </w:r>
    </w:p>
    <w:p w14:paraId="630FFD4A" w14:textId="77777777" w:rsidR="003667BA" w:rsidRDefault="003667BA" w:rsidP="001343A0">
      <w:pPr>
        <w:rPr>
          <w:rFonts w:ascii="Helvetica" w:hAnsi="Helvetica"/>
          <w:lang w:val="en-US"/>
        </w:rPr>
      </w:pPr>
    </w:p>
    <w:p w14:paraId="7BCCA42C" w14:textId="46DA0645" w:rsidR="001343A0" w:rsidRDefault="001343A0" w:rsidP="001343A0">
      <w:pPr>
        <w:rPr>
          <w:rFonts w:ascii="Helvetica" w:hAnsi="Helvetica"/>
          <w:lang w:val="en-US"/>
        </w:rPr>
      </w:pPr>
      <w:r>
        <w:rPr>
          <w:rFonts w:ascii="Helvetica" w:hAnsi="Helvetica"/>
          <w:lang w:val="en-US"/>
        </w:rPr>
        <w:t xml:space="preserve">Deviations in methodology when measuring vegetation reflectance may have additionally contributed to differences in spectral signatures. Reduced replication in 2019, </w:t>
      </w:r>
      <w:r w:rsidR="003667BA">
        <w:rPr>
          <w:rFonts w:ascii="Helvetica" w:hAnsi="Helvetica"/>
          <w:lang w:val="en-US"/>
        </w:rPr>
        <w:t>could</w:t>
      </w:r>
      <w:r>
        <w:rPr>
          <w:rFonts w:ascii="Helvetica" w:hAnsi="Helvetica"/>
          <w:lang w:val="en-US"/>
        </w:rPr>
        <w:t xml:space="preserve"> have resulted</w:t>
      </w:r>
      <w:r w:rsidR="00536A73">
        <w:rPr>
          <w:rFonts w:ascii="Helvetica" w:hAnsi="Helvetica"/>
          <w:lang w:val="en-US"/>
        </w:rPr>
        <w:t xml:space="preserve"> in</w:t>
      </w:r>
      <w:r>
        <w:rPr>
          <w:rFonts w:ascii="Helvetica" w:hAnsi="Helvetica"/>
          <w:lang w:val="en-US"/>
        </w:rPr>
        <w:t xml:space="preserve"> proportionally greater influence of small scale environmental heterogenic features. Factors such as </w:t>
      </w:r>
      <w:r w:rsidR="007A0633">
        <w:rPr>
          <w:rFonts w:ascii="Helvetica" w:hAnsi="Helvetica"/>
          <w:lang w:val="en-US"/>
        </w:rPr>
        <w:t>stones</w:t>
      </w:r>
      <w:r>
        <w:rPr>
          <w:rFonts w:ascii="Helvetica" w:hAnsi="Helvetica"/>
          <w:lang w:val="en-US"/>
        </w:rPr>
        <w:t xml:space="preserve">, and </w:t>
      </w:r>
      <w:r w:rsidR="007A0633">
        <w:rPr>
          <w:rFonts w:ascii="Helvetica" w:hAnsi="Helvetica"/>
          <w:lang w:val="en-US"/>
        </w:rPr>
        <w:t>lichens can</w:t>
      </w:r>
      <w:r>
        <w:rPr>
          <w:rFonts w:ascii="Helvetica" w:hAnsi="Helvetica"/>
          <w:lang w:val="en-US"/>
        </w:rPr>
        <w:t xml:space="preserve"> increase reflectance in the NIR and IR regions </w:t>
      </w:r>
      <w:r>
        <w:rPr>
          <w:rFonts w:ascii="Helvetica" w:hAnsi="Helvetica"/>
          <w:lang w:val="en-US"/>
        </w:rPr>
        <w:fldChar w:fldCharType="begin"/>
      </w:r>
      <w:r w:rsidR="007A0633">
        <w:rPr>
          <w:rFonts w:ascii="Helvetica" w:hAnsi="Helvetica"/>
          <w:lang w:val="en-US"/>
        </w:rPr>
        <w:instrText xml:space="preserve"> ADDIN ZOTERO_ITEM CSL_CITATION {"citationID":"womUXMt0","properties":{"formattedCitation":"(Asner, 1998; Chuvieco et al., 2002)","plainCitation":"(Asner, 1998; Chuvieco et al., 2002)","noteIndex":0},"citationItems":[{"id":800,"uris":["http://zotero.org/users/local/8RirLiuI/items/BCNSTZQU"],"uri":["http://zotero.org/users/local/8RirLiuI/items/BCNSTZQU"],"itemData":{"id":800,"type":"article-journal","container-title":"Remote Sensing of Environment","DOI":"10.1016/S0034-4257(98)00014-5","ISSN":"00344257","issue":"3","journalAbbreviation":"Remote Sensing of Environment","language":"en","page":"234-253","source":"DOI.org (Crossref)","title":"Biophysical and Biochemical Sources of Variability in Canopy Reflectance","volume":"64","author":[{"family":"Asner","given":"Gregory P."}],"issued":{"date-parts":[["1998",6]]}}},{"id":836,"uris":["http://zotero.org/users/local/8RirLiuI/items/YCX9U65K"],"uri":["http://zotero.org/users/local/8RirLiuI/items/YCX9U65K"],"itemData":{"id":836,"type":"article-journal","container-title":"International Journal of Remote Sensing","DOI":"10.1080/01431160210153129","ISSN":"0143-1161, 1366-5901","issue":"23","journalAbbreviation":"International Journal of Remote Sensing","language":"en","page":"5103-5110","source":"DOI.org (Crossref)","title":"Assessment of different spectral indices in the red-near-infrared spectral domain for burned land discrimination","volume":"23","author":[{"family":"Chuvieco","given":"E."},{"family":"Martín","given":"M. P."},{"family":"Palacios","given":"A."}],"issued":{"date-parts":[["2002",1]]}}}],"schema":"https://github.com/citation-style-language/schema/raw/master/csl-citation.json"} </w:instrText>
      </w:r>
      <w:r>
        <w:rPr>
          <w:rFonts w:ascii="Helvetica" w:hAnsi="Helvetica"/>
          <w:lang w:val="en-US"/>
        </w:rPr>
        <w:fldChar w:fldCharType="separate"/>
      </w:r>
      <w:r w:rsidR="007A0633">
        <w:rPr>
          <w:rFonts w:ascii="Helvetica" w:hAnsi="Helvetica"/>
          <w:noProof/>
          <w:lang w:val="en-US"/>
        </w:rPr>
        <w:t>(Asner, 1998; Chuvieco et al., 2002)</w:t>
      </w:r>
      <w:r>
        <w:rPr>
          <w:rFonts w:ascii="Helvetica" w:hAnsi="Helvetica"/>
          <w:lang w:val="en-US"/>
        </w:rPr>
        <w:fldChar w:fldCharType="end"/>
      </w:r>
      <w:r>
        <w:rPr>
          <w:rFonts w:ascii="Helvetica" w:hAnsi="Helvetica"/>
          <w:lang w:val="en-US"/>
        </w:rPr>
        <w:t xml:space="preserve">. Komakuk </w:t>
      </w:r>
      <w:r w:rsidR="007A0633">
        <w:rPr>
          <w:rFonts w:ascii="Helvetica" w:hAnsi="Helvetica"/>
          <w:lang w:val="en-US"/>
        </w:rPr>
        <w:t xml:space="preserve">plots </w:t>
      </w:r>
      <w:r w:rsidR="00CA4273">
        <w:rPr>
          <w:rFonts w:ascii="Helvetica" w:hAnsi="Helvetica"/>
          <w:lang w:val="en-US"/>
        </w:rPr>
        <w:t>have</w:t>
      </w:r>
      <w:r w:rsidR="007A0633">
        <w:rPr>
          <w:rFonts w:ascii="Helvetica" w:hAnsi="Helvetica"/>
          <w:lang w:val="en-US"/>
        </w:rPr>
        <w:t xml:space="preserve"> increased bare ground visibility (</w:t>
      </w:r>
      <w:r w:rsidR="00E212E0">
        <w:rPr>
          <w:rFonts w:ascii="Helvetica" w:hAnsi="Helvetica"/>
          <w:lang w:val="en-US"/>
        </w:rPr>
        <w:t xml:space="preserve">KO </w:t>
      </w:r>
      <w:r w:rsidR="007A0633">
        <w:rPr>
          <w:rFonts w:ascii="Helvetica" w:hAnsi="Helvetica"/>
          <w:lang w:val="en-US"/>
        </w:rPr>
        <w:t xml:space="preserve">5% </w:t>
      </w:r>
      <w:proofErr w:type="gramStart"/>
      <w:r w:rsidR="007A0633">
        <w:rPr>
          <w:rFonts w:ascii="Helvetica" w:hAnsi="Helvetica"/>
          <w:lang w:val="en-US"/>
        </w:rPr>
        <w:t xml:space="preserve">vs </w:t>
      </w:r>
      <w:r w:rsidR="00E212E0">
        <w:rPr>
          <w:rFonts w:ascii="Helvetica" w:hAnsi="Helvetica"/>
          <w:lang w:val="en-US"/>
        </w:rPr>
        <w:t xml:space="preserve"> HE</w:t>
      </w:r>
      <w:proofErr w:type="gramEnd"/>
      <w:r w:rsidR="00E212E0">
        <w:rPr>
          <w:rFonts w:ascii="Helvetica" w:hAnsi="Helvetica"/>
          <w:lang w:val="en-US"/>
        </w:rPr>
        <w:t xml:space="preserve"> </w:t>
      </w:r>
      <w:r w:rsidR="007A0633">
        <w:rPr>
          <w:rFonts w:ascii="Helvetica" w:hAnsi="Helvetica"/>
          <w:lang w:val="en-US"/>
        </w:rPr>
        <w:t xml:space="preserve">1.3% </w:t>
      </w:r>
      <w:r w:rsidR="00E212E0">
        <w:rPr>
          <w:rFonts w:ascii="Helvetica" w:hAnsi="Helvetica"/>
          <w:lang w:val="en-US"/>
        </w:rPr>
        <w:t>total cover</w:t>
      </w:r>
      <w:r w:rsidR="007A0633">
        <w:rPr>
          <w:rFonts w:ascii="Helvetica" w:hAnsi="Helvetica"/>
          <w:lang w:val="en-US"/>
        </w:rPr>
        <w:t>)</w:t>
      </w:r>
      <w:r w:rsidR="00E212E0">
        <w:rPr>
          <w:rFonts w:ascii="Helvetica" w:hAnsi="Helvetica"/>
          <w:lang w:val="en-US"/>
        </w:rPr>
        <w:t xml:space="preserve">. </w:t>
      </w:r>
      <w:r>
        <w:rPr>
          <w:rFonts w:ascii="Helvetica" w:hAnsi="Helvetica"/>
          <w:lang w:val="en-US"/>
        </w:rPr>
        <w:t xml:space="preserve">greater change-inclusion of these factors and may explain higher observed reflectance in 2019. The divergence of spectral signatures between years, and multiple potential error sources highlights the challenges of using spectral data in artic sites. </w:t>
      </w:r>
    </w:p>
    <w:p w14:paraId="1AD99F9E" w14:textId="29CD1D95" w:rsidR="00453FD3" w:rsidRDefault="00453FD3" w:rsidP="001343A0">
      <w:pPr>
        <w:rPr>
          <w:rFonts w:ascii="Helvetica" w:hAnsi="Helvetica"/>
          <w:lang w:val="en-US"/>
        </w:rPr>
      </w:pPr>
    </w:p>
    <w:p w14:paraId="3CF4A4E9" w14:textId="75FDC65F" w:rsidR="00453FD3" w:rsidRDefault="00453FD3" w:rsidP="001343A0">
      <w:pPr>
        <w:rPr>
          <w:rFonts w:ascii="Helvetica" w:hAnsi="Helvetica"/>
          <w:lang w:val="en-US"/>
        </w:rPr>
      </w:pPr>
      <w:r>
        <w:rPr>
          <w:rFonts w:ascii="Helvetica" w:hAnsi="Helvetica"/>
          <w:lang w:val="en-US"/>
        </w:rPr>
        <w:t xml:space="preserve">To see what environmental factors influenced mean reflectance and spectral diversity, I ordinated 2018 and 2019 data separately. I found shrub cover and environmental factors that consistent corresponded with mean reflectance or spectral diversity in both years. This indicates that no </w:t>
      </w:r>
      <w:proofErr w:type="spellStart"/>
      <w:r>
        <w:rPr>
          <w:rFonts w:ascii="Helvetica" w:hAnsi="Helvetica"/>
          <w:lang w:val="en-US"/>
        </w:rPr>
        <w:t>en</w:t>
      </w:r>
      <w:proofErr w:type="spellEnd"/>
      <w:r>
        <w:rPr>
          <w:rFonts w:ascii="Helvetica" w:hAnsi="Helvetica"/>
          <w:lang w:val="en-US"/>
        </w:rPr>
        <w:t xml:space="preserve">  </w:t>
      </w:r>
    </w:p>
    <w:p w14:paraId="74C31ACD" w14:textId="77777777" w:rsidR="001343A0" w:rsidRDefault="001343A0" w:rsidP="001343A0">
      <w:pPr>
        <w:rPr>
          <w:rFonts w:ascii="Helvetica" w:hAnsi="Helvetica"/>
          <w:lang w:val="en-US"/>
        </w:rPr>
      </w:pPr>
    </w:p>
    <w:p w14:paraId="7BE81D2F" w14:textId="77777777" w:rsidR="001343A0" w:rsidRDefault="001343A0" w:rsidP="001343A0">
      <w:pPr>
        <w:rPr>
          <w:rFonts w:ascii="Helvetica" w:hAnsi="Helvetica"/>
          <w:lang w:val="en-US"/>
        </w:rPr>
      </w:pPr>
      <w:r w:rsidRPr="00491E4D">
        <w:rPr>
          <w:rFonts w:ascii="Helvetica" w:hAnsi="Helvetica"/>
          <w:lang w:val="en-US"/>
        </w:rPr>
        <w:t xml:space="preserve">Unlikely and unsubstantiated, but Artic is rapidly changing </w:t>
      </w:r>
      <w:r>
        <w:rPr>
          <w:rFonts w:ascii="Helvetica" w:hAnsi="Helvetica"/>
          <w:lang w:val="en-US"/>
        </w:rPr>
        <w:t xml:space="preserve">and between year change may have contributed to differences in spectral signatures. for </w:t>
      </w:r>
      <w:proofErr w:type="gramStart"/>
      <w:r>
        <w:rPr>
          <w:rFonts w:ascii="Helvetica" w:hAnsi="Helvetica"/>
          <w:lang w:val="en-US"/>
        </w:rPr>
        <w:t>example</w:t>
      </w:r>
      <w:proofErr w:type="gramEnd"/>
      <w:r>
        <w:rPr>
          <w:rFonts w:ascii="Helvetica" w:hAnsi="Helvetica"/>
          <w:lang w:val="en-US"/>
        </w:rPr>
        <w:t xml:space="preserve"> in 2019 there was 1.8x less </w:t>
      </w:r>
      <w:proofErr w:type="spellStart"/>
      <w:r>
        <w:rPr>
          <w:rFonts w:ascii="Helvetica" w:hAnsi="Helvetica"/>
          <w:lang w:val="en-US"/>
        </w:rPr>
        <w:t>visable</w:t>
      </w:r>
      <w:proofErr w:type="spellEnd"/>
      <w:r>
        <w:rPr>
          <w:rFonts w:ascii="Helvetica" w:hAnsi="Helvetica"/>
          <w:lang w:val="en-US"/>
        </w:rPr>
        <w:t xml:space="preserve"> soil and flowers, while 1.6x more </w:t>
      </w:r>
      <w:proofErr w:type="spellStart"/>
      <w:r>
        <w:rPr>
          <w:rFonts w:ascii="Helvetica" w:hAnsi="Helvetica"/>
          <w:lang w:val="en-US"/>
        </w:rPr>
        <w:t>visbale</w:t>
      </w:r>
      <w:proofErr w:type="spellEnd"/>
      <w:r>
        <w:rPr>
          <w:rFonts w:ascii="Helvetica" w:hAnsi="Helvetica"/>
          <w:lang w:val="en-US"/>
        </w:rPr>
        <w:t xml:space="preserve"> dead structures. </w:t>
      </w:r>
    </w:p>
    <w:p w14:paraId="12B497E0" w14:textId="77777777" w:rsidR="001343A0" w:rsidRDefault="001343A0" w:rsidP="001343A0">
      <w:pPr>
        <w:rPr>
          <w:rFonts w:ascii="Helvetica" w:hAnsi="Helvetica"/>
          <w:lang w:val="en-US"/>
        </w:rPr>
      </w:pPr>
    </w:p>
    <w:p w14:paraId="35333355" w14:textId="77777777" w:rsidR="001343A0" w:rsidRDefault="001343A0" w:rsidP="001343A0">
      <w:pPr>
        <w:rPr>
          <w:rFonts w:ascii="Helvetica" w:hAnsi="Helvetica"/>
          <w:lang w:val="en-US"/>
        </w:rPr>
      </w:pPr>
      <w:r>
        <w:rPr>
          <w:rFonts w:ascii="Helvetica" w:hAnsi="Helvetica"/>
          <w:lang w:val="en-US"/>
        </w:rPr>
        <w:t xml:space="preserve">Although irradiance conditions are calibration </w:t>
      </w:r>
    </w:p>
    <w:p w14:paraId="08451E3F" w14:textId="77777777" w:rsidR="001343A0" w:rsidRDefault="001343A0" w:rsidP="001343A0">
      <w:pPr>
        <w:rPr>
          <w:rFonts w:ascii="Helvetica" w:hAnsi="Helvetica"/>
          <w:lang w:val="en-US"/>
        </w:rPr>
      </w:pPr>
      <w:r>
        <w:rPr>
          <w:rFonts w:ascii="Helvetica" w:hAnsi="Helvetica"/>
          <w:lang w:val="en-US"/>
        </w:rPr>
        <w:t xml:space="preserve">Despite this, spectral signatures between years vegetation types should remain constant, as </w:t>
      </w:r>
      <w:r w:rsidRPr="00491E4D">
        <w:rPr>
          <w:rFonts w:ascii="Helvetica" w:hAnsi="Helvetica"/>
          <w:lang w:val="en-US"/>
        </w:rPr>
        <w:t xml:space="preserve">measurements where calibrated </w:t>
      </w:r>
      <w:r>
        <w:rPr>
          <w:rFonts w:ascii="Helvetica" w:hAnsi="Helvetica"/>
          <w:lang w:val="en-US"/>
        </w:rPr>
        <w:t>through reference measurements. It is therefore likely that additional factors influenced between year variability.</w:t>
      </w:r>
    </w:p>
    <w:p w14:paraId="5EA60C9C" w14:textId="47175077" w:rsidR="001343A0" w:rsidRDefault="001343A0" w:rsidP="001343A0">
      <w:pPr>
        <w:rPr>
          <w:rFonts w:ascii="Helvetica" w:hAnsi="Helvetica"/>
          <w:lang w:val="en-US"/>
        </w:rPr>
      </w:pPr>
    </w:p>
    <w:p w14:paraId="6476BDB8" w14:textId="6AE33364" w:rsidR="000B1CD0" w:rsidRDefault="000B1CD0" w:rsidP="001343A0">
      <w:pPr>
        <w:rPr>
          <w:rFonts w:ascii="Helvetica" w:hAnsi="Helvetica"/>
          <w:lang w:val="en-US"/>
        </w:rPr>
      </w:pPr>
      <w:r>
        <w:rPr>
          <w:rFonts w:ascii="Helvetica" w:hAnsi="Helvetica"/>
          <w:lang w:val="en-US"/>
        </w:rPr>
        <w:t>Lichen cover increases reflectance in ultraviolet</w:t>
      </w:r>
    </w:p>
    <w:p w14:paraId="29377B8D" w14:textId="508BA7F7" w:rsidR="007D4AB7" w:rsidRDefault="007D4AB7" w:rsidP="001343A0">
      <w:pPr>
        <w:rPr>
          <w:rFonts w:ascii="Helvetica" w:hAnsi="Helvetica"/>
          <w:lang w:val="en-US"/>
        </w:rPr>
      </w:pPr>
    </w:p>
    <w:p w14:paraId="18B77D1C" w14:textId="52474E7F" w:rsidR="007D4AB7" w:rsidRPr="00491E4D" w:rsidRDefault="007D4AB7" w:rsidP="001343A0">
      <w:pPr>
        <w:rPr>
          <w:rFonts w:ascii="Helvetica" w:hAnsi="Helvetica"/>
          <w:lang w:val="en-US"/>
        </w:rPr>
      </w:pPr>
      <w:r>
        <w:rPr>
          <w:rFonts w:ascii="Helvetica" w:hAnsi="Helvetica"/>
          <w:lang w:val="en-US"/>
        </w:rPr>
        <w:t>At high latitudes, short growing season can result in rapid phenology change (cite).</w:t>
      </w:r>
    </w:p>
    <w:p w14:paraId="233E9F94" w14:textId="77777777" w:rsidR="001343A0" w:rsidRDefault="001343A0" w:rsidP="001343A0">
      <w:pPr>
        <w:pStyle w:val="NormalWeb"/>
        <w:rPr>
          <w:rFonts w:ascii="Helvetica" w:hAnsi="Helvetica"/>
          <w:b/>
          <w:bCs/>
          <w:lang w:val="en-US"/>
        </w:rPr>
      </w:pPr>
      <w:r>
        <w:rPr>
          <w:rFonts w:ascii="Helvetica" w:hAnsi="Helvetica"/>
          <w:b/>
          <w:bCs/>
          <w:lang w:val="en-US"/>
        </w:rPr>
        <w:t>4.2.3 Identifying vegetation by spectral signatures (in ordination)</w:t>
      </w:r>
    </w:p>
    <w:p w14:paraId="347CC19D" w14:textId="62F2143C" w:rsidR="001343A0" w:rsidRDefault="001343A0" w:rsidP="001343A0">
      <w:pPr>
        <w:pStyle w:val="NormalWeb"/>
        <w:rPr>
          <w:rFonts w:ascii="Helvetica" w:hAnsi="Helvetica"/>
          <w:lang w:val="en-US"/>
        </w:rPr>
      </w:pPr>
      <w:r>
        <w:rPr>
          <w:rFonts w:ascii="Helvetica" w:hAnsi="Helvetica"/>
          <w:lang w:val="en-US"/>
        </w:rPr>
        <w:t xml:space="preserve">I found that when ordinated </w:t>
      </w:r>
      <w:r w:rsidRPr="00491E4D">
        <w:rPr>
          <w:rFonts w:ascii="Helvetica" w:hAnsi="Helvetica"/>
          <w:lang w:val="en-US"/>
        </w:rPr>
        <w:t xml:space="preserve">only </w:t>
      </w:r>
      <w:r>
        <w:rPr>
          <w:rFonts w:ascii="Helvetica" w:hAnsi="Helvetica"/>
          <w:lang w:val="en-US"/>
        </w:rPr>
        <w:t>spectral signatures from</w:t>
      </w:r>
      <w:r w:rsidRPr="00491E4D">
        <w:rPr>
          <w:rFonts w:ascii="Helvetica" w:hAnsi="Helvetica"/>
          <w:lang w:val="en-US"/>
        </w:rPr>
        <w:t xml:space="preserve"> 2019 </w:t>
      </w:r>
      <w:r>
        <w:rPr>
          <w:rFonts w:ascii="Helvetica" w:hAnsi="Helvetica"/>
          <w:lang w:val="en-US"/>
        </w:rPr>
        <w:t>Herschel and Komakuk plots visually discriminated</w:t>
      </w:r>
      <w:r w:rsidRPr="00491E4D">
        <w:rPr>
          <w:rFonts w:ascii="Helvetica" w:hAnsi="Helvetica"/>
          <w:lang w:val="en-US"/>
        </w:rPr>
        <w:t>.</w:t>
      </w:r>
      <w:r>
        <w:rPr>
          <w:rFonts w:ascii="Helvetica" w:hAnsi="Helvetica"/>
          <w:lang w:val="en-US"/>
        </w:rPr>
        <w:t xml:space="preserve"> The lack of inter-type differentiation between 2018 plots, and strong intra-type differences between </w:t>
      </w:r>
      <w:r w:rsidR="008457B2">
        <w:rPr>
          <w:rFonts w:ascii="Helvetica" w:hAnsi="Helvetica"/>
          <w:lang w:val="en-US"/>
        </w:rPr>
        <w:t>2018 and 2019</w:t>
      </w:r>
      <w:r>
        <w:rPr>
          <w:rFonts w:ascii="Helvetica" w:hAnsi="Helvetica"/>
          <w:lang w:val="en-US"/>
        </w:rPr>
        <w:t xml:space="preserve"> suggests uncertainty </w:t>
      </w:r>
      <w:r w:rsidR="003667BA">
        <w:rPr>
          <w:rFonts w:ascii="Helvetica" w:hAnsi="Helvetica"/>
          <w:lang w:val="en-US"/>
        </w:rPr>
        <w:t xml:space="preserve">in </w:t>
      </w:r>
      <w:r>
        <w:rPr>
          <w:rFonts w:ascii="Helvetica" w:hAnsi="Helvetica"/>
          <w:lang w:val="en-US"/>
        </w:rPr>
        <w:t>how well spectral signatures can be used to identify vegetation types.</w:t>
      </w:r>
    </w:p>
    <w:p w14:paraId="311C7D80" w14:textId="77777777" w:rsidR="001343A0" w:rsidRDefault="001343A0" w:rsidP="001343A0">
      <w:pPr>
        <w:pStyle w:val="NormalWeb"/>
        <w:rPr>
          <w:rFonts w:ascii="Helvetica" w:hAnsi="Helvetica"/>
          <w:lang w:val="en-US"/>
        </w:rPr>
      </w:pPr>
      <w:r>
        <w:rPr>
          <w:rFonts w:ascii="Helvetica" w:hAnsi="Helvetica"/>
          <w:lang w:val="en-US"/>
        </w:rPr>
        <w:lastRenderedPageBreak/>
        <w:t xml:space="preserve">Mixed plots where selected based on visually exhibiting characteristic Herschel or Komakuk features. I expected that when ordinated, mixed plots would split into two groups, each corresponding with one vegetation type. Yet, I found that mixed Herschel plots occupied their own region in ordinal space. This may be result of regional heterogeneity in either </w:t>
      </w:r>
      <w:proofErr w:type="spellStart"/>
      <w:r>
        <w:rPr>
          <w:rFonts w:ascii="Helvetica" w:hAnsi="Helvetica"/>
          <w:lang w:val="en-US"/>
        </w:rPr>
        <w:t>i</w:t>
      </w:r>
      <w:proofErr w:type="spellEnd"/>
      <w:r>
        <w:rPr>
          <w:rFonts w:ascii="Helvetica" w:hAnsi="Helvetica"/>
          <w:lang w:val="en-US"/>
        </w:rPr>
        <w:t xml:space="preserve">) vegetation compositional structure and phenotypic appearance </w:t>
      </w:r>
      <w:r>
        <w:rPr>
          <w:rFonts w:ascii="Helvetica" w:hAnsi="Helvetica"/>
          <w:lang w:val="en-US"/>
        </w:rPr>
        <w:fldChar w:fldCharType="begin"/>
      </w:r>
      <w:r>
        <w:rPr>
          <w:rFonts w:ascii="Helvetica" w:hAnsi="Helvetica"/>
          <w:lang w:val="en-US"/>
        </w:rPr>
        <w:instrText xml:space="preserve"> ADDIN ZOTERO_ITEM CSL_CITATION {"citationID":"u2GKom9M","properties":{"formattedCitation":"(Asner, 1998)","plainCitation":"(Asner, 1998)","noteIndex":0},"citationItems":[{"id":800,"uris":["http://zotero.org/users/local/8RirLiuI/items/BCNSTZQU"],"uri":["http://zotero.org/users/local/8RirLiuI/items/BCNSTZQU"],"itemData":{"id":800,"type":"article-journal","container-title":"Remote Sensing of Environment","DOI":"10.1016/S0034-4257(98)00014-5","ISSN":"00344257","issue":"3","journalAbbreviation":"Remote Sensing of Environment","language":"en","page":"234-253","source":"DOI.org (Crossref)","title":"Biophysical and Biochemical Sources of Variability in Canopy Reflectance","volume":"64","author":[{"family":"Asner","given":"Gregory P."}],"issued":{"date-parts":[["1998",6]]}}}],"schema":"https://github.com/citation-style-language/schema/raw/master/csl-citation.json"} </w:instrText>
      </w:r>
      <w:r>
        <w:rPr>
          <w:rFonts w:ascii="Helvetica" w:hAnsi="Helvetica"/>
          <w:lang w:val="en-US"/>
        </w:rPr>
        <w:fldChar w:fldCharType="separate"/>
      </w:r>
      <w:r>
        <w:rPr>
          <w:rFonts w:ascii="Helvetica" w:hAnsi="Helvetica"/>
          <w:noProof/>
          <w:lang w:val="en-US"/>
        </w:rPr>
        <w:t>(Asner, 1998)</w:t>
      </w:r>
      <w:r>
        <w:rPr>
          <w:rFonts w:ascii="Helvetica" w:hAnsi="Helvetica"/>
          <w:lang w:val="en-US"/>
        </w:rPr>
        <w:fldChar w:fldCharType="end"/>
      </w:r>
      <w:r>
        <w:rPr>
          <w:rFonts w:ascii="Helvetica" w:hAnsi="Helvetica"/>
          <w:lang w:val="en-US"/>
        </w:rPr>
        <w:t>, or ii) that environmental factors may have had  greater influence on spectral signatures than vegetation type. This suggests that at regional scales additional sources of heterogeneity may reduce spectral signatures distinctness, making vegetation types more challenging to discriminate.</w:t>
      </w:r>
    </w:p>
    <w:p w14:paraId="2D076CB2" w14:textId="77777777" w:rsidR="001343A0" w:rsidRDefault="001343A0" w:rsidP="001343A0">
      <w:pPr>
        <w:pStyle w:val="NormalWeb"/>
        <w:rPr>
          <w:rFonts w:ascii="Helvetica" w:hAnsi="Helvetica"/>
          <w:lang w:val="en-US"/>
        </w:rPr>
      </w:pPr>
      <w:r>
        <w:rPr>
          <w:rFonts w:ascii="Helvetica" w:hAnsi="Helvetica"/>
          <w:lang w:val="en-US"/>
        </w:rPr>
        <w:t>Add cs</w:t>
      </w:r>
    </w:p>
    <w:p w14:paraId="10E1B04C" w14:textId="77777777" w:rsidR="001343A0" w:rsidRDefault="001343A0" w:rsidP="001343A0">
      <w:pPr>
        <w:pStyle w:val="NormalWeb"/>
      </w:pPr>
      <w:r w:rsidRPr="00EB4A72">
        <w:rPr>
          <w:rFonts w:ascii="TimesNewRomanPSMT" w:hAnsi="TimesNewRomanPSMT"/>
        </w:rPr>
        <w:t>High heterogeneity in community-scale vegetation composition, soil moisture, and an abundance of litter and non-vascular components complicates interpreta- tion of NDVI and other broadband VIs in sparsely vegetated areas and outside of the peak- growing season (Liu et al., 2017). Buchhorn et al (2013) found that surface moisture re- duced reflectance in the NIR, in turn underestimating the biomass signal of low-Arctic tundra. Further, van Leeuwen and Huete, (1996) have demonstrated the importance of standing litter and soil in the interpretation of biophysical parameters. These results suggest that the small-scale heterogeneity of Arctic tundra vegetation and other internal ecosystem components are not well characterized at non-peak times, limiting our ability to gain a complete and detailed picture of vegetation change in the Arctic.</w:t>
      </w:r>
      <w:r>
        <w:rPr>
          <w:rFonts w:ascii="TimesNewRomanPSMT" w:hAnsi="TimesNewRomanPSMT"/>
        </w:rPr>
        <w:t xml:space="preserve"> </w:t>
      </w:r>
    </w:p>
    <w:p w14:paraId="3D351FF6" w14:textId="77777777" w:rsidR="001343A0" w:rsidRDefault="001343A0" w:rsidP="001343A0">
      <w:pPr>
        <w:pStyle w:val="NormalWeb"/>
      </w:pPr>
      <w:r>
        <w:rPr>
          <w:rFonts w:ascii="TimesNewRomanPSMT" w:hAnsi="TimesNewRomanPSMT"/>
        </w:rPr>
        <w:t xml:space="preserve">Communities are often broadly divided into moisture regime such as xeric (dry), mesic (moist), or hydric (wet), and soil acidity (acidic, non-acidic) and then further divided depending on the species complexes present (Walker et al., 2005, 1994). Often the same species can be observed in multiple distinct complexes as different phenotypes. Large homogenous patches of one or two species rarely exist outside water tracks, disturbed areas, or dry uplands where erect and prostrate dwarf shrub species dom- inate. This combination of small-scale heterogeneity in vegetation composition and soil moisture as well as the prostrate nature of tundra species leads to highly mixed, variable, and often similar spectral signatures between distinct vegetation communities. The some- times-dominant presence of non-vascular components (mosses and lichens) and barren ar- eas also contribute to the unique spectral signatures of tundra landscapes (Hope et al., 1993). This high spectral similarity can be observed with ground-based Visible-Near Infra- red (VNIR) remote sensing data making spectral separation challenging (Bratsch et al., 2016; Buchhorn et al., 2013; Riedel et al., 2005). </w:t>
      </w:r>
    </w:p>
    <w:p w14:paraId="3A17FDBB" w14:textId="77777777" w:rsidR="001343A0" w:rsidRPr="00416C02" w:rsidRDefault="001343A0" w:rsidP="001343A0">
      <w:pPr>
        <w:pStyle w:val="NormalWeb"/>
        <w:rPr>
          <w:rFonts w:ascii="Helvetica" w:hAnsi="Helvetica"/>
        </w:rPr>
      </w:pPr>
      <w:r w:rsidRPr="00F12284">
        <w:rPr>
          <w:rFonts w:ascii="AdvOT596495f2" w:hAnsi="AdvOT596495f2"/>
        </w:rPr>
        <w:t>Soil re</w:t>
      </w:r>
      <w:r w:rsidRPr="00F12284">
        <w:rPr>
          <w:rFonts w:ascii="AdvOT596495f2+fb" w:hAnsi="AdvOT596495f2+fb"/>
        </w:rPr>
        <w:t>fl</w:t>
      </w:r>
      <w:r w:rsidRPr="00F12284">
        <w:rPr>
          <w:rFonts w:ascii="AdvOT596495f2" w:hAnsi="AdvOT596495f2"/>
        </w:rPr>
        <w:t xml:space="preserve">ectance is highly sensitive to moisture and roughness (Jacquemoud et al., 1992; Pinty et al., 1998) and its re- </w:t>
      </w:r>
      <w:r w:rsidRPr="00F12284">
        <w:rPr>
          <w:rFonts w:ascii="AdvOT596495f2+fb" w:hAnsi="AdvOT596495f2+fb"/>
        </w:rPr>
        <w:t>fl</w:t>
      </w:r>
      <w:r w:rsidRPr="00F12284">
        <w:rPr>
          <w:rFonts w:ascii="AdvOT596495f2" w:hAnsi="AdvOT596495f2"/>
        </w:rPr>
        <w:t>ectance can vary within and across study sites and through time. Therefore, the spectra extracted from one site (or image) may not be applicable to another site and another time</w:t>
      </w:r>
    </w:p>
    <w:p w14:paraId="456DAED9" w14:textId="77777777" w:rsidR="001343A0" w:rsidRPr="00491E4D" w:rsidRDefault="001343A0" w:rsidP="001343A0">
      <w:pPr>
        <w:rPr>
          <w:rFonts w:ascii="Helvetica" w:hAnsi="Helvetica"/>
          <w:b/>
          <w:bCs/>
          <w:sz w:val="28"/>
          <w:szCs w:val="28"/>
          <w:lang w:val="en-US"/>
        </w:rPr>
      </w:pPr>
      <w:r w:rsidRPr="00491E4D">
        <w:rPr>
          <w:rFonts w:ascii="Helvetica" w:hAnsi="Helvetica"/>
          <w:b/>
          <w:bCs/>
          <w:sz w:val="28"/>
          <w:szCs w:val="28"/>
          <w:lang w:val="en-US"/>
        </w:rPr>
        <w:t>4.3 Does band selection influence correspondence between spectral diversity and vegetation?</w:t>
      </w:r>
    </w:p>
    <w:p w14:paraId="1BD9925A" w14:textId="77777777" w:rsidR="001343A0" w:rsidRPr="00491E4D" w:rsidRDefault="001343A0" w:rsidP="001343A0">
      <w:pPr>
        <w:rPr>
          <w:rFonts w:ascii="Helvetica" w:hAnsi="Helvetica"/>
          <w:b/>
          <w:bCs/>
          <w:lang w:val="en-US"/>
        </w:rPr>
      </w:pPr>
    </w:p>
    <w:p w14:paraId="04D0402B" w14:textId="77777777" w:rsidR="001343A0" w:rsidRPr="004E73FC" w:rsidRDefault="001343A0" w:rsidP="001343A0">
      <w:pPr>
        <w:rPr>
          <w:rFonts w:ascii="Helvetica" w:hAnsi="Helvetica"/>
          <w:b/>
          <w:bCs/>
          <w:lang w:val="en-US"/>
        </w:rPr>
      </w:pPr>
      <w:r w:rsidRPr="00491E4D">
        <w:rPr>
          <w:rFonts w:ascii="Helvetica" w:hAnsi="Helvetica"/>
          <w:b/>
          <w:bCs/>
          <w:lang w:val="en-US"/>
        </w:rPr>
        <w:t>4.3.1 What regions of the spectrum best discriminate vegetation types</w:t>
      </w:r>
      <w:r>
        <w:rPr>
          <w:rFonts w:ascii="Helvetica" w:hAnsi="Helvetica"/>
          <w:b/>
          <w:bCs/>
          <w:lang w:val="en-US"/>
        </w:rPr>
        <w:t>?</w:t>
      </w:r>
      <w:r w:rsidRPr="00491E4D">
        <w:rPr>
          <w:lang w:val="en-US"/>
        </w:rPr>
        <w:t xml:space="preserve"> </w:t>
      </w:r>
    </w:p>
    <w:p w14:paraId="110B0DB8" w14:textId="1E9D7C16" w:rsidR="00EB70CF" w:rsidRDefault="001343A0" w:rsidP="001343A0">
      <w:pPr>
        <w:pStyle w:val="NormalWeb"/>
        <w:rPr>
          <w:rFonts w:ascii="Helvetica" w:hAnsi="Helvetica"/>
          <w:lang w:val="en-US"/>
        </w:rPr>
      </w:pPr>
      <w:r>
        <w:rPr>
          <w:rFonts w:ascii="Helvetica" w:hAnsi="Helvetica"/>
          <w:lang w:val="en-US"/>
        </w:rPr>
        <w:lastRenderedPageBreak/>
        <w:t xml:space="preserve">I found that </w:t>
      </w:r>
      <w:r w:rsidR="00EB4D3A">
        <w:rPr>
          <w:rFonts w:ascii="Helvetica" w:hAnsi="Helvetica"/>
          <w:lang w:val="en-US"/>
        </w:rPr>
        <w:t>bands</w:t>
      </w:r>
      <w:r w:rsidRPr="00491E4D">
        <w:rPr>
          <w:rFonts w:ascii="Helvetica" w:hAnsi="Helvetica"/>
          <w:lang w:val="en-US"/>
        </w:rPr>
        <w:t xml:space="preserve"> in the green</w:t>
      </w:r>
      <w:r>
        <w:rPr>
          <w:rFonts w:ascii="Helvetica" w:hAnsi="Helvetica"/>
          <w:lang w:val="en-US"/>
        </w:rPr>
        <w:t>-</w:t>
      </w:r>
      <w:r w:rsidRPr="00491E4D">
        <w:rPr>
          <w:rFonts w:ascii="Helvetica" w:hAnsi="Helvetica"/>
          <w:lang w:val="en-US"/>
        </w:rPr>
        <w:t>red transition region</w:t>
      </w:r>
      <w:r>
        <w:rPr>
          <w:rFonts w:ascii="Helvetica" w:hAnsi="Helvetica"/>
          <w:lang w:val="en-US"/>
        </w:rPr>
        <w:t xml:space="preserve"> (570-670 nm)</w:t>
      </w:r>
      <w:r w:rsidRPr="00491E4D">
        <w:rPr>
          <w:rFonts w:ascii="Helvetica" w:hAnsi="Helvetica"/>
          <w:lang w:val="en-US"/>
        </w:rPr>
        <w:t xml:space="preserve"> were the most distinct between vegetation types</w:t>
      </w:r>
      <w:r>
        <w:rPr>
          <w:rFonts w:ascii="Helvetica" w:hAnsi="Helvetica"/>
          <w:lang w:val="en-US"/>
        </w:rPr>
        <w:t xml:space="preserve">. </w:t>
      </w:r>
      <w:r w:rsidR="00457BC9">
        <w:rPr>
          <w:rFonts w:ascii="Helvetica" w:hAnsi="Helvetica"/>
          <w:lang w:val="en-US"/>
        </w:rPr>
        <w:t>W</w:t>
      </w:r>
      <w:r w:rsidR="00EB70CF">
        <w:rPr>
          <w:rFonts w:ascii="Helvetica" w:hAnsi="Helvetica"/>
          <w:lang w:val="en-US"/>
        </w:rPr>
        <w:t xml:space="preserve">hile differences in mean reflectance are greatest in the NIR and IR regions, </w:t>
      </w:r>
      <w:r w:rsidR="00457BC9">
        <w:rPr>
          <w:rFonts w:ascii="Helvetica" w:hAnsi="Helvetica"/>
          <w:lang w:val="en-US"/>
        </w:rPr>
        <w:t xml:space="preserve">this indicates that bands in the bands </w:t>
      </w:r>
    </w:p>
    <w:p w14:paraId="443A714F" w14:textId="08A730E2" w:rsidR="001343A0" w:rsidRDefault="001343A0" w:rsidP="001343A0">
      <w:pPr>
        <w:pStyle w:val="NormalWeb"/>
        <w:rPr>
          <w:rFonts w:ascii="Helvetica" w:hAnsi="Helvetica"/>
          <w:lang w:val="en-US"/>
        </w:rPr>
      </w:pPr>
      <w:r>
        <w:rPr>
          <w:rFonts w:ascii="Helvetica" w:hAnsi="Helvetica"/>
          <w:lang w:val="en-US"/>
        </w:rPr>
        <w:t xml:space="preserve"> differences in pigmentation are more distinct between vegetation types than canopy complexity and structure. The single </w:t>
      </w:r>
      <w:r w:rsidR="00EB4D3A">
        <w:rPr>
          <w:rFonts w:ascii="Helvetica" w:hAnsi="Helvetica"/>
          <w:lang w:val="en-US"/>
        </w:rPr>
        <w:t>band</w:t>
      </w:r>
      <w:r>
        <w:rPr>
          <w:rFonts w:ascii="Helvetica" w:hAnsi="Helvetica"/>
          <w:lang w:val="en-US"/>
        </w:rPr>
        <w:t xml:space="preserve"> </w:t>
      </w:r>
      <w:r w:rsidRPr="00491E4D">
        <w:rPr>
          <w:rFonts w:ascii="Helvetica" w:hAnsi="Helvetica"/>
          <w:lang w:val="en-US"/>
        </w:rPr>
        <w:t xml:space="preserve">573 </w:t>
      </w:r>
      <w:r>
        <w:rPr>
          <w:rFonts w:ascii="Helvetica" w:hAnsi="Helvetica"/>
          <w:lang w:val="en-US"/>
        </w:rPr>
        <w:t xml:space="preserve">nm was the most distinct between types and corresponds with the absorbance of </w:t>
      </w:r>
      <w:r w:rsidRPr="0077102A">
        <w:rPr>
          <w:rFonts w:ascii="Helvetica" w:hAnsi="Helvetica"/>
          <w:lang w:val="en-US"/>
        </w:rPr>
        <w:t>anthocyanin</w:t>
      </w:r>
      <w:r>
        <w:rPr>
          <w:rFonts w:ascii="Helvetica" w:hAnsi="Helvetica"/>
          <w:lang w:val="en-US"/>
        </w:rPr>
        <w:t xml:space="preserve"> </w:t>
      </w:r>
      <w:r>
        <w:rPr>
          <w:rFonts w:ascii="Helvetica" w:hAnsi="Helvetica"/>
          <w:lang w:val="en-US"/>
        </w:rPr>
        <w:fldChar w:fldCharType="begin"/>
      </w:r>
      <w:r>
        <w:rPr>
          <w:rFonts w:ascii="Helvetica" w:hAnsi="Helvetica"/>
          <w:lang w:val="en-US"/>
        </w:rPr>
        <w:instrText xml:space="preserve"> ADDIN ZOTERO_ITEM CSL_CITATION {"citationID":"2MfVUvys","properties":{"formattedCitation":"(Merzlyak et al., 2008)","plainCitation":"(Merzlyak et al., 2008)","noteIndex":0},"citationItems":[{"id":793,"uris":["http://zotero.org/users/local/8RirLiuI/items/H6N6PM4T"],"uri":["http://zotero.org/users/local/8RirLiuI/items/H6N6PM4T"],"itemData":{"id":793,"type":"article-journal","container-title":"Journal of Experimental Botany","DOI":"10.1093/jxb/ern230","ISSN":"1460-2431, 0022-0957","issue":"14","language":"en","page":"3903-3911","source":"DOI.org (Crossref)","title":"Light absorption by anthocyanins in juvenile, stressed, and senescing leaves","volume":"59","author":[{"family":"Merzlyak","given":"Mark N."},{"family":"Chivkunova","given":"Olga B."},{"family":"Solovchenko","given":"Alexei E."},{"family":"Naqvi","given":"K. Razi"}],"issued":{"date-parts":[["2008",10]]}}}],"schema":"https://github.com/citation-style-language/schema/raw/master/csl-citation.json"} </w:instrText>
      </w:r>
      <w:r>
        <w:rPr>
          <w:rFonts w:ascii="Helvetica" w:hAnsi="Helvetica"/>
          <w:lang w:val="en-US"/>
        </w:rPr>
        <w:fldChar w:fldCharType="separate"/>
      </w:r>
      <w:r>
        <w:rPr>
          <w:rFonts w:ascii="Helvetica" w:hAnsi="Helvetica"/>
          <w:noProof/>
          <w:lang w:val="en-US"/>
        </w:rPr>
        <w:t>(Merzlyak et al., 2008)</w:t>
      </w:r>
      <w:r>
        <w:rPr>
          <w:rFonts w:ascii="Helvetica" w:hAnsi="Helvetica"/>
          <w:lang w:val="en-US"/>
        </w:rPr>
        <w:fldChar w:fldCharType="end"/>
      </w:r>
      <w:r>
        <w:rPr>
          <w:rFonts w:ascii="Helvetica" w:hAnsi="Helvetica"/>
          <w:lang w:val="en-US"/>
        </w:rPr>
        <w:t>.</w:t>
      </w:r>
      <w:r w:rsidRPr="00681A52">
        <w:rPr>
          <w:rFonts w:ascii="Helvetica" w:hAnsi="Helvetica"/>
          <w:lang w:val="en-US"/>
        </w:rPr>
        <w:t xml:space="preserve"> </w:t>
      </w:r>
      <w:r>
        <w:rPr>
          <w:rFonts w:ascii="Helvetica" w:hAnsi="Helvetica"/>
          <w:lang w:val="en-US"/>
        </w:rPr>
        <w:t xml:space="preserve">Leaf </w:t>
      </w:r>
      <w:r w:rsidRPr="0077102A">
        <w:rPr>
          <w:rFonts w:ascii="Helvetica" w:hAnsi="Helvetica"/>
          <w:lang w:val="en-US"/>
        </w:rPr>
        <w:t>anthocyanin</w:t>
      </w:r>
      <w:r>
        <w:rPr>
          <w:rFonts w:ascii="Helvetica" w:hAnsi="Helvetica"/>
          <w:lang w:val="en-US"/>
        </w:rPr>
        <w:t xml:space="preserve"> accumulation occurs as a response to temperature and light stress or vegetation entering senescence </w:t>
      </w:r>
      <w:r>
        <w:rPr>
          <w:rFonts w:ascii="Helvetica" w:hAnsi="Helvetica"/>
          <w:lang w:val="en-US"/>
        </w:rPr>
        <w:fldChar w:fldCharType="begin"/>
      </w:r>
      <w:r>
        <w:rPr>
          <w:rFonts w:ascii="Helvetica" w:hAnsi="Helvetica"/>
          <w:lang w:val="en-US"/>
        </w:rPr>
        <w:instrText xml:space="preserve"> ADDIN ZOTERO_ITEM CSL_CITATION {"citationID":"o7i7Its6","properties":{"formattedCitation":"(Landi et al., 2015; Ollinger, 2011)","plainCitation":"(Landi et al., 2015; Ollinger, 2011)","noteIndex":0},"citationItems":[{"id":792,"uris":["http://zotero.org/users/local/8RirLiuI/items/62UYBV7R"],"uri":["http://zotero.org/users/local/8RirLiuI/items/62UYBV7R"],"itemData":{"id":792,"type":"article-journal","container-title":"Environmental and Experimental Botany","DOI":"10.1016/j.envexpbot.2015.05.012","ISSN":"00988472","journalAbbreviation":"Environmental and Experimental Botany","language":"en","page":"4-17","source":"DOI.org (Crossref)","title":"Multiple functional roles of anthocyanins in plant-environment interactions","volume":"119","author":[{"family":"Landi","given":"M."},{"family":"Tattini","given":"M."},{"family":"Gould","given":"Kevin S."}],"issued":{"date-parts":[["2015",11]]}}},{"id":472,"uris":["http://zotero.org/users/local/8RirLiuI/items/JBUCD3WL"],"uri":["http://zotero.org/users/local/8RirLiuI/items/JBUCD3WL"],"itemData":{"id":472,"type":"article-journal","container-title":"New Phytologist","DOI":"10.1111/j.1469-8137.2010.03536.x","ISSN":"0028646X","issue":"2","language":"en","page":"375-394","source":"DOI.org (Crossref)","title":"Sources of variability in canopy reflectance and the convergent properties of plants: Tansley review","title-short":"Sources of variability in canopy reflectance and the convergent properties of plants","volume":"189","author":[{"family":"Ollinger","given":"S. V."}],"issued":{"date-parts":[["2011",1]]}}}],"schema":"https://github.com/citation-style-language/schema/raw/master/csl-citation.json"} </w:instrText>
      </w:r>
      <w:r>
        <w:rPr>
          <w:rFonts w:ascii="Helvetica" w:hAnsi="Helvetica"/>
          <w:lang w:val="en-US"/>
        </w:rPr>
        <w:fldChar w:fldCharType="separate"/>
      </w:r>
      <w:r>
        <w:rPr>
          <w:rFonts w:ascii="Helvetica" w:hAnsi="Helvetica"/>
          <w:noProof/>
          <w:lang w:val="en-US"/>
        </w:rPr>
        <w:t>(Landi et al., 2015; Ollinger, 2011)</w:t>
      </w:r>
      <w:r>
        <w:rPr>
          <w:rFonts w:ascii="Helvetica" w:hAnsi="Helvetica"/>
          <w:lang w:val="en-US"/>
        </w:rPr>
        <w:fldChar w:fldCharType="end"/>
      </w:r>
      <w:r>
        <w:rPr>
          <w:rFonts w:ascii="Helvetica" w:hAnsi="Helvetica"/>
          <w:lang w:val="en-US"/>
        </w:rPr>
        <w:t xml:space="preserve">. This indicates that Herschel vegetation, (that has higher absorption at 573 nm and thus higher </w:t>
      </w:r>
      <w:r w:rsidRPr="0077102A">
        <w:rPr>
          <w:rFonts w:ascii="Helvetica" w:hAnsi="Helvetica"/>
          <w:lang w:val="en-US"/>
        </w:rPr>
        <w:t>anthocyanin</w:t>
      </w:r>
      <w:r>
        <w:rPr>
          <w:rFonts w:ascii="Helvetica" w:hAnsi="Helvetica"/>
          <w:lang w:val="en-US"/>
        </w:rPr>
        <w:t xml:space="preserve"> </w:t>
      </w:r>
      <w:proofErr w:type="spellStart"/>
      <w:r>
        <w:rPr>
          <w:rFonts w:ascii="Helvetica" w:hAnsi="Helvetica"/>
          <w:lang w:val="en-US"/>
        </w:rPr>
        <w:t>concentraion</w:t>
      </w:r>
      <w:proofErr w:type="spellEnd"/>
      <w:r>
        <w:rPr>
          <w:rFonts w:ascii="Helvetica" w:hAnsi="Helvetica"/>
          <w:lang w:val="en-US"/>
        </w:rPr>
        <w:t xml:space="preserve">) may be </w:t>
      </w:r>
      <w:proofErr w:type="spellStart"/>
      <w:r>
        <w:rPr>
          <w:rFonts w:ascii="Helvetica" w:hAnsi="Helvetica"/>
          <w:lang w:val="en-US"/>
        </w:rPr>
        <w:t>i</w:t>
      </w:r>
      <w:proofErr w:type="spellEnd"/>
      <w:r>
        <w:rPr>
          <w:rFonts w:ascii="Helvetica" w:hAnsi="Helvetica"/>
          <w:lang w:val="en-US"/>
        </w:rPr>
        <w:t>) experiencing greater levels of environmental stress and may be more susceptible to future Arctic warming and ii) that Herschel enters senescence earlier than Komakuk vegetation. Furthermore, anthocyanin concentration being temporally variable supports 4.2.1, that phenological phase influences spectral signatures and how vegetation types differ based on their spectral signatures. (split in two)</w:t>
      </w:r>
    </w:p>
    <w:p w14:paraId="1119CCAD" w14:textId="77777777" w:rsidR="001343A0" w:rsidRDefault="001343A0" w:rsidP="001343A0">
      <w:pPr>
        <w:pStyle w:val="NormalWeb"/>
        <w:rPr>
          <w:rFonts w:ascii="Helvetica" w:hAnsi="Helvetica"/>
          <w:b/>
          <w:bCs/>
          <w:lang w:val="en-US"/>
        </w:rPr>
      </w:pPr>
      <w:r>
        <w:rPr>
          <w:rFonts w:ascii="Helvetica" w:hAnsi="Helvetica"/>
          <w:lang w:val="en-US"/>
        </w:rPr>
        <w:t xml:space="preserve">Anthocyanin being an important to differentiation vegetation types, supports 4.2.1 that phenological phase are important and highlights that </w:t>
      </w:r>
      <w:r w:rsidRPr="005A033B">
        <w:rPr>
          <w:rFonts w:ascii="Helvetica" w:hAnsi="Helvetica"/>
          <w:highlight w:val="yellow"/>
          <w:lang w:val="en-US"/>
        </w:rPr>
        <w:t xml:space="preserve">spectral signatures are influenced by temporal variations in specific pigmentation concentrations at time of measurements, a trend observed in </w:t>
      </w:r>
      <w:r w:rsidRPr="000A3A5A">
        <w:rPr>
          <w:rFonts w:ascii="Helvetica" w:hAnsi="Helvetica"/>
          <w:b/>
          <w:bCs/>
          <w:highlight w:val="yellow"/>
          <w:lang w:val="en-US"/>
        </w:rPr>
        <w:fldChar w:fldCharType="begin"/>
      </w:r>
      <w:r w:rsidRPr="000A3A5A">
        <w:rPr>
          <w:rFonts w:ascii="Helvetica" w:hAnsi="Helvetica"/>
          <w:b/>
          <w:bCs/>
          <w:highlight w:val="yellow"/>
          <w:lang w:val="en-US"/>
        </w:rPr>
        <w:instrText xml:space="preserve"> ADDIN ZOTERO_ITEM CSL_CITATION {"citationID":"C1OK3GpP","properties":{"formattedCitation":"(Chavana-Bryant et al., 2017)","plainCitation":"(Chavana-Bryant et al., 2017)","noteIndex":0},"citationItems":[{"id":798,"uris":["http://zotero.org/users/local/8RirLiuI/items/22866LUX"],"uri":["http://zotero.org/users/local/8RirLiuI/items/22866LUX"],"itemData":{"id":798,"type":"article-journal","container-title":"New Phytologist","DOI":"10.1111/nph.13853","ISSN":"0028646X","issue":"3","journalAbbreviation":"New Phytol","language":"en","page":"1049-1063","source":"DOI.org (Crossref)","title":"Leaf aging of Amazonian canopy trees as revealed by spectral and physiochemical measurements","volume":"214","author":[{"family":"Chavana-Bryant","given":"Cecilia"},{"family":"Malhi","given":"Yadvinder"},{"family":"Wu","given":"Jin"},{"family":"Asner","given":"Gregory P."},{"family":"Anastasiou","given":"Athanasios"},{"family":"Enquist","given":"Brian J."},{"family":"Cosio Caravasi","given":"Eric G."},{"family":"Doughty","given":"Christopher E."},{"family":"Saleska","given":"Scott R."},{"family":"Martin","given":"Roberta E."},{"family":"Gerard","given":"France F."}],"issued":{"date-parts":[["2017",5]]}}}],"schema":"https://github.com/citation-style-language/schema/raw/master/csl-citation.json"} </w:instrText>
      </w:r>
      <w:r w:rsidRPr="000A3A5A">
        <w:rPr>
          <w:rFonts w:ascii="Helvetica" w:hAnsi="Helvetica"/>
          <w:b/>
          <w:bCs/>
          <w:highlight w:val="yellow"/>
          <w:lang w:val="en-US"/>
        </w:rPr>
        <w:fldChar w:fldCharType="separate"/>
      </w:r>
      <w:r w:rsidRPr="000A3A5A">
        <w:rPr>
          <w:rFonts w:ascii="Helvetica" w:hAnsi="Helvetica"/>
          <w:b/>
          <w:bCs/>
          <w:noProof/>
          <w:highlight w:val="yellow"/>
          <w:lang w:val="en-US"/>
        </w:rPr>
        <w:t>(Chavana-Bryant et al., 2017)</w:t>
      </w:r>
      <w:r w:rsidRPr="000A3A5A">
        <w:rPr>
          <w:rFonts w:ascii="Helvetica" w:hAnsi="Helvetica"/>
          <w:b/>
          <w:bCs/>
          <w:highlight w:val="yellow"/>
          <w:lang w:val="en-US"/>
        </w:rPr>
        <w:fldChar w:fldCharType="end"/>
      </w:r>
    </w:p>
    <w:p w14:paraId="25CDCEAF" w14:textId="77777777" w:rsidR="001343A0" w:rsidRPr="000A3A5A" w:rsidRDefault="001343A0" w:rsidP="001343A0">
      <w:pPr>
        <w:pStyle w:val="NormalWeb"/>
        <w:rPr>
          <w:rFonts w:ascii="Helvetica" w:hAnsi="Helvetica"/>
          <w:b/>
          <w:bCs/>
          <w:lang w:val="en-US"/>
        </w:rPr>
      </w:pPr>
      <w:r w:rsidRPr="008D3685">
        <w:rPr>
          <w:rFonts w:ascii="AdvOT596495f2" w:hAnsi="AdvOT596495f2"/>
        </w:rPr>
        <w:t>For example, leaf aging and se- nescence can cause high variation within individual tree canopies on par with the variation detected among di</w:t>
      </w:r>
      <w:r w:rsidRPr="008D3685">
        <w:rPr>
          <w:rFonts w:ascii="AdvOT596495f2+fb" w:hAnsi="AdvOT596495f2+fb"/>
        </w:rPr>
        <w:t>ff</w:t>
      </w:r>
      <w:r w:rsidRPr="008D3685">
        <w:rPr>
          <w:rFonts w:ascii="AdvOT596495f2" w:hAnsi="AdvOT596495f2"/>
        </w:rPr>
        <w:t>erent individuals of the same species or of that detected between species in leaf morphological, bio- chemical and spectral traits of tropical tree species (Chavana-Bryant et al., 2017).</w:t>
      </w:r>
    </w:p>
    <w:p w14:paraId="637ECE23" w14:textId="6CC0221A" w:rsidR="001343A0" w:rsidRDefault="001343A0" w:rsidP="001343A0">
      <w:pPr>
        <w:pStyle w:val="NormalWeb"/>
        <w:rPr>
          <w:rFonts w:ascii="Helvetica" w:hAnsi="Helvetica"/>
          <w:lang w:val="en-US"/>
        </w:rPr>
      </w:pPr>
      <w:r>
        <w:rPr>
          <w:rFonts w:ascii="Helvetica" w:hAnsi="Helvetica"/>
          <w:lang w:val="en-US"/>
        </w:rPr>
        <w:t xml:space="preserve">Relatively low and stable ISI values in the NIR, suggests that vegetation types have consistent differences in </w:t>
      </w:r>
      <w:r w:rsidRPr="00491E4D">
        <w:rPr>
          <w:rFonts w:ascii="Helvetica" w:hAnsi="Helvetica"/>
          <w:lang w:val="en-US"/>
        </w:rPr>
        <w:t>canopy structure and vegetation density</w:t>
      </w:r>
      <w:r>
        <w:rPr>
          <w:rFonts w:ascii="Helvetica" w:hAnsi="Helvetica"/>
          <w:lang w:val="en-US"/>
        </w:rPr>
        <w:t xml:space="preserve">. It is anticipated this is a result of the relative dominance of shrubs Herschel and graminoids Komakuk vegetation types </w:t>
      </w:r>
      <w:r>
        <w:rPr>
          <w:rFonts w:ascii="Helvetica" w:hAnsi="Helvetica"/>
          <w:lang w:val="en-US"/>
        </w:rPr>
        <w:fldChar w:fldCharType="begin"/>
      </w:r>
      <w:r>
        <w:rPr>
          <w:rFonts w:ascii="Helvetica" w:hAnsi="Helvetica"/>
          <w:lang w:val="en-US"/>
        </w:rPr>
        <w:instrText xml:space="preserve"> ADDIN ZOTERO_ITEM CSL_CITATION {"citationID":"wCZXRmkn","properties":{"formattedCitation":"(Myers-Smith, Hik, et al., 2011)","plainCitation":"(Myers-Smith, Hik, et al., 2011)","noteIndex":0},"citationItems":[{"id":774,"uris":["http://zotero.org/users/local/8RirLiuI/items/84QJSP7U"],"uri":["http://zotero.org/users/local/8RirLiuI/items/84QJSP7U"],"itemData":{"id":774,"type":"article-journal","abstract":"Canopy-forming shrubs are reported to be increasing at sites around the circumpolar Arctic. Our results indicate expansion in canopy cover and height of willows on Herschel Island located at 70° north on the western Arctic coast of the Yukon Territory. We examined historic photographs, repeated vegetation surveys, and conducted monitoring of long-term plots and found evidence of increases of each of the dominant canopy-forming willow species (Salix richardsonii, Salix glauca and Salix pulchra), during the twentieth century. A simple model of patch initiation indicates that the majority of willow patches for each of these species became established between 1910 and 1960, with stem ages and maximum growth rates indicating that some patches could have established as late as the 1980s. Collectively, these results suggest that willow species are increasing in canopy cover and height on Herschel Island. We did not find evidence that expansion of willow patches is currently limited by herbivory, disease, or growing conditions.","container-title":"AMBIO","DOI":"10.1007/s13280-011-0168-y","ISSN":"1654-7209","issue":"6","journalAbbreviation":"AMBIO","language":"en","page":"610","source":"Springer Link","title":"Expansion of Canopy-Forming Willows Over the Twentieth Century on Herschel Island, Yukon Territory, Canada","volume":"40","author":[{"family":"Myers-Smith","given":"Isla H."},{"family":"Hik","given":"David S."},{"family":"Kennedy","given":"Catherine"},{"family":"Cooley","given":"Dorothy"},{"family":"Johnstone","given":"Jill F."},{"family":"Kenney","given":"Alice J."},{"family":"Krebs","given":"Charles J."}],"issued":{"date-parts":[["2011",8,24]]}}}],"schema":"https://github.com/citation-style-language/schema/raw/master/csl-citation.json"} </w:instrText>
      </w:r>
      <w:r>
        <w:rPr>
          <w:rFonts w:ascii="Helvetica" w:hAnsi="Helvetica"/>
          <w:lang w:val="en-US"/>
        </w:rPr>
        <w:fldChar w:fldCharType="separate"/>
      </w:r>
      <w:r>
        <w:rPr>
          <w:rFonts w:ascii="Helvetica" w:hAnsi="Helvetica"/>
          <w:noProof/>
          <w:lang w:val="en-US"/>
        </w:rPr>
        <w:t>(Myers-Smith, Hik, et al., 2011)</w:t>
      </w:r>
      <w:r>
        <w:rPr>
          <w:rFonts w:ascii="Helvetica" w:hAnsi="Helvetica"/>
          <w:lang w:val="en-US"/>
        </w:rPr>
        <w:fldChar w:fldCharType="end"/>
      </w:r>
      <w:r>
        <w:rPr>
          <w:rFonts w:ascii="Helvetica" w:hAnsi="Helvetica"/>
          <w:lang w:val="en-US"/>
        </w:rPr>
        <w:fldChar w:fldCharType="begin"/>
      </w:r>
      <w:r>
        <w:rPr>
          <w:rFonts w:ascii="Helvetica" w:hAnsi="Helvetica"/>
          <w:lang w:val="en-US"/>
        </w:rPr>
        <w:instrText xml:space="preserve"> ADDIN ZOTERO_ITEM CSL_CITATION {"citationID":"rKFZrnGc","properties":{"formattedCitation":"(Myers-Smith, Hik, et al., 2011)","plainCitation":"(Myers-Smith, Hik, et al., 2011)","dontUpdate":true,"noteIndex":0},"citationItems":[{"id":774,"uris":["http://zotero.org/users/local/8RirLiuI/items/84QJSP7U"],"uri":["http://zotero.org/users/local/8RirLiuI/items/84QJSP7U"],"itemData":{"id":774,"type":"article-journal","abstract":"Canopy-forming shrubs are reported to be increasing at sites around the circumpolar Arctic. Our results indicate expansion in canopy cover and height of willows on Herschel Island located at 70° north on the western Arctic coast of the Yukon Territory. We examined historic photographs, repeated vegetation surveys, and conducted monitoring of long-term plots and found evidence of increases of each of the dominant canopy-forming willow species (Salix richardsonii, Salix glauca and Salix pulchra), during the twentieth century. A simple model of patch initiation indicates that the majority of willow patches for each of these species became established between 1910 and 1960, with stem ages and maximum growth rates indicating that some patches could have established as late as the 1980s. Collectively, these results suggest that willow species are increasing in canopy cover and height on Herschel Island. We did not find evidence that expansion of willow patches is currently limited by herbivory, disease, or growing conditions.","container-title":"AMBIO","DOI":"10.1007/s13280-011-0168-y","ISSN":"1654-7209","issue":"6","journalAbbreviation":"AMBIO","language":"en","page":"610","source":"Springer Link","title":"Expansion of Canopy-Forming Willows Over the Twentieth Century on Herschel Island, Yukon Territory, Canada","volume":"40","author":[{"family":"Myers-Smith","given":"Isla H."},{"family":"Hik","given":"David S."},{"family":"Kennedy","given":"Catherine"},{"family":"Cooley","given":"Dorothy"},{"family":"Johnstone","given":"Jill F."},{"family":"Kenney","given":"Alice J."},{"family":"Krebs","given":"Charles J."}],"issued":{"date-parts":[["2011",8,24]]}}}],"schema":"https://github.com/citation-style-language/schema/raw/master/csl-citation.json"} </w:instrText>
      </w:r>
      <w:r>
        <w:rPr>
          <w:rFonts w:ascii="Helvetica" w:hAnsi="Helvetica"/>
          <w:lang w:val="en-US"/>
        </w:rPr>
        <w:fldChar w:fldCharType="end"/>
      </w:r>
      <w:r>
        <w:rPr>
          <w:rFonts w:ascii="Helvetica" w:hAnsi="Helvetica"/>
          <w:lang w:val="en-US"/>
        </w:rPr>
        <w:t xml:space="preserve">. Graminoid vegetation having greater canopy complexity, would result in higher reflectance in the NIR region and the observed stable spectral differences between vegetation types  </w:t>
      </w:r>
      <w:r>
        <w:rPr>
          <w:rFonts w:ascii="Helvetica" w:hAnsi="Helvetica"/>
          <w:lang w:val="en-US"/>
        </w:rPr>
        <w:fldChar w:fldCharType="begin"/>
      </w:r>
      <w:r>
        <w:rPr>
          <w:rFonts w:ascii="Helvetica" w:hAnsi="Helvetica"/>
          <w:lang w:val="en-US"/>
        </w:rPr>
        <w:instrText xml:space="preserve"> ADDIN ZOTERO_ITEM CSL_CITATION {"citationID":"0UmawZ6m","properties":{"formattedCitation":"(Cavender\\uc0\\u8208{}Bares et al., 2017)","plainCitation":"(Cavender‐Bares et al., 2017)","noteIndex":0},"citationItems":[{"id":495,"uris":["http://zotero.org/users/local/8RirLiuI/items/2F4VJI9P"],"uri":["http://zotero.org/users/local/8RirLiuI/items/2F4VJI9P"],"itemData":{"id":495,"type":"article-journal","container-title":"American Journal of Botany","DOI":"10.3732/ajb.1700061","ISSN":"1537-2197","issue":"7","language":"en","page":"966-969","source":"Wiley Online Library","title":"Harnessing plant spectra to integrate the biodiversity sciences across biological and spatial scales","volume":"104","author":[{"family":"Cavender‐Bares","given":"Jeannine"},{"family":"Gamon","given":"John A."},{"family":"Hobbie","given":"Sarah E."},{"family":"Madritch","given":"Michael D."},{"family":"Meireles","given":"José Eduardo"},{"family":"Schweiger","given":"Anna K."},{"family":"Townsend","given":"Philip A."}],"issued":{"date-parts":[["2017"]]}}}],"schema":"https://github.com/citation-style-language/schema/raw/master/csl-citation.json"} </w:instrText>
      </w:r>
      <w:r>
        <w:rPr>
          <w:rFonts w:ascii="Helvetica" w:hAnsi="Helvetica"/>
          <w:lang w:val="en-US"/>
        </w:rPr>
        <w:fldChar w:fldCharType="separate"/>
      </w:r>
      <w:r w:rsidRPr="004E73FC">
        <w:rPr>
          <w:rFonts w:ascii="Helvetica" w:hAnsi="Helvetica"/>
          <w:lang w:val="en-GB"/>
        </w:rPr>
        <w:t>(Cavender‐Bares et al., 2017)</w:t>
      </w:r>
      <w:r>
        <w:rPr>
          <w:rFonts w:ascii="Helvetica" w:hAnsi="Helvetica"/>
          <w:lang w:val="en-US"/>
        </w:rPr>
        <w:fldChar w:fldCharType="end"/>
      </w:r>
      <w:r>
        <w:rPr>
          <w:rFonts w:ascii="Helvetica" w:hAnsi="Helvetica"/>
          <w:lang w:val="en-US"/>
        </w:rPr>
        <w:t xml:space="preserve">(section 4.2.1) </w:t>
      </w:r>
    </w:p>
    <w:p w14:paraId="12B70842" w14:textId="77777777" w:rsidR="001343A0" w:rsidRDefault="001343A0" w:rsidP="001343A0">
      <w:pPr>
        <w:pStyle w:val="NormalWeb"/>
        <w:rPr>
          <w:rFonts w:ascii="Helvetica" w:hAnsi="Helvetica"/>
          <w:lang w:val="en-US"/>
        </w:rPr>
      </w:pPr>
      <w:r>
        <w:rPr>
          <w:rFonts w:ascii="Helvetica" w:hAnsi="Helvetica"/>
          <w:lang w:val="en-US"/>
        </w:rPr>
        <w:t xml:space="preserve">While the visible spectrum was seen to be most important the stability of the NIR shows the advantage of going hyperspectral when attempting to differentiate vegetation types. </w:t>
      </w:r>
      <w:proofErr w:type="spellStart"/>
      <w:r>
        <w:rPr>
          <w:rFonts w:ascii="Helvetica" w:hAnsi="Helvetica"/>
          <w:lang w:val="en-US"/>
        </w:rPr>
        <w:t>Ollinger</w:t>
      </w:r>
      <w:proofErr w:type="spellEnd"/>
      <w:r>
        <w:rPr>
          <w:rFonts w:ascii="Helvetica" w:hAnsi="Helvetica"/>
          <w:lang w:val="en-US"/>
        </w:rPr>
        <w:t xml:space="preserve"> describes that hyperspectral regions while more variable, can add important (sometimes even the most important) information to the discrimination of vegetation types </w:t>
      </w:r>
      <w:proofErr w:type="spellStart"/>
      <w:r>
        <w:rPr>
          <w:rFonts w:ascii="Helvetica" w:hAnsi="Helvetica"/>
          <w:lang w:val="en-US"/>
        </w:rPr>
        <w:t>particualy</w:t>
      </w:r>
      <w:proofErr w:type="spellEnd"/>
      <w:r>
        <w:rPr>
          <w:rFonts w:ascii="Helvetica" w:hAnsi="Helvetica"/>
          <w:lang w:val="en-US"/>
        </w:rPr>
        <w:t xml:space="preserve"> in remote sensing contexts. </w:t>
      </w:r>
    </w:p>
    <w:p w14:paraId="12C482E7" w14:textId="58C36D63" w:rsidR="001343A0" w:rsidRDefault="00EB4D3A" w:rsidP="001343A0">
      <w:pPr>
        <w:pStyle w:val="NormalWeb"/>
        <w:rPr>
          <w:rFonts w:ascii="Helvetica" w:hAnsi="Helvetica"/>
          <w:lang w:val="en-US"/>
        </w:rPr>
      </w:pPr>
      <w:r>
        <w:rPr>
          <w:rFonts w:ascii="Helvetica" w:hAnsi="Helvetica"/>
          <w:lang w:val="en-US"/>
        </w:rPr>
        <w:t>bands</w:t>
      </w:r>
      <w:r w:rsidR="001343A0" w:rsidRPr="00491E4D">
        <w:rPr>
          <w:rFonts w:ascii="Helvetica" w:hAnsi="Helvetica"/>
          <w:lang w:val="en-US"/>
        </w:rPr>
        <w:t xml:space="preserve"> are outside of the range covered by NDVI methods for vegetation discrimination </w:t>
      </w:r>
      <w:r w:rsidR="001343A0" w:rsidRPr="00491E4D">
        <w:rPr>
          <w:rFonts w:ascii="Helvetica" w:hAnsi="Helvetica"/>
          <w:lang w:val="en-US"/>
        </w:rPr>
        <w:fldChar w:fldCharType="begin"/>
      </w:r>
      <w:r w:rsidR="001343A0" w:rsidRPr="00491E4D">
        <w:rPr>
          <w:rFonts w:ascii="Helvetica" w:hAnsi="Helvetica"/>
          <w:lang w:val="en-US"/>
        </w:rPr>
        <w:instrText xml:space="preserve"> ADDIN ZOTERO_ITEM CSL_CITATION {"citationID":"42Ig3I7N","properties":{"formattedCitation":"(Bratsch et al., 2016)","plainCitation":"(Bratsch et al., 2016)","noteIndex":0},"citationItems":[{"id":633,"uris":["http://zotero.org/users/local/8RirLiuI/items/L2FF9A9T"],"uri":["http://zotero.org/users/local/8RirLiuI/items/L2FF9A9T"],"itemData":{"id":633,"type":"article-journal","abstract":"Warming in the Arctic has resulted in changes in the distribution and composition of vegetation communities. Many of these changes are occurring at fine spatial scales and at the level of individual species. Broad-band, coarse-scale remote sensing methods are commonly used to assess vegetation changes in the Arctic, and may not be appropriate for detecting these fine-scale changes; however, the use of hyperspectral, high resolution data for assessing vegetation dynamics remains scarce. The aim of this paper is to assess the ability of field spectroscopy to differentiate among four vegetation communities in the Low Arctic of Alaska. Primary data were collected from the North Slope site of Ivotuk, Alaska (68.49°N, 155.74°W) and analyzed using spectrally resampled hyperspectral narrowbands (HNBs). A two-step sparse partial least squares (SPLS) and linear discriminant analysis (LDA) was used for community separation. Results from Ivotuk were then used to predict community membership at five other sites along the Dalton Highway in Arctic Alaska. Overall classification accuracy at Ivotuk ranged from 84%–94% and from 55%–91% for the Dalton Highway test sites. The results of this study suggest that hyperspectral data acquired at the field level, along with the SPLS and LDA methodology, can be used to successfully discriminate among Arctic tundra vegetation communities in Alaska, and present an improvement over broad-band, coarse-scale methods for community classification.","container-title":"Remote Sensing","DOI":"10.3390/rs8010051","issue":"1","language":"en","note":"number: 1\npublisher: Multidisciplinary Digital Publishing Institute","page":"51","source":"www.mdpi.com","title":"Differentiating among Four Arctic Tundra Plant Communities at Ivotuk, Alaska Using Field Spectroscopy","volume":"8","author":[{"family":"Bratsch","given":"Sara N."},{"family":"Epstein","given":"Howard E."},{"family":"Buchhorn","given":"Marcel"},{"family":"Walker","given":"Donald A."}],"issued":{"date-parts":[["2016",1]]}}}],"schema":"https://github.com/citation-style-language/schema/raw/master/csl-citation.json"} </w:instrText>
      </w:r>
      <w:r w:rsidR="001343A0" w:rsidRPr="00491E4D">
        <w:rPr>
          <w:rFonts w:ascii="Helvetica" w:hAnsi="Helvetica"/>
          <w:lang w:val="en-US"/>
        </w:rPr>
        <w:fldChar w:fldCharType="separate"/>
      </w:r>
      <w:r w:rsidR="001343A0" w:rsidRPr="00491E4D">
        <w:rPr>
          <w:rFonts w:ascii="Helvetica" w:hAnsi="Helvetica"/>
          <w:lang w:val="en-US"/>
        </w:rPr>
        <w:t>(Bratsch et al., 2016)</w:t>
      </w:r>
      <w:r w:rsidR="001343A0" w:rsidRPr="00491E4D">
        <w:rPr>
          <w:rFonts w:ascii="Helvetica" w:hAnsi="Helvetica"/>
          <w:lang w:val="en-US"/>
        </w:rPr>
        <w:fldChar w:fldCharType="end"/>
      </w:r>
      <w:r w:rsidR="001343A0" w:rsidRPr="00491E4D">
        <w:rPr>
          <w:rFonts w:ascii="Helvetica" w:hAnsi="Helvetica"/>
          <w:lang w:val="en-US"/>
        </w:rPr>
        <w:t xml:space="preserve">, and highlight some of the additional information afforded by using hyperspatial data. The stability of this region possibly due to differences in graminoid cover between vegetation types. Greater graminoid cover which Increases canopy structure/ complexity, which alters light interaction patterns/refraction and has been shown to influence reflectance </w:t>
      </w:r>
      <w:r w:rsidR="001343A0" w:rsidRPr="00491E4D">
        <w:rPr>
          <w:rFonts w:ascii="Helvetica" w:hAnsi="Helvetica"/>
          <w:lang w:val="en-US"/>
        </w:rPr>
        <w:fldChar w:fldCharType="begin"/>
      </w:r>
      <w:r w:rsidR="001343A0" w:rsidRPr="00491E4D">
        <w:rPr>
          <w:rFonts w:ascii="Helvetica" w:hAnsi="Helvetica"/>
          <w:lang w:val="en-US"/>
        </w:rPr>
        <w:instrText xml:space="preserve"> ADDIN ZOTERO_ITEM CSL_CITATION {"citationID":"Z8hTH9m3","properties":{"formattedCitation":"(Schweiger et al., 2017)","plainCitation":"(Schweiger et al., 2017)","noteIndex":0},"citationItems":[{"id":450,"uris":["http://zotero.org/users/local/8RirLiuI/items/ZP77WNXN"],"uri":["http://zotero.org/users/local/8RirLiuI/items/ZP77WNXN"],"itemData":{"id":450,"type":"article-journal","container-title":"Methods in Ecology and Evolution","DOI":"10.1111/2041-210X.12642","ISSN":"2041210X","issue":"1","journalAbbreviation":"Methods Ecol Evol","language":"en","page":"86-95","source":"DOI.org (Crossref)","title":"How to predict plant functional types using imaging spectroscopy: linking vegetation community traits, plant functional types and spectral response","title-short":"How to predict plant functional types using imaging spectroscopy","volume":"8","author":[{"family":"Schweiger","given":"Anna K."},{"family":"Schütz","given":"Martin"},{"family":"Risch","given":"Anita C."},{"family":"Kneubühler","given":"Mathias"},{"family":"Haller","given":"Rudolf"},{"family":"Schaepman","given":"Michael E."}],"editor":[{"family":"Chisholm","given":"Ryan"}],"issued":{"date-parts":[["2017",1]]}}}],"schema":"https://github.com/citation-style-language/schema/raw/master/csl-citation.json"} </w:instrText>
      </w:r>
      <w:r w:rsidR="001343A0" w:rsidRPr="00491E4D">
        <w:rPr>
          <w:rFonts w:ascii="Helvetica" w:hAnsi="Helvetica"/>
          <w:lang w:val="en-US"/>
        </w:rPr>
        <w:fldChar w:fldCharType="separate"/>
      </w:r>
      <w:r w:rsidR="001343A0" w:rsidRPr="00491E4D">
        <w:rPr>
          <w:rFonts w:ascii="Helvetica" w:hAnsi="Helvetica"/>
          <w:lang w:val="en-US"/>
        </w:rPr>
        <w:t>(Schweiger et al., 2017)</w:t>
      </w:r>
      <w:r w:rsidR="001343A0" w:rsidRPr="00491E4D">
        <w:rPr>
          <w:rFonts w:ascii="Helvetica" w:hAnsi="Helvetica"/>
          <w:lang w:val="en-US"/>
        </w:rPr>
        <w:fldChar w:fldCharType="end"/>
      </w:r>
      <w:r w:rsidR="001343A0" w:rsidRPr="00491E4D">
        <w:rPr>
          <w:rFonts w:ascii="Helvetica" w:hAnsi="Helvetica"/>
          <w:lang w:val="en-US"/>
        </w:rPr>
        <w:t xml:space="preserve">. </w:t>
      </w:r>
    </w:p>
    <w:p w14:paraId="17DE90DE" w14:textId="77777777" w:rsidR="001343A0" w:rsidRPr="00491E4D" w:rsidRDefault="001343A0" w:rsidP="001343A0">
      <w:pPr>
        <w:rPr>
          <w:rFonts w:ascii="Helvetica" w:hAnsi="Helvetica"/>
          <w:b/>
          <w:bCs/>
          <w:lang w:val="en-US"/>
        </w:rPr>
      </w:pPr>
      <w:r>
        <w:rPr>
          <w:rFonts w:ascii="Helvetica" w:hAnsi="Helvetica"/>
          <w:b/>
          <w:bCs/>
          <w:lang w:val="en-US"/>
        </w:rPr>
        <w:lastRenderedPageBreak/>
        <w:t xml:space="preserve">4.3.2 Does band selection improve differentiation vegetation types based on spectral signature? </w:t>
      </w:r>
    </w:p>
    <w:p w14:paraId="506849EC" w14:textId="77777777" w:rsidR="001343A0" w:rsidRDefault="001343A0" w:rsidP="001343A0">
      <w:pPr>
        <w:rPr>
          <w:rFonts w:ascii="Helvetica" w:hAnsi="Helvetica"/>
          <w:lang w:val="en-US"/>
        </w:rPr>
      </w:pPr>
    </w:p>
    <w:p w14:paraId="4BE8C231" w14:textId="5B9C7E53" w:rsidR="001343A0" w:rsidRDefault="001343A0" w:rsidP="001343A0">
      <w:pPr>
        <w:rPr>
          <w:rFonts w:ascii="Helvetica" w:hAnsi="Helvetica"/>
          <w:lang w:val="en-US"/>
        </w:rPr>
      </w:pPr>
      <w:r>
        <w:rPr>
          <w:rFonts w:ascii="Helvetica" w:hAnsi="Helvetica"/>
          <w:lang w:val="en-US"/>
        </w:rPr>
        <w:t xml:space="preserve">Band selections did not result a greater visual discrimination of vegetation types based on spectral diversity. This suggests that </w:t>
      </w:r>
      <w:r w:rsidR="00EB4D3A">
        <w:rPr>
          <w:rFonts w:ascii="Helvetica" w:hAnsi="Helvetica"/>
          <w:lang w:val="en-US"/>
        </w:rPr>
        <w:t>bands</w:t>
      </w:r>
      <w:r>
        <w:rPr>
          <w:rFonts w:ascii="Helvetica" w:hAnsi="Helvetica"/>
          <w:lang w:val="en-US"/>
        </w:rPr>
        <w:t xml:space="preserve"> being distinct between vegetation types based on reflectance, do not translate to greater between type differences in spectral diversity. </w:t>
      </w:r>
    </w:p>
    <w:p w14:paraId="3B6EBB60" w14:textId="77777777" w:rsidR="001343A0" w:rsidRDefault="001343A0" w:rsidP="001343A0">
      <w:pPr>
        <w:rPr>
          <w:rFonts w:ascii="Helvetica" w:hAnsi="Helvetica"/>
          <w:lang w:val="en-US"/>
        </w:rPr>
      </w:pPr>
    </w:p>
    <w:p w14:paraId="22172918" w14:textId="6D9452C3" w:rsidR="001343A0" w:rsidRDefault="001343A0" w:rsidP="001343A0">
      <w:pPr>
        <w:rPr>
          <w:rFonts w:ascii="Helvetica" w:hAnsi="Helvetica"/>
          <w:lang w:val="en-US"/>
        </w:rPr>
      </w:pPr>
      <w:r>
        <w:rPr>
          <w:rFonts w:ascii="Helvetica" w:hAnsi="Helvetica"/>
          <w:lang w:val="en-US"/>
        </w:rPr>
        <w:fldChar w:fldCharType="begin"/>
      </w:r>
      <w:r>
        <w:rPr>
          <w:rFonts w:ascii="Helvetica" w:hAnsi="Helvetica"/>
          <w:lang w:val="en-US"/>
        </w:rPr>
        <w:instrText xml:space="preserve"> ADDIN ZOTERO_ITEM CSL_CITATION {"citationID":"muSwk6z2","properties":{"formattedCitation":"(Song, 2005)","plainCitation":"(Song, 2005)","dontUpdate":true,"noteIndex":0},"citationItems":[{"id":759,"uris":["http://zotero.org/users/local/8RirLiuI/items/FP99F5KH"],"uri":["http://zotero.org/users/local/8RirLiuI/items/FP99F5KH"],"itemData":{"id":759,"type":"article-journal","abstract":"In the urban environment both quality of life and surface biophysical processes are closely related to the presence of vegetation. Spectral mixture analysis (SMA) has been frequently used to derive subpixel vegetation information from remotely sensed imagery in urban areas, where the underlying landscapes are assumed to be composed of a few fundamental components, called endmembers. A critical step in SMA is to identify the endmembers and their corresponding spectral signatures. A common practice in SMA assumes a constant spectral signature for each endmember. In fact, the spectral signatures of endmembers may vary from pixel to pixel due to changes in biophysical (e.g. leaves, stems and bark) and biochemical (e.g. chlorophyll content) composition. This study developed a Bayesian Spectral Mixture Analysis (BSMA) model to understand the impact of endmember variability on the derivation of subpixel vegetation fractions in an urban environment. BSMA incorporates endmember spectral variability in the unmixing process based on Bayes Theorem. In traditional SMA, each endmember is represented by a constant signature, while BSMA uses the endmember signature probability distribution in the analysis. BSMA has the advantage of maximally capturing the spectral variability of an image with the least number of endmembers. In this study, the BSMA model is first applied to simulated images, and then to Ikonos and Landsat ETM+ images. BSMA leads to an improved estimate of subpixel vegetation fractions, and provides uncertainty information for the estimates. The study also found that the traditional SMA using the statistical means of the signature distributions as endmember signatures produces subpixel endmember fractions with almost the same and sometimes even better accuracy than those from BSMA except without uncertainty information for the estimates. However, using the modes of signature distributions as endmembers may result in serious bias in subpixel endmember fractions derived from traditional SMA.","container-title":"Remote Sensing of Environment","DOI":"10.1016/j.rse.2005.01.002","ISSN":"0034-4257","issue":"2","journalAbbreviation":"Remote Sensing of Environment","language":"en","page":"248-263","source":"ScienceDirect","title":"Spectral mixture analysis for subpixel vegetation fractions in the urban environment: How to incorporate endmember variability?","title-short":"Spectral mixture analysis for subpixel vegetation fractions in the urban environment","volume":"95","author":[{"family":"Song","given":"Conghe"}],"issued":{"date-parts":[["2005",3,30]]}}}],"schema":"https://github.com/citation-style-language/schema/raw/master/csl-citation.json"} </w:instrText>
      </w:r>
      <w:r>
        <w:rPr>
          <w:rFonts w:ascii="Helvetica" w:hAnsi="Helvetica"/>
          <w:lang w:val="en-US"/>
        </w:rPr>
        <w:fldChar w:fldCharType="separate"/>
      </w:r>
      <w:r>
        <w:rPr>
          <w:rFonts w:ascii="Helvetica" w:hAnsi="Helvetica"/>
          <w:noProof/>
          <w:lang w:val="en-US"/>
        </w:rPr>
        <w:t>Song, 2005</w:t>
      </w:r>
      <w:r>
        <w:rPr>
          <w:rFonts w:ascii="Helvetica" w:hAnsi="Helvetica"/>
          <w:lang w:val="en-US"/>
        </w:rPr>
        <w:fldChar w:fldCharType="end"/>
      </w:r>
      <w:r>
        <w:rPr>
          <w:rFonts w:ascii="Helvetica" w:hAnsi="Helvetica"/>
          <w:lang w:val="en-US"/>
        </w:rPr>
        <w:t xml:space="preserve"> and </w:t>
      </w:r>
      <w:r>
        <w:rPr>
          <w:rFonts w:ascii="Helvetica" w:hAnsi="Helvetica"/>
          <w:lang w:val="en-US"/>
        </w:rPr>
        <w:fldChar w:fldCharType="begin"/>
      </w:r>
      <w:r>
        <w:rPr>
          <w:rFonts w:ascii="Helvetica" w:hAnsi="Helvetica"/>
          <w:lang w:val="en-US"/>
        </w:rPr>
        <w:instrText xml:space="preserve"> ADDIN ZOTERO_ITEM CSL_CITATION {"citationID":"EInMwJn8","properties":{"formattedCitation":"(Somers et al., 2010)","plainCitation":"(Somers et al., 2010)","dontUpdate":true,"noteIndex":0},"citationItems":[{"id":533,"uris":["http://zotero.org/users/local/8RirLiuI/items/E2BXLZ8R"],"uri":["http://zotero.org/users/local/8RirLiuI/items/E2BXLZ8R"],"itemData":{"id":533,"type":"article-journal","container-title":"International Journal of Remote Sensing","DOI":"10.1080/01431160903311305","ISSN":"0143-1161, 1366-5901","issue":"20","journalAbbreviation":"International Journal of Remote Sensing","language":"en","page":"5549-5568","source":"DOI.org (Crossref)","title":"An automated waveband selection technique for optimized hyperspectral mixture analysis","volume":"31","author":[{"family":"Somers","given":"B."},{"family":"Delalieux","given":"S."},{"family":"Verstraeten","given":"W. W."},{"family":"Aardt","given":"J. A. N.","non-dropping-particle":"van"},{"family":"Albrigo","given":"G. L."},{"family":"Coppin","given":"P."}],"issued":{"date-parts":[["2010",10,20]]}}}],"schema":"https://github.com/citation-style-language/schema/raw/master/csl-citation.json"} </w:instrText>
      </w:r>
      <w:r>
        <w:rPr>
          <w:rFonts w:ascii="Helvetica" w:hAnsi="Helvetica"/>
          <w:lang w:val="en-US"/>
        </w:rPr>
        <w:fldChar w:fldCharType="separate"/>
      </w:r>
      <w:r>
        <w:rPr>
          <w:rFonts w:ascii="Helvetica" w:hAnsi="Helvetica"/>
          <w:noProof/>
          <w:lang w:val="en-US"/>
        </w:rPr>
        <w:t>Somers et al., 2010</w:t>
      </w:r>
      <w:r>
        <w:rPr>
          <w:rFonts w:ascii="Helvetica" w:hAnsi="Helvetica"/>
          <w:lang w:val="en-US"/>
        </w:rPr>
        <w:fldChar w:fldCharType="end"/>
      </w:r>
      <w:r>
        <w:rPr>
          <w:rFonts w:ascii="Helvetica" w:hAnsi="Helvetica"/>
          <w:lang w:val="en-US"/>
        </w:rPr>
        <w:t xml:space="preserve"> highlight the importance of using distinct endmember classes when calculating ISI to subset </w:t>
      </w:r>
      <w:r w:rsidR="00EB4D3A">
        <w:rPr>
          <w:rFonts w:ascii="Helvetica" w:hAnsi="Helvetica"/>
          <w:lang w:val="en-US"/>
        </w:rPr>
        <w:t>bands</w:t>
      </w:r>
      <w:r>
        <w:rPr>
          <w:rFonts w:ascii="Helvetica" w:hAnsi="Helvetica"/>
          <w:lang w:val="en-US"/>
        </w:rPr>
        <w:t xml:space="preserve"> by. Therefore, I conducted an ad hoc automatic band selection using only 2019 data, that contained more distinct endmembers. Yet, I found significant visual correspondence with the original and post hoc selections. This suggests between year consistence in </w:t>
      </w:r>
      <w:r w:rsidR="00EB4D3A">
        <w:rPr>
          <w:rFonts w:ascii="Helvetica" w:hAnsi="Helvetica"/>
          <w:lang w:val="en-US"/>
        </w:rPr>
        <w:t>bands</w:t>
      </w:r>
      <w:r>
        <w:rPr>
          <w:rFonts w:ascii="Helvetica" w:hAnsi="Helvetica"/>
          <w:lang w:val="en-US"/>
        </w:rPr>
        <w:t xml:space="preserve"> that tended to be most discriminate. Alternatively, the most discriminative 2018/2019 </w:t>
      </w:r>
      <w:r w:rsidR="00EB4D3A">
        <w:rPr>
          <w:rFonts w:ascii="Helvetica" w:hAnsi="Helvetica"/>
          <w:lang w:val="en-US"/>
        </w:rPr>
        <w:t>bands</w:t>
      </w:r>
      <w:r>
        <w:rPr>
          <w:rFonts w:ascii="Helvetica" w:hAnsi="Helvetica"/>
          <w:lang w:val="en-US"/>
        </w:rPr>
        <w:t xml:space="preserve"> did not correspond, but ISI values may not have been sensitive to the additional noise of less distinct 2018 endmembers. </w:t>
      </w:r>
    </w:p>
    <w:p w14:paraId="6D9041AD" w14:textId="77777777" w:rsidR="001343A0" w:rsidRDefault="001343A0" w:rsidP="001343A0">
      <w:pPr>
        <w:rPr>
          <w:rFonts w:ascii="Helvetica" w:hAnsi="Helvetica"/>
          <w:lang w:val="en-US"/>
        </w:rPr>
      </w:pPr>
    </w:p>
    <w:p w14:paraId="52348062" w14:textId="77777777" w:rsidR="001343A0" w:rsidRDefault="001343A0" w:rsidP="001343A0">
      <w:pPr>
        <w:rPr>
          <w:rFonts w:ascii="Helvetica" w:hAnsi="Helvetica"/>
          <w:lang w:val="en-US"/>
        </w:rPr>
      </w:pPr>
      <w:r>
        <w:rPr>
          <w:rFonts w:ascii="Helvetica" w:hAnsi="Helvetica"/>
          <w:lang w:val="en-US"/>
        </w:rPr>
        <w:t xml:space="preserve">It is also possible that using spectral mixture analysis instead of MLRMs may have resulted in better differentiation </w:t>
      </w:r>
    </w:p>
    <w:p w14:paraId="432E173A" w14:textId="77777777" w:rsidR="001343A0" w:rsidRDefault="001343A0" w:rsidP="001343A0">
      <w:pPr>
        <w:rPr>
          <w:rFonts w:ascii="Helvetica" w:hAnsi="Helvetica"/>
          <w:lang w:val="en-US"/>
        </w:rPr>
      </w:pPr>
    </w:p>
    <w:p w14:paraId="5A3DEDED" w14:textId="77777777" w:rsidR="001343A0" w:rsidRDefault="001343A0" w:rsidP="001343A0">
      <w:pPr>
        <w:rPr>
          <w:rFonts w:ascii="Helvetica" w:hAnsi="Helvetica"/>
          <w:lang w:val="en-US"/>
        </w:rPr>
      </w:pPr>
    </w:p>
    <w:p w14:paraId="14DD7F7B" w14:textId="77777777" w:rsidR="001343A0" w:rsidRDefault="001343A0" w:rsidP="001343A0">
      <w:pPr>
        <w:rPr>
          <w:rFonts w:ascii="Helvetica" w:hAnsi="Helvetica"/>
          <w:lang w:val="en-US"/>
        </w:rPr>
      </w:pPr>
      <w:r>
        <w:rPr>
          <w:rFonts w:ascii="Helvetica" w:hAnsi="Helvetica"/>
          <w:lang w:val="en-US"/>
        </w:rPr>
        <w:t>Other dimensional reduction methods in improve discrimination of vegetation types, through using convex hull areas may have been more successful</w:t>
      </w:r>
    </w:p>
    <w:p w14:paraId="1070581F" w14:textId="77777777" w:rsidR="001343A0" w:rsidRDefault="001343A0" w:rsidP="001343A0">
      <w:pPr>
        <w:rPr>
          <w:rFonts w:ascii="Helvetica" w:hAnsi="Helvetica"/>
          <w:lang w:val="en-US"/>
        </w:rPr>
      </w:pPr>
    </w:p>
    <w:p w14:paraId="40F146D9" w14:textId="77777777" w:rsidR="001343A0" w:rsidRDefault="001343A0" w:rsidP="001343A0">
      <w:pPr>
        <w:rPr>
          <w:rFonts w:ascii="Helvetica" w:hAnsi="Helvetica"/>
          <w:lang w:val="en-US"/>
        </w:rPr>
      </w:pPr>
    </w:p>
    <w:p w14:paraId="0337C568" w14:textId="77777777" w:rsidR="001343A0" w:rsidRDefault="001343A0" w:rsidP="001343A0">
      <w:pPr>
        <w:rPr>
          <w:rFonts w:ascii="Helvetica" w:hAnsi="Helvetica"/>
          <w:lang w:val="en-US"/>
        </w:rPr>
      </w:pPr>
      <w:r>
        <w:rPr>
          <w:rFonts w:ascii="Helvetica" w:hAnsi="Helvetica"/>
          <w:lang w:val="en-US"/>
        </w:rPr>
        <w:t xml:space="preserve">Other dimensional reduction of spectral data using CHA to improve discrimination via spectral diversity, are more successful than ISI approaches, as band are selected on how they directly </w:t>
      </w:r>
      <w:proofErr w:type="spellStart"/>
      <w:r>
        <w:rPr>
          <w:rFonts w:ascii="Helvetica" w:hAnsi="Helvetica"/>
          <w:lang w:val="en-US"/>
        </w:rPr>
        <w:t>effect</w:t>
      </w:r>
      <w:proofErr w:type="spellEnd"/>
      <w:r>
        <w:rPr>
          <w:rFonts w:ascii="Helvetica" w:hAnsi="Helvetica"/>
          <w:lang w:val="en-US"/>
        </w:rPr>
        <w:t xml:space="preserve"> spectral </w:t>
      </w:r>
      <w:proofErr w:type="spellStart"/>
      <w:r>
        <w:rPr>
          <w:rFonts w:ascii="Helvetica" w:hAnsi="Helvetica"/>
          <w:lang w:val="en-US"/>
        </w:rPr>
        <w:t>diversty</w:t>
      </w:r>
      <w:proofErr w:type="spellEnd"/>
      <w:r>
        <w:rPr>
          <w:rFonts w:ascii="Helvetica" w:hAnsi="Helvetica"/>
          <w:lang w:val="en-US"/>
        </w:rPr>
        <w:t xml:space="preserve">, not general discrimination of vegetation types at each </w:t>
      </w:r>
      <w:proofErr w:type="gramStart"/>
      <w:r>
        <w:rPr>
          <w:rFonts w:ascii="Helvetica" w:hAnsi="Helvetica"/>
          <w:lang w:val="en-US"/>
        </w:rPr>
        <w:t>waves</w:t>
      </w:r>
      <w:proofErr w:type="gramEnd"/>
      <w:r>
        <w:rPr>
          <w:rFonts w:ascii="Helvetica" w:hAnsi="Helvetica"/>
          <w:lang w:val="en-US"/>
        </w:rPr>
        <w:t xml:space="preserve"> bands</w:t>
      </w:r>
    </w:p>
    <w:p w14:paraId="0D9CE0B4" w14:textId="77777777" w:rsidR="001343A0" w:rsidRDefault="001343A0" w:rsidP="001343A0">
      <w:pPr>
        <w:spacing w:before="100" w:beforeAutospacing="1" w:after="100" w:afterAutospacing="1"/>
        <w:rPr>
          <w:rFonts w:ascii="AdvOT596495f2" w:eastAsia="Times New Roman" w:hAnsi="AdvOT596495f2" w:cs="Times New Roman"/>
          <w:b/>
          <w:bCs/>
          <w:lang w:val="en-US" w:eastAsia="en-GB"/>
        </w:rPr>
      </w:pPr>
      <w:r w:rsidRPr="00AB6BF7">
        <w:rPr>
          <w:rFonts w:ascii="AdvOT596495f2" w:eastAsia="Times New Roman" w:hAnsi="AdvOT596495f2" w:cs="Times New Roman"/>
          <w:b/>
          <w:bCs/>
          <w:lang w:val="en-US" w:eastAsia="en-GB"/>
        </w:rPr>
        <w:t xml:space="preserve">Despite more than two decades of research on spectral diversity metrics, dimension reduction of hyperspectral data for biodiversity mapping has rarely been applied. Our dimension reduction approach (CHA) provided better performance than other spectral diversity me- </w:t>
      </w:r>
      <w:proofErr w:type="spellStart"/>
      <w:r w:rsidRPr="00AB6BF7">
        <w:rPr>
          <w:rFonts w:ascii="AdvOT596495f2" w:eastAsia="Times New Roman" w:hAnsi="AdvOT596495f2" w:cs="Times New Roman"/>
          <w:b/>
          <w:bCs/>
          <w:lang w:val="en-US" w:eastAsia="en-GB"/>
        </w:rPr>
        <w:t>trics</w:t>
      </w:r>
      <w:proofErr w:type="spellEnd"/>
      <w:r w:rsidRPr="00AB6BF7">
        <w:rPr>
          <w:rFonts w:ascii="AdvOT596495f2" w:eastAsia="Times New Roman" w:hAnsi="AdvOT596495f2" w:cs="Times New Roman"/>
          <w:b/>
          <w:bCs/>
          <w:lang w:val="en-US" w:eastAsia="en-GB"/>
        </w:rPr>
        <w:t xml:space="preserve"> when applied to the airborne data, suggesting that it holds promise for distinguishing species richness levels with imaging spectrometry Further testing dimension reduction methods in </w:t>
      </w:r>
      <w:proofErr w:type="spellStart"/>
      <w:r w:rsidRPr="00AB6BF7">
        <w:rPr>
          <w:rFonts w:ascii="AdvOT596495f2" w:eastAsia="Times New Roman" w:hAnsi="AdvOT596495f2" w:cs="Times New Roman"/>
          <w:b/>
          <w:bCs/>
          <w:lang w:val="en-US" w:eastAsia="en-GB"/>
        </w:rPr>
        <w:t>dif</w:t>
      </w:r>
      <w:proofErr w:type="spellEnd"/>
      <w:r w:rsidRPr="00AB6BF7">
        <w:rPr>
          <w:rFonts w:ascii="AdvOT596495f2" w:eastAsia="Times New Roman" w:hAnsi="AdvOT596495f2" w:cs="Times New Roman"/>
          <w:b/>
          <w:bCs/>
          <w:lang w:val="en-US" w:eastAsia="en-GB"/>
        </w:rPr>
        <w:t xml:space="preserve">- </w:t>
      </w:r>
      <w:proofErr w:type="spellStart"/>
      <w:r w:rsidRPr="00AB6BF7">
        <w:rPr>
          <w:rFonts w:ascii="AdvOT596495f2" w:eastAsia="Times New Roman" w:hAnsi="AdvOT596495f2" w:cs="Times New Roman"/>
          <w:b/>
          <w:bCs/>
          <w:lang w:val="en-US" w:eastAsia="en-GB"/>
        </w:rPr>
        <w:t>ferent</w:t>
      </w:r>
      <w:proofErr w:type="spellEnd"/>
      <w:r w:rsidRPr="00AB6BF7">
        <w:rPr>
          <w:rFonts w:ascii="AdvOT596495f2" w:eastAsia="Times New Roman" w:hAnsi="AdvOT596495f2" w:cs="Times New Roman"/>
          <w:b/>
          <w:bCs/>
          <w:lang w:val="en-US" w:eastAsia="en-GB"/>
        </w:rPr>
        <w:t xml:space="preserve"> ecosystems at various spatial, spectral, and temporal scales re- mains necessary.  </w:t>
      </w:r>
      <w:r w:rsidRPr="00AB6BF7">
        <w:rPr>
          <w:rFonts w:ascii="AdvOT596495f2" w:eastAsia="Times New Roman" w:hAnsi="AdvOT596495f2" w:cs="Times New Roman"/>
          <w:b/>
          <w:bCs/>
          <w:lang w:val="en-US" w:eastAsia="en-GB"/>
        </w:rPr>
        <w:fldChar w:fldCharType="begin"/>
      </w:r>
      <w:r>
        <w:rPr>
          <w:rFonts w:ascii="AdvOT596495f2" w:eastAsia="Times New Roman" w:hAnsi="AdvOT596495f2" w:cs="Times New Roman"/>
          <w:b/>
          <w:bCs/>
          <w:lang w:val="en-US" w:eastAsia="en-GB"/>
        </w:rPr>
        <w:instrText xml:space="preserve"> ADDIN ZOTERO_ITEM CSL_CITATION {"citationID":"lTjnZhTB","properties":{"formattedCitation":"(Gholizadeh et al., 2018)","plainCitation":"(Gholizadeh et al., 2018)","noteIndex":0},"citationItems":[{"id":516,"uris":["http://zotero.org/users/local/8RirLiuI/items/XG75ITPJ"],"uri":["http://zotero.org/users/local/8RirLiuI/items/XG75ITPJ"],"itemData":{"id":516,"type":"article-journal","abstract":"Hyperspectral data, with their detailed spectral information at different wavelengths, offer multiple ways to assess biodiversity. One approach, known as the </w:instrText>
      </w:r>
      <w:r>
        <w:rPr>
          <w:rFonts w:ascii="AdvOT596495f2" w:eastAsia="Times New Roman" w:hAnsi="AdvOT596495f2" w:cs="Times New Roman" w:hint="eastAsia"/>
          <w:b/>
          <w:bCs/>
          <w:lang w:val="en-US" w:eastAsia="en-GB"/>
        </w:rPr>
        <w:instrText>“</w:instrText>
      </w:r>
      <w:r>
        <w:rPr>
          <w:rFonts w:ascii="AdvOT596495f2" w:eastAsia="Times New Roman" w:hAnsi="AdvOT596495f2" w:cs="Times New Roman"/>
          <w:b/>
          <w:bCs/>
          <w:lang w:val="en-US" w:eastAsia="en-GB"/>
        </w:rPr>
        <w:instrText>spectral variation hypothesis</w:instrText>
      </w:r>
      <w:r>
        <w:rPr>
          <w:rFonts w:ascii="AdvOT596495f2" w:eastAsia="Times New Roman" w:hAnsi="AdvOT596495f2" w:cs="Times New Roman" w:hint="eastAsia"/>
          <w:b/>
          <w:bCs/>
          <w:lang w:val="en-US" w:eastAsia="en-GB"/>
        </w:rPr>
        <w:instrText>”</w:instrText>
      </w:r>
      <w:r>
        <w:rPr>
          <w:rFonts w:ascii="AdvOT596495f2" w:eastAsia="Times New Roman" w:hAnsi="AdvOT596495f2" w:cs="Times New Roman"/>
          <w:b/>
          <w:bCs/>
          <w:lang w:val="en-US" w:eastAsia="en-GB"/>
        </w:rPr>
        <w:instrText xml:space="preserve"> (SVH), proposes that biodiversity is linked to spectral diversity. However, SVH-based approaches, which we refer to as </w:instrText>
      </w:r>
      <w:r>
        <w:rPr>
          <w:rFonts w:ascii="AdvOT596495f2" w:eastAsia="Times New Roman" w:hAnsi="AdvOT596495f2" w:cs="Times New Roman" w:hint="eastAsia"/>
          <w:b/>
          <w:bCs/>
          <w:lang w:val="en-US" w:eastAsia="en-GB"/>
        </w:rPr>
        <w:instrText>“</w:instrText>
      </w:r>
      <w:r>
        <w:rPr>
          <w:rFonts w:ascii="AdvOT596495f2" w:eastAsia="Times New Roman" w:hAnsi="AdvOT596495f2" w:cs="Times New Roman"/>
          <w:b/>
          <w:bCs/>
          <w:lang w:val="en-US" w:eastAsia="en-GB"/>
        </w:rPr>
        <w:instrText>spectral diversity metrics</w:instrText>
      </w:r>
      <w:r>
        <w:rPr>
          <w:rFonts w:ascii="AdvOT596495f2" w:eastAsia="Times New Roman" w:hAnsi="AdvOT596495f2" w:cs="Times New Roman" w:hint="eastAsia"/>
          <w:b/>
          <w:bCs/>
          <w:lang w:val="en-US" w:eastAsia="en-GB"/>
        </w:rPr>
        <w:instrText>”</w:instrText>
      </w:r>
      <w:r>
        <w:rPr>
          <w:rFonts w:ascii="AdvOT596495f2" w:eastAsia="Times New Roman" w:hAnsi="AdvOT596495f2" w:cs="Times New Roman"/>
          <w:b/>
          <w:bCs/>
          <w:lang w:val="en-US" w:eastAsia="en-GB"/>
        </w:rPr>
        <w:instrText xml:space="preserve">, can be confounded by soil exposure and are sensitive to the spatial resolution of the data. To address these issues, we 1) investigated the impact of soil exposure on spectral diversity, 2) identified optimal bands for mapping biodiversity using a spectral diversity metric based on dimension reduction, and 3) assessed the impact of spatial resolution on spectral diversity metrics. In this study, </w:instrText>
      </w:r>
      <w:r>
        <w:rPr>
          <w:rFonts w:ascii="AdvOT596495f2" w:eastAsia="Times New Roman" w:hAnsi="AdvOT596495f2" w:cs="Times New Roman" w:hint="eastAsia"/>
          <w:b/>
          <w:bCs/>
          <w:lang w:val="en-US" w:eastAsia="en-GB"/>
        </w:rPr>
        <w:instrText>α</w:instrText>
      </w:r>
      <w:r>
        <w:rPr>
          <w:rFonts w:ascii="AdvOT596495f2" w:eastAsia="Times New Roman" w:hAnsi="AdvOT596495f2" w:cs="Times New Roman"/>
          <w:b/>
          <w:bCs/>
          <w:lang w:val="en-US" w:eastAsia="en-GB"/>
        </w:rPr>
        <w:instrText xml:space="preserve">-diversity (species richness) was used as a measure of plant biodiversity. The study was based on two imaging spectrometry data sets from the Cedar Creek Ecosystem Science Reserve in Central Minnesota, USA, at two levels: proximal and airborne. The data sets included varying degrees of soil background sampled at two different spatial resolutions (1mm and 0.75m). We explored five spectral diversity metrics, including the coefficient of variation, convex hull volume, spectral angle mapper, spectral information divergence, and a newly proposed dimension reduction-based metric called </w:instrText>
      </w:r>
      <w:r>
        <w:rPr>
          <w:rFonts w:ascii="AdvOT596495f2" w:eastAsia="Times New Roman" w:hAnsi="AdvOT596495f2" w:cs="Times New Roman" w:hint="eastAsia"/>
          <w:b/>
          <w:bCs/>
          <w:lang w:val="en-US" w:eastAsia="en-GB"/>
        </w:rPr>
        <w:instrText>“</w:instrText>
      </w:r>
      <w:r>
        <w:rPr>
          <w:rFonts w:ascii="AdvOT596495f2" w:eastAsia="Times New Roman" w:hAnsi="AdvOT596495f2" w:cs="Times New Roman"/>
          <w:b/>
          <w:bCs/>
          <w:lang w:val="en-US" w:eastAsia="en-GB"/>
        </w:rPr>
        <w:instrText>convex hull area.</w:instrText>
      </w:r>
      <w:r>
        <w:rPr>
          <w:rFonts w:ascii="AdvOT596495f2" w:eastAsia="Times New Roman" w:hAnsi="AdvOT596495f2" w:cs="Times New Roman" w:hint="eastAsia"/>
          <w:b/>
          <w:bCs/>
          <w:lang w:val="en-US" w:eastAsia="en-GB"/>
        </w:rPr>
        <w:instrText>”</w:instrText>
      </w:r>
      <w:r>
        <w:rPr>
          <w:rFonts w:ascii="AdvOT596495f2" w:eastAsia="Times New Roman" w:hAnsi="AdvOT596495f2" w:cs="Times New Roman"/>
          <w:b/>
          <w:bCs/>
          <w:lang w:val="en-US" w:eastAsia="en-GB"/>
        </w:rPr>
        <w:instrText xml:space="preserve"> For the proximal data set (pixel size of 1mm), filtering soil pixels by applying a normalized difference vegetation index (NDVI) threshold improved the performance of all spectral diversity metrics significantly, with the coefficient of variation showing the highest correlation with species richness. In the airborne data set (pixel size of 0.75m), the convex hull area outperformed other metrics. These findings demonstrate promising approaches for remote sensing of biodiversity, illustrate a confounding effect of soil background on remote diversity measurement, and indicate that the most informative regions of the electromagnetic spectrum for estimating species richness can vary with spatial scale.","container-title":"Remote Sensing of Environment","DOI":"10.1016/j.rse.2017.12.014","ISSN":"0034-4257","journalAbbreviation":"Remote Sensing of Environment","language":"en","page":"240-253","source":"ScienceDirect","title":"Remote sensing of biodiversity: Soil correction and data dimension reduction methods improve assessment of </w:instrText>
      </w:r>
      <w:r>
        <w:rPr>
          <w:rFonts w:ascii="AdvOT596495f2" w:eastAsia="Times New Roman" w:hAnsi="AdvOT596495f2" w:cs="Times New Roman" w:hint="eastAsia"/>
          <w:b/>
          <w:bCs/>
          <w:lang w:val="en-US" w:eastAsia="en-GB"/>
        </w:rPr>
        <w:instrText>α</w:instrText>
      </w:r>
      <w:r>
        <w:rPr>
          <w:rFonts w:ascii="AdvOT596495f2" w:eastAsia="Times New Roman" w:hAnsi="AdvOT596495f2" w:cs="Times New Roman"/>
          <w:b/>
          <w:bCs/>
          <w:lang w:val="en-US" w:eastAsia="en-GB"/>
        </w:rPr>
        <w:instrText xml:space="preserve">-diversity (species richness) in prairie ecosystems","title-short":"Remote sensing of biodiversity","volume":"206","author":[{"family":"Gholizadeh","given":"Hamed"},{"family":"Gamon","given":"John A."},{"family":"Zygielbaum","given":"Arthur I."},{"family":"Wang","given":"Ran"},{"family":"Schweiger","given":"Anna K."},{"family":"Cavender-Bares","given":"Jeannine"}],"issued":{"date-parts":[["2018",3,1]]}}}],"schema":"https://github.com/citation-style-language/schema/raw/master/csl-citation.json"} </w:instrText>
      </w:r>
      <w:r w:rsidRPr="00AB6BF7">
        <w:rPr>
          <w:rFonts w:ascii="AdvOT596495f2" w:eastAsia="Times New Roman" w:hAnsi="AdvOT596495f2" w:cs="Times New Roman"/>
          <w:b/>
          <w:bCs/>
          <w:lang w:val="en-US" w:eastAsia="en-GB"/>
        </w:rPr>
        <w:fldChar w:fldCharType="separate"/>
      </w:r>
      <w:r w:rsidRPr="00AB6BF7">
        <w:rPr>
          <w:rFonts w:ascii="AdvOT596495f2" w:eastAsia="Times New Roman" w:hAnsi="AdvOT596495f2" w:cs="Times New Roman"/>
          <w:b/>
          <w:bCs/>
          <w:lang w:val="en-US" w:eastAsia="en-GB"/>
        </w:rPr>
        <w:t>(Gholizadeh et al., 2018)</w:t>
      </w:r>
      <w:r w:rsidRPr="00AB6BF7">
        <w:rPr>
          <w:rFonts w:ascii="AdvOT596495f2" w:eastAsia="Times New Roman" w:hAnsi="AdvOT596495f2" w:cs="Times New Roman"/>
          <w:b/>
          <w:bCs/>
          <w:lang w:val="en-US" w:eastAsia="en-GB"/>
        </w:rPr>
        <w:fldChar w:fldCharType="end"/>
      </w:r>
    </w:p>
    <w:p w14:paraId="56651C87" w14:textId="77777777" w:rsidR="001343A0" w:rsidRDefault="001343A0" w:rsidP="001343A0">
      <w:r w:rsidRPr="00AB6BF7">
        <w:rPr>
          <w:rFonts w:ascii="AdvOT596495f2" w:hAnsi="AdvOT596495f2"/>
          <w:lang w:val="en-US"/>
        </w:rPr>
        <w:t xml:space="preserve">We used the convex hull concept as a means for fast and objective estimation of spectral diversity through band selection. </w:t>
      </w:r>
    </w:p>
    <w:p w14:paraId="00044E4C" w14:textId="77777777" w:rsidR="001343A0" w:rsidRDefault="001343A0" w:rsidP="001343A0">
      <w:pPr>
        <w:rPr>
          <w:rFonts w:ascii="AdvOT596495f2" w:hAnsi="AdvOT596495f2"/>
          <w:lang w:val="en-US"/>
        </w:rPr>
      </w:pPr>
      <w:r w:rsidRPr="00AB6BF7">
        <w:rPr>
          <w:rFonts w:ascii="AdvOT596495f2" w:hAnsi="AdvOT596495f2"/>
          <w:lang w:val="en-US"/>
        </w:rPr>
        <w:t>maximize the separation between the re</w:t>
      </w:r>
      <w:r w:rsidRPr="00AB6BF7">
        <w:rPr>
          <w:rFonts w:ascii="AdvOT596495f2+fb" w:hAnsi="AdvOT596495f2+fb"/>
          <w:lang w:val="en-US"/>
        </w:rPr>
        <w:t>fl</w:t>
      </w:r>
      <w:r w:rsidRPr="00AB6BF7">
        <w:rPr>
          <w:rFonts w:ascii="AdvOT596495f2" w:hAnsi="AdvOT596495f2"/>
          <w:lang w:val="en-US"/>
        </w:rPr>
        <w:t>ectance of a given pixel in a plot and the mean re</w:t>
      </w:r>
      <w:r w:rsidRPr="00AB6BF7">
        <w:rPr>
          <w:rFonts w:ascii="AdvOT596495f2+fb" w:hAnsi="AdvOT596495f2+fb"/>
          <w:lang w:val="en-US"/>
        </w:rPr>
        <w:t>fl</w:t>
      </w:r>
      <w:r w:rsidRPr="00AB6BF7">
        <w:rPr>
          <w:rFonts w:ascii="AdvOT596495f2" w:hAnsi="AdvOT596495f2"/>
          <w:lang w:val="en-US"/>
        </w:rPr>
        <w:t xml:space="preserve">ectance of that plot. These bands are the outcome of the band selection process via CHA. If a pixel's spectrum is similar to the average spectrum of a plot or is highly correlated with it, the convex hull area will be near zero (i.e. the bands will form a straight line). The convex hull area is calculated for all m pixels in a given plot and the average CHA provides an expression of the spectral diversity for that plot (Eq. (1)). Plots with higher species richness levels are expected to have larger average CHA, </w:t>
      </w:r>
      <w:r w:rsidRPr="00AB6BF7">
        <w:rPr>
          <w:rFonts w:ascii="AdvOT596495f2" w:hAnsi="AdvOT596495f2"/>
          <w:lang w:val="en-US"/>
        </w:rPr>
        <w:lastRenderedPageBreak/>
        <w:t xml:space="preserve">representing higher deviation from the mean spectrum. This approach explores the full spectrum and does not require training data or tuning of input parameters (i.e. it is an </w:t>
      </w:r>
      <w:proofErr w:type="spellStart"/>
      <w:r w:rsidRPr="00AB6BF7">
        <w:rPr>
          <w:rFonts w:ascii="AdvOT596495f2" w:hAnsi="AdvOT596495f2"/>
          <w:lang w:val="en-US"/>
        </w:rPr>
        <w:t>objec</w:t>
      </w:r>
      <w:proofErr w:type="spellEnd"/>
      <w:r w:rsidRPr="00AB6BF7">
        <w:rPr>
          <w:rFonts w:ascii="AdvOT596495f2" w:hAnsi="AdvOT596495f2"/>
          <w:lang w:val="en-US"/>
        </w:rPr>
        <w:t xml:space="preserve">- </w:t>
      </w:r>
      <w:proofErr w:type="spellStart"/>
      <w:r w:rsidRPr="00AB6BF7">
        <w:rPr>
          <w:rFonts w:ascii="AdvOT596495f2" w:hAnsi="AdvOT596495f2"/>
          <w:lang w:val="en-US"/>
        </w:rPr>
        <w:t>tive</w:t>
      </w:r>
      <w:proofErr w:type="spellEnd"/>
      <w:r w:rsidRPr="00AB6BF7">
        <w:rPr>
          <w:rFonts w:ascii="AdvOT596495f2" w:hAnsi="AdvOT596495f2"/>
          <w:lang w:val="en-US"/>
        </w:rPr>
        <w:t xml:space="preserve"> approach)</w:t>
      </w:r>
    </w:p>
    <w:p w14:paraId="403C78A0" w14:textId="77777777" w:rsidR="001343A0" w:rsidRDefault="001343A0" w:rsidP="001343A0"/>
    <w:p w14:paraId="6AEC62BF" w14:textId="77777777" w:rsidR="001343A0" w:rsidRDefault="001343A0" w:rsidP="001343A0">
      <w:pPr>
        <w:rPr>
          <w:rFonts w:ascii="Helvetica" w:hAnsi="Helvetica"/>
          <w:lang w:val="en-US"/>
        </w:rPr>
      </w:pPr>
      <w:r w:rsidRPr="00491E4D">
        <w:rPr>
          <w:rFonts w:ascii="Helvetica" w:hAnsi="Helvetica"/>
          <w:lang w:val="en-US"/>
        </w:rPr>
        <w:t>DISSCUSSION? Local minima selection ideally reduces discrimination of the selection of bands in veritable spectral regions and ensures the inclusion of bands across the electromagnetic spectrum (rather than just one band). Yet here, it resulted in underrepresentation of stable and highly discriminative regions of the spectrum, and inflating the total number of included bands (ideally a number close to one, while still providing decent representation of variation across the electromagnetic spectrum)</w:t>
      </w:r>
    </w:p>
    <w:p w14:paraId="0995322D" w14:textId="77777777" w:rsidR="001343A0" w:rsidRPr="00491E4D" w:rsidRDefault="001343A0" w:rsidP="001343A0">
      <w:pPr>
        <w:rPr>
          <w:rFonts w:ascii="Helvetica" w:hAnsi="Helvetica"/>
          <w:lang w:val="en-US"/>
        </w:rPr>
      </w:pPr>
    </w:p>
    <w:p w14:paraId="3BB29455" w14:textId="77777777" w:rsidR="001343A0" w:rsidRDefault="001343A0" w:rsidP="001343A0">
      <w:pPr>
        <w:rPr>
          <w:rFonts w:ascii="Helvetica" w:hAnsi="Helvetica"/>
          <w:lang w:val="en-US"/>
        </w:rPr>
      </w:pPr>
      <w:r w:rsidRPr="00491E4D">
        <w:rPr>
          <w:rFonts w:ascii="Helvetica" w:hAnsi="Helvetica"/>
          <w:lang w:val="en-US"/>
        </w:rPr>
        <w:t xml:space="preserve">has a smaller proportion of information contribution (accuracy of model) is less than the additional variability (error) added </w:t>
      </w:r>
      <w:r w:rsidRPr="00491E4D">
        <w:rPr>
          <w:rFonts w:ascii="Helvetica" w:hAnsi="Helvetica"/>
          <w:lang w:val="en-US"/>
        </w:rPr>
        <w:fldChar w:fldCharType="begin"/>
      </w:r>
      <w:r>
        <w:rPr>
          <w:rFonts w:ascii="Helvetica" w:hAnsi="Helvetica"/>
          <w:lang w:val="en-US"/>
        </w:rPr>
        <w:instrText xml:space="preserve"> ADDIN ZOTERO_ITEM CSL_CITATION {"citationID":"YMbjj6EL","properties":{"formattedCitation":"(Somers et al., 2010)","plainCitation":"(Somers et al., 2010)","noteIndex":0},"citationItems":[{"id":533,"uris":["http://zotero.org/users/local/8RirLiuI/items/E2BXLZ8R"],"uri":["http://zotero.org/users/local/8RirLiuI/items/E2BXLZ8R"],"itemData":{"id":533,"type":"article-journal","container-title":"International Journal of Remote Sensing","DOI":"10.1080/01431160903311305","ISSN":"0143-1161, 1366-5901","issue":"20","journalAbbreviation":"International Journal of Remote Sensing","language":"en","page":"5549-5568","source":"DOI.org (Crossref)","title":"An automated waveband selection technique for optimized hyperspectral mixture analysis","volume":"31","author":[{"family":"Somers","given":"B."},{"family":"Delalieux","given":"S."},{"family":"Verstraeten","given":"W. W."},{"family":"Aardt","given":"J. A. N.","non-dropping-particle":"van"},{"family":"Albrigo","given":"G. L."},{"family":"Coppin","given":"P."}],"issued":{"date-parts":[["2010",10,20]]}}}],"schema":"https://github.com/citation-style-language/schema/raw/master/csl-citation.json"} </w:instrText>
      </w:r>
      <w:r w:rsidRPr="00491E4D">
        <w:rPr>
          <w:rFonts w:ascii="Helvetica" w:hAnsi="Helvetica"/>
          <w:lang w:val="en-US"/>
        </w:rPr>
        <w:fldChar w:fldCharType="separate"/>
      </w:r>
      <w:r w:rsidRPr="00491E4D">
        <w:rPr>
          <w:rFonts w:ascii="Helvetica" w:hAnsi="Helvetica"/>
          <w:lang w:val="en-US"/>
        </w:rPr>
        <w:t>(Somers et al., 2010)</w:t>
      </w:r>
      <w:r w:rsidRPr="00491E4D">
        <w:rPr>
          <w:rFonts w:ascii="Helvetica" w:hAnsi="Helvetica"/>
          <w:lang w:val="en-US"/>
        </w:rPr>
        <w:fldChar w:fldCharType="end"/>
      </w:r>
      <w:r w:rsidRPr="00491E4D">
        <w:rPr>
          <w:rFonts w:ascii="Helvetica" w:hAnsi="Helvetica"/>
          <w:lang w:val="en-US"/>
        </w:rPr>
        <w:t xml:space="preserve">. While </w:t>
      </w:r>
      <w:proofErr w:type="spellStart"/>
      <w:r w:rsidRPr="00491E4D">
        <w:rPr>
          <w:rFonts w:ascii="Helvetica" w:hAnsi="Helvetica"/>
          <w:lang w:val="en-US"/>
        </w:rPr>
        <w:t>incrasing</w:t>
      </w:r>
      <w:proofErr w:type="spellEnd"/>
      <w:r w:rsidRPr="00491E4D">
        <w:rPr>
          <w:rFonts w:ascii="Helvetica" w:hAnsi="Helvetica"/>
          <w:lang w:val="en-US"/>
        </w:rPr>
        <w:t xml:space="preserve"> band selection past the theoretical optimum is important, the </w:t>
      </w:r>
      <w:proofErr w:type="spellStart"/>
      <w:r w:rsidRPr="00491E4D">
        <w:rPr>
          <w:rFonts w:ascii="Helvetica" w:hAnsi="Helvetica"/>
          <w:lang w:val="en-US"/>
        </w:rPr>
        <w:t>inclusiotn</w:t>
      </w:r>
      <w:proofErr w:type="spellEnd"/>
      <w:r w:rsidRPr="00491E4D">
        <w:rPr>
          <w:rFonts w:ascii="Helvetica" w:hAnsi="Helvetica"/>
          <w:lang w:val="en-US"/>
        </w:rPr>
        <w:t xml:space="preserve"> of a high </w:t>
      </w:r>
      <w:proofErr w:type="spellStart"/>
      <w:r w:rsidRPr="00491E4D">
        <w:rPr>
          <w:rFonts w:ascii="Helvetica" w:hAnsi="Helvetica"/>
          <w:lang w:val="en-US"/>
        </w:rPr>
        <w:t>porpoertion</w:t>
      </w:r>
      <w:proofErr w:type="spellEnd"/>
      <w:r w:rsidRPr="00491E4D">
        <w:rPr>
          <w:rFonts w:ascii="Helvetica" w:hAnsi="Helvetica"/>
          <w:lang w:val="en-US"/>
        </w:rPr>
        <w:t xml:space="preserve"> of low ISI bands is not good.</w:t>
      </w:r>
    </w:p>
    <w:p w14:paraId="4CF14C42" w14:textId="77777777" w:rsidR="001343A0" w:rsidRDefault="001343A0" w:rsidP="001343A0">
      <w:pPr>
        <w:rPr>
          <w:rFonts w:ascii="Times New Roman" w:eastAsia="Times New Roman" w:hAnsi="Times New Roman" w:cs="Times New Roman"/>
          <w:b/>
          <w:bCs/>
          <w:lang w:eastAsia="en-GB"/>
        </w:rPr>
      </w:pPr>
    </w:p>
    <w:p w14:paraId="60074F79" w14:textId="77777777" w:rsidR="001343A0" w:rsidRDefault="001343A0" w:rsidP="001343A0">
      <w:pPr>
        <w:rPr>
          <w:rFonts w:ascii="Helvetica" w:hAnsi="Helvetica"/>
          <w:lang w:val="en-US"/>
        </w:rPr>
      </w:pPr>
    </w:p>
    <w:p w14:paraId="1380CA73" w14:textId="77777777" w:rsidR="001343A0" w:rsidRPr="00491E4D" w:rsidRDefault="001343A0" w:rsidP="001343A0">
      <w:pPr>
        <w:rPr>
          <w:rFonts w:ascii="Helvetica" w:hAnsi="Helvetica"/>
          <w:lang w:val="en-US"/>
        </w:rPr>
      </w:pPr>
      <w:r>
        <w:rPr>
          <w:rFonts w:ascii="Helvetica" w:hAnsi="Helvetica"/>
          <w:lang w:val="en-US"/>
        </w:rPr>
        <w:t>Elaborate on shortcoming of selection?</w:t>
      </w:r>
    </w:p>
    <w:p w14:paraId="4EE34A0F" w14:textId="77777777" w:rsidR="001343A0" w:rsidRDefault="001343A0" w:rsidP="001343A0">
      <w:pPr>
        <w:rPr>
          <w:rFonts w:ascii="Helvetica" w:hAnsi="Helvetica"/>
          <w:lang w:val="en-US"/>
        </w:rPr>
      </w:pPr>
    </w:p>
    <w:p w14:paraId="009D08B4" w14:textId="77777777" w:rsidR="001343A0" w:rsidRDefault="001343A0" w:rsidP="001343A0">
      <w:pPr>
        <w:rPr>
          <w:rFonts w:ascii="Helvetica" w:hAnsi="Helvetica"/>
          <w:lang w:val="en-US"/>
        </w:rPr>
      </w:pPr>
      <w:r>
        <w:rPr>
          <w:rFonts w:ascii="Helvetica" w:hAnsi="Helvetica"/>
          <w:lang w:val="en-US"/>
        </w:rPr>
        <w:t xml:space="preserve">No band selection methods having visual impacts on discriminating vegetation types based on their spectral diversity suggests, </w:t>
      </w:r>
    </w:p>
    <w:p w14:paraId="2363A068" w14:textId="77777777" w:rsidR="001343A0" w:rsidRPr="00491E4D" w:rsidRDefault="001343A0" w:rsidP="001343A0">
      <w:pPr>
        <w:rPr>
          <w:rFonts w:ascii="Helvetica" w:hAnsi="Helvetica"/>
          <w:lang w:val="en-US"/>
        </w:rPr>
      </w:pPr>
    </w:p>
    <w:p w14:paraId="400D8668" w14:textId="745B4004" w:rsidR="001343A0" w:rsidRPr="00D96C5A" w:rsidRDefault="001343A0" w:rsidP="001343A0">
      <w:pPr>
        <w:pStyle w:val="NormalWeb"/>
        <w:rPr>
          <w:rFonts w:ascii="Helvetica" w:hAnsi="Helvetica"/>
          <w:lang w:val="en-US"/>
        </w:rPr>
      </w:pPr>
      <w:r w:rsidRPr="00491E4D">
        <w:rPr>
          <w:rFonts w:ascii="Helvetica" w:hAnsi="Helvetica"/>
          <w:lang w:val="en-US"/>
        </w:rPr>
        <w:t xml:space="preserve">(maybe) overall SZU resulted in the selection of discriminative bands that corresponded with the a </w:t>
      </w:r>
      <w:proofErr w:type="spellStart"/>
      <w:r w:rsidRPr="00491E4D">
        <w:rPr>
          <w:rFonts w:ascii="Helvetica" w:hAnsi="Helvetica"/>
          <w:lang w:val="en-US"/>
        </w:rPr>
        <w:t>piori</w:t>
      </w:r>
      <w:proofErr w:type="spellEnd"/>
      <w:r w:rsidRPr="00491E4D">
        <w:rPr>
          <w:rFonts w:ascii="Helvetica" w:hAnsi="Helvetica"/>
          <w:lang w:val="en-US"/>
        </w:rPr>
        <w:t xml:space="preserve"> supervised selection. Yet the use of automated selection methods that reduce bias of discriminating variable region of the spectrum resulted in the additional </w:t>
      </w:r>
      <w:proofErr w:type="spellStart"/>
      <w:r w:rsidRPr="00491E4D">
        <w:rPr>
          <w:rFonts w:ascii="Helvetica" w:hAnsi="Helvetica"/>
          <w:lang w:val="en-US"/>
        </w:rPr>
        <w:t>inclustion</w:t>
      </w:r>
      <w:proofErr w:type="spellEnd"/>
      <w:r w:rsidRPr="00491E4D">
        <w:rPr>
          <w:rFonts w:ascii="Helvetica" w:hAnsi="Helvetica"/>
          <w:lang w:val="en-US"/>
        </w:rPr>
        <w:t xml:space="preserve"> of </w:t>
      </w:r>
      <w:r w:rsidR="00EB4D3A">
        <w:rPr>
          <w:rFonts w:ascii="Helvetica" w:hAnsi="Helvetica"/>
          <w:lang w:val="en-US"/>
        </w:rPr>
        <w:t>bands</w:t>
      </w:r>
      <w:r w:rsidRPr="00491E4D">
        <w:rPr>
          <w:rFonts w:ascii="Helvetica" w:hAnsi="Helvetica"/>
          <w:lang w:val="en-US"/>
        </w:rPr>
        <w:t xml:space="preserve"> across the spectrum, that through </w:t>
      </w:r>
      <w:proofErr w:type="gramStart"/>
      <w:r w:rsidRPr="00491E4D">
        <w:rPr>
          <w:rFonts w:ascii="Helvetica" w:hAnsi="Helvetica"/>
          <w:lang w:val="en-US"/>
        </w:rPr>
        <w:t>a</w:t>
      </w:r>
      <w:proofErr w:type="gramEnd"/>
      <w:r w:rsidRPr="00491E4D">
        <w:rPr>
          <w:rFonts w:ascii="Helvetica" w:hAnsi="Helvetica"/>
          <w:lang w:val="en-US"/>
        </w:rPr>
        <w:t xml:space="preserve"> </w:t>
      </w:r>
      <w:proofErr w:type="spellStart"/>
      <w:r w:rsidRPr="00491E4D">
        <w:rPr>
          <w:rFonts w:ascii="Helvetica" w:hAnsi="Helvetica"/>
          <w:lang w:val="en-US"/>
        </w:rPr>
        <w:t>InStability</w:t>
      </w:r>
      <w:proofErr w:type="spellEnd"/>
      <w:r w:rsidRPr="00491E4D">
        <w:rPr>
          <w:rFonts w:ascii="Helvetica" w:hAnsi="Helvetica"/>
          <w:lang w:val="en-US"/>
        </w:rPr>
        <w:t xml:space="preserve"> Index were found less discriminative. Overall this resulted in the supervised band selection providing the greatest information content for discriminating Arctic vegetation types.</w:t>
      </w:r>
    </w:p>
    <w:p w14:paraId="61EA13D7" w14:textId="77777777" w:rsidR="001343A0" w:rsidRDefault="001343A0" w:rsidP="001343A0">
      <w:pPr>
        <w:pStyle w:val="NormalWeb"/>
        <w:rPr>
          <w:rFonts w:ascii="Helvetica" w:hAnsi="Helvetica"/>
          <w:b/>
          <w:bCs/>
          <w:lang w:val="en-US"/>
        </w:rPr>
      </w:pPr>
      <w:r>
        <w:rPr>
          <w:rFonts w:ascii="Helvetica" w:hAnsi="Helvetica"/>
          <w:b/>
          <w:bCs/>
          <w:lang w:val="en-US"/>
        </w:rPr>
        <w:t xml:space="preserve">Xxx </w:t>
      </w:r>
      <w:r w:rsidRPr="00DE0238">
        <w:rPr>
          <w:rFonts w:ascii="Helvetica" w:hAnsi="Helvetica"/>
          <w:b/>
          <w:bCs/>
          <w:lang w:val="en-US"/>
        </w:rPr>
        <w:t xml:space="preserve">Comparison between manual and automatic </w:t>
      </w:r>
      <w:r>
        <w:rPr>
          <w:rFonts w:ascii="Helvetica" w:hAnsi="Helvetica"/>
          <w:b/>
          <w:bCs/>
          <w:lang w:val="en-US"/>
        </w:rPr>
        <w:t>selection</w:t>
      </w:r>
    </w:p>
    <w:p w14:paraId="6C080F58" w14:textId="2D975037" w:rsidR="001343A0" w:rsidRDefault="001343A0" w:rsidP="001343A0">
      <w:pPr>
        <w:spacing w:before="100" w:beforeAutospacing="1" w:after="100" w:afterAutospacing="1"/>
        <w:rPr>
          <w:rFonts w:ascii="Helvetica" w:hAnsi="Helvetica"/>
          <w:lang w:val="en-US"/>
        </w:rPr>
      </w:pPr>
      <w:r>
        <w:rPr>
          <w:rFonts w:ascii="Helvetica" w:hAnsi="Helvetica"/>
          <w:lang w:val="en-US"/>
        </w:rPr>
        <w:t xml:space="preserve">I found there was a general correspondence between </w:t>
      </w:r>
      <w:r w:rsidR="00EB4D3A">
        <w:rPr>
          <w:rFonts w:ascii="Helvetica" w:hAnsi="Helvetica"/>
          <w:lang w:val="en-US"/>
        </w:rPr>
        <w:t>bands</w:t>
      </w:r>
      <w:r>
        <w:rPr>
          <w:rFonts w:ascii="Helvetica" w:hAnsi="Helvetica"/>
          <w:lang w:val="en-US"/>
        </w:rPr>
        <w:t xml:space="preserve"> included in manual and automatic selection. My manual selection was based on </w:t>
      </w:r>
      <w:r w:rsidR="00EB4D3A">
        <w:rPr>
          <w:rFonts w:ascii="Helvetica" w:hAnsi="Helvetica"/>
          <w:lang w:val="en-US"/>
        </w:rPr>
        <w:t>bands</w:t>
      </w:r>
      <w:r>
        <w:rPr>
          <w:rFonts w:ascii="Helvetica" w:hAnsi="Helvetica"/>
          <w:lang w:val="en-US"/>
        </w:rPr>
        <w:t xml:space="preserve"> identified In other work to be associated with key biological functions in Arctic vegetation </w:t>
      </w:r>
      <w:r w:rsidRPr="00491E4D">
        <w:rPr>
          <w:rFonts w:ascii="Helvetica" w:eastAsia="Times New Roman" w:hAnsi="Helvetica" w:cs="Times New Roman"/>
          <w:lang w:val="en-US" w:eastAsia="en-GB"/>
        </w:rPr>
        <w:fldChar w:fldCharType="begin"/>
      </w:r>
      <w:r>
        <w:rPr>
          <w:rFonts w:ascii="Helvetica" w:eastAsia="Times New Roman" w:hAnsi="Helvetica" w:cs="Times New Roman"/>
          <w:lang w:val="en-US" w:eastAsia="en-GB"/>
        </w:rPr>
        <w:instrText xml:space="preserve"> ADDIN ZOTERO_ITEM CSL_CITATION {"citationID":"KwHN0rDy","properties":{"formattedCitation":"(Beamish, 2019; Bratsch et al., 2016; Buchhorn et al., 2013)","plainCitation":"(Beamish, 2019; Bratsch et al., 2016; Buchhorn et al., 2013)","noteIndex":0},"citationItems":[{"id":531,"uris":["http://zotero.org/users/local/8RirLiuI/items/WQ4EVDE9"],"uri":["http://zotero.org/users/local/8RirLiuI/items/WQ4EVDE9"],"itemData":{"id":531,"type":"thesis","abstract":"Arctic tundra ecosystems are experiencing warming twice the global average and Arctic vegetation is responding in complex and heterogeneous ways. Shifting productivity, growth, species composition, and phenology at local and regional scales have implications for ecosystem functioning as well as the global carbon and energy balance. Optical remote sensing is an effective tool for monitoring ecosystem functioning in this remote biome.\nHowever, limited field-based spectral characterization of the spatial and temporal heterogeneity limits the accuracy of quantitative optical remote sensing at landscape scales. To address this research gap and support current and future satellite missions, three central research questions were posed:\n• Does canopy-level spectral variability differ between dominant low Arctic vegetation\ncommunities and does this variability change between major phenological phases?\n• How does canopy-level vegetation colour images recorded with high and low spectral resolution devices relate to phenological changes in leaf-level photosynthetic pigment concentrations?\n• How does spatial aggregation of high spectral resolution data from the ground to satellite scale influence low Arctic tundra vegetation signatures and thereby what is the potential of upcoming hyperspectral spaceborne systems for low Arctic vegetation characterization?\nTo answer these questions a unique and detailed database was assembled. Field-based canopy-level spectral reflectance measurements, nadir digital photographs, and photosynthetic pigment concentrations of dominant low Arctic vegetation communities were acquired at three major phenological phases representing early, peak and late season. Data were collected in 2015 and 2016 in the Toolik Lake Research Natural Area located in north central Alaska on the North Slope of the Brooks Range. In addition to field data an aerial AISA hyperspectral image was acquired in the late season of 2016. Simulations of broadband Sentinel-2 and hyperspectral Environmental and Mapping Analysis Program (EnMAP) satellite\nreflectance spectra from ground-based reflectance spectra as well as simulations of\nEnMAP imagery from aerial hyperspectral imagery were also obtained.\nResults showed that canopy-level spectral variability within and between vegetation communities differed by phenological phase. The late season was identified as the most discriminative for identifying many dominant vegetation communities using both groundbased and simulated hyperspectral reflectance spectra. This was due to an overall reduction in spectral variability and comparable or greater differences in spectral reflectance between vegetation communities in the visible near infrared spectrum.\nRed, green, and blue (RGB) indices extracted from nadir digital photographs and pigmentdriven vegetation indices extracted from ground-based spectral measurements showed strong significant relationships. RGB indices also showed moderate relationships with chlorophyll and carotenoid pigment concentrations. The observed relationships with the broadband RGB channels of the digital camera indicate that vegetation colour strongly influences the response of pigment-driven spectral indices and digital cameras can track the seasonal development and degradation of photosynthetic pigments.\nSpatial aggregation of hyperspectral data from the ground to airborne, to simulated satellite scale was influenced by non-photosynthetic components as demonstrated by the distinct shift of the red edge to shorter wavelengths. Correspondence between spectral reflectance at the three scales was highest in the red spectrum and lowest in the near infrared. By artificially mixing litter spectra at different proportions to ground-based spectra, correspondence with aerial and satellite spectra increased. Greater proportions of litter were required to achieve correspondence at the satellite scale.\nOverall this thesis found that integrating multiple temporal, spectral, and spatial data is necessary to monitor the complexity and heterogeneity of Arctic tundra ecosystems. The identification of spectrally similar vegetation communities can be optimized using nonpeak season hyperspectral data leading to more detailed identification of vegetation communities.\nThe results also highlight the power of vegetation colour to link ground-based\nand satellite data. Finally, a detailed characterization non-photosynthetic ecosystem components is crucial for accurate interpretation of vegetation signals at landscape scales.","genre":"phd","note":"DOI: Beamish, A.    (2019)   Hyperspectral remote sensing of the spatial and temporal heterogeneity of low Arctic vegetation  ,      PhD thesis, University Potsdam, Germany.     doi:https://doi.org/10.25932/publishup-42592 &lt;https://doi.org/10.25932/publishup-42592&gt;  , hdl:10013/epic.0df30c45-dab2-4949-ac5b-14ac58cbc833","number-of-pages":"124","publisher":"University Potsdam, Germany","source":"epic.awi.de","title":"Hyperspectral remote sensing of the spatial and temporal heterogeneity of low Arctic vegetation","URL":"https://epic.awi.de/id/eprint/49487/","author":[{"family":"Beamish","given":"Alison"}],"accessed":{"date-parts":[["2020",1,23]]},"issued":{"date-parts":[["2019"]]}}},{"id":633,"uris":["http://zotero.org/users/local/8RirLiuI/items/L2FF9A9T"],"uri":["http://zotero.org/users/local/8RirLiuI/items/L2FF9A9T"],"itemData":{"id":633,"type":"article-journal","abstract":"Warming in the Arctic has resulted in changes in the distribution and composition of vegetation communities. Many of these changes are occurring at fine spatial scales and at the level of individual species. Broad-band, coarse-scale remote sensing methods are commonly used to assess vegetation changes in the Arctic, and may not be appropriate for detecting these fine-scale changes; however, the use of hyperspectral, high resolution data for assessing vegetation dynamics remains scarce. The aim of this paper is to assess the ability of field spectroscopy to differentiate among four vegetation communities in the Low Arctic of Alaska. Primary data were collected from the North Slope site of Ivotuk, Alaska (68.49°N, 155.74°W) and analyzed using spectrally resampled hyperspectral narrowbands (HNBs). A two-step sparse partial least squares (SPLS) and linear discriminant analysis (LDA) was used for community separation. Results from Ivotuk were then used to predict community membership at five other sites along the Dalton Highway in Arctic Alaska. Overall classification accuracy at Ivotuk ranged from 84%–94% and from 55%–91% for the Dalton Highway test sites. The results of this study suggest that hyperspectral data acquired at the field level, along with the SPLS and LDA methodology, can be used to successfully discriminate among Arctic tundra vegetation communities in Alaska, and present an improvement over broad-band, coarse-scale methods for community classification.","container-title":"Remote Sensing","DOI":"10.3390/rs8010051","issue":"1","language":"en","note":"number: 1\npublisher: Multidisciplinary Digital Publishing Institute","page":"51","source":"www.mdpi.com","title":"Differentiating among Four Arctic Tundra Plant Communities at Ivotuk, Alaska Using Field Spectroscopy","volume":"8","author":[{"family":"Bratsch","given":"Sara N."},{"family":"Epstein","given":"Howard E."},{"family":"Buchhorn","given":"Marcel"},{"family":"Walker","given":"Donald A."}],"issued":{"date-parts":[["2016",1]]}}},{"id":754,"uris":["http://zotero.org/users/local/8RirLiuI/items/REC52K8W"],"uri":["http://zotero.org/users/local/8RirLiuI/items/REC52K8W"],"itemData":{"id":754,"type":"article-journal","abstract":"Remote sensing has become a valuable tool in monitoring arctic environments. The aim of this paper is ground-based hyperspectral characterization of Low Arctic Alaskan tundra communities along four environmental gradients (regional climate, soil pH, toposequence, and soil moisture) that all vary in ground cover, biomass, and dominating plant communities. Field spectroscopy in connection with vegetation analysis was carried out in summer 2012, along the North American Arctic Transect (NAAT). Spectral metrics were extracted, including the averaged reflectance and absorption-related metrics such as absorption depths and area of continuum removal. The spectral metrics were investigated with respect to “greenness”, biomass, vegetation height, and soil moisture regimes. The results show that the surface reflectances of all sites are similar in shape with a reduced near-infrared (NIR) reflectance that is specific for low-growing biomes. The main spectro-radiometric findings are: (i) Southern sites along the climate gradient have taller shrubs and greater overall vegetation biomass, which leads to higher reflectance in the NIR. (ii) Vegetation height and surface wetness are two antagonists that balance each other out with respect to the NIR reflectance along the toposequence and soil moisture gradients. (iii) Moist acidic tundra (MAT) sites have “greener” species, more leaf biomass, and green-colored moss species that lead to higher pigment absorption compared to moist non-acidic tundra (MNT) sites. (iv) MAT and MNT plant community separation via narrowband Normalized Difference Vegetation Index (NDVI) shows the potential of hyperspectral remote sensing applications in the tundra.","container-title":"Remote Sensing","DOI":"10.3390/rs5083971","issue":"8","language":"en","note":"number: 8\npublisher: Multidisciplinary Digital Publishing Institute","page":"3971-4005","source":"www.mdpi.com","title":"Ground-Based Hyperspectral Characterization of Alaska Tundra Vegetation along Environmental Gradients","volume":"5","author":[{"family":"Buchhorn","given":"Marcel"},{"family":"Walker","given":"Donald A."},{"family":"Heim","given":"Birgit"},{"family":"Raynolds","given":"Martha K."},{"family":"Epstein","given":"Howard E."},{"family":"Schwieder","given":"Marcel"}],"issued":{"date-parts":[["2013",8]]}}}],"schema":"https://github.com/citation-style-language/schema/raw/master/csl-citation.json"} </w:instrText>
      </w:r>
      <w:r w:rsidRPr="00491E4D">
        <w:rPr>
          <w:rFonts w:ascii="Helvetica" w:eastAsia="Times New Roman" w:hAnsi="Helvetica" w:cs="Times New Roman"/>
          <w:lang w:val="en-US" w:eastAsia="en-GB"/>
        </w:rPr>
        <w:fldChar w:fldCharType="separate"/>
      </w:r>
      <w:r w:rsidRPr="00491E4D">
        <w:rPr>
          <w:rFonts w:ascii="Helvetica" w:eastAsia="Times New Roman" w:hAnsi="Helvetica" w:cs="Times New Roman"/>
          <w:lang w:val="en-US" w:eastAsia="en-GB"/>
        </w:rPr>
        <w:t>(Beamish, 2019; Bratsch et al., 2016; Buchhorn et al., 2013)</w:t>
      </w:r>
      <w:r w:rsidRPr="00491E4D">
        <w:rPr>
          <w:rFonts w:ascii="Helvetica" w:eastAsia="Times New Roman" w:hAnsi="Helvetica" w:cs="Times New Roman"/>
          <w:lang w:val="en-US" w:eastAsia="en-GB"/>
        </w:rPr>
        <w:fldChar w:fldCharType="end"/>
      </w:r>
      <w:r>
        <w:rPr>
          <w:rFonts w:ascii="Helvetica" w:eastAsia="Times New Roman" w:hAnsi="Helvetica" w:cs="Times New Roman"/>
          <w:lang w:val="en-US" w:eastAsia="en-GB"/>
        </w:rPr>
        <w:t xml:space="preserve"> (cite)</w:t>
      </w:r>
      <w:r>
        <w:rPr>
          <w:rFonts w:ascii="Helvetica" w:hAnsi="Helvetica"/>
          <w:lang w:val="en-US"/>
        </w:rPr>
        <w:t xml:space="preserve">. Automatic band selection yielding similar subset of may suggest that spectral regions important for discriminating vegetation are similar across different sites with Arctic tundra vegetations. This implies observed trends of </w:t>
      </w:r>
      <w:r w:rsidR="00EB4D3A">
        <w:rPr>
          <w:rFonts w:ascii="Helvetica" w:hAnsi="Helvetica"/>
          <w:lang w:val="en-US"/>
        </w:rPr>
        <w:t>bands</w:t>
      </w:r>
      <w:r>
        <w:rPr>
          <w:rFonts w:ascii="Helvetica" w:hAnsi="Helvetica"/>
          <w:lang w:val="en-US"/>
        </w:rPr>
        <w:t xml:space="preserve"> that are best suited to spectrally discriminate vegetation generalizable across sites. </w:t>
      </w:r>
    </w:p>
    <w:p w14:paraId="0C41A6EC" w14:textId="77777777" w:rsidR="001343A0" w:rsidRPr="00BF5409" w:rsidRDefault="001343A0" w:rsidP="001343A0">
      <w:pPr>
        <w:pStyle w:val="NormalWeb"/>
        <w:rPr>
          <w:ins w:id="6" w:author="Fred Schneidereit" w:date="2020-03-13T16:06:00Z"/>
          <w:lang w:val="en-US"/>
        </w:rPr>
      </w:pPr>
      <w:r w:rsidRPr="00BF5409">
        <w:rPr>
          <w:rFonts w:ascii="AdvOT596495f2" w:hAnsi="AdvOT596495f2"/>
          <w:lang w:val="en-US"/>
        </w:rPr>
        <w:t>These results from a prairie ecosystem near or during the peak growing season might di</w:t>
      </w:r>
      <w:r w:rsidRPr="00BF5409">
        <w:rPr>
          <w:rFonts w:ascii="AdvOT596495f2+fb" w:hAnsi="AdvOT596495f2+fb"/>
          <w:lang w:val="en-US"/>
        </w:rPr>
        <w:t>ff</w:t>
      </w:r>
      <w:r w:rsidRPr="00BF5409">
        <w:rPr>
          <w:rFonts w:ascii="AdvOT596495f2" w:hAnsi="AdvOT596495f2"/>
          <w:lang w:val="en-US"/>
        </w:rPr>
        <w:t>er from those from other ecosystems that di</w:t>
      </w:r>
      <w:r w:rsidRPr="00BF5409">
        <w:rPr>
          <w:rFonts w:ascii="AdvOT596495f2+fb" w:hAnsi="AdvOT596495f2+fb"/>
          <w:lang w:val="en-US"/>
        </w:rPr>
        <w:t>ff</w:t>
      </w:r>
      <w:r w:rsidRPr="00BF5409">
        <w:rPr>
          <w:rFonts w:ascii="AdvOT596495f2" w:hAnsi="AdvOT596495f2"/>
          <w:lang w:val="en-US"/>
        </w:rPr>
        <w:t>er substantially in species traits or from results in similar ecosystems at di</w:t>
      </w:r>
      <w:r w:rsidRPr="00BF5409">
        <w:rPr>
          <w:rFonts w:ascii="AdvOT596495f2+fb" w:hAnsi="AdvOT596495f2+fb"/>
          <w:lang w:val="en-US"/>
        </w:rPr>
        <w:t>ff</w:t>
      </w:r>
      <w:r w:rsidRPr="00BF5409">
        <w:rPr>
          <w:rFonts w:ascii="AdvOT596495f2" w:hAnsi="AdvOT596495f2"/>
          <w:lang w:val="en-US"/>
        </w:rPr>
        <w:t>erent times. Our results imply that, for biodiversity mapping, we can focus on spectral regions that cause heterogeneity in re</w:t>
      </w:r>
      <w:r w:rsidRPr="00BF5409">
        <w:rPr>
          <w:rFonts w:ascii="AdvOT596495f2+fb" w:hAnsi="AdvOT596495f2+fb"/>
          <w:lang w:val="en-US"/>
        </w:rPr>
        <w:t>fl</w:t>
      </w:r>
      <w:r w:rsidRPr="00BF5409">
        <w:rPr>
          <w:rFonts w:ascii="AdvOT596495f2" w:hAnsi="AdvOT596495f2"/>
          <w:lang w:val="en-US"/>
        </w:rPr>
        <w:t xml:space="preserve">ected radiation and are sensitive to factors such as leaf biochemistry, structural </w:t>
      </w:r>
      <w:r w:rsidRPr="00BF5409">
        <w:rPr>
          <w:rFonts w:ascii="AdvOT596495f2" w:hAnsi="AdvOT596495f2"/>
          <w:lang w:val="en-US"/>
        </w:rPr>
        <w:lastRenderedPageBreak/>
        <w:t>parameters, and phenology of plants, rather than using all bands. However, the exact in</w:t>
      </w:r>
      <w:r w:rsidRPr="00BF5409">
        <w:rPr>
          <w:rFonts w:ascii="AdvOT596495f2+fb" w:hAnsi="AdvOT596495f2+fb"/>
          <w:lang w:val="en-US"/>
        </w:rPr>
        <w:t>fl</w:t>
      </w:r>
      <w:r w:rsidRPr="00BF5409">
        <w:rPr>
          <w:rFonts w:ascii="AdvOT596495f2" w:hAnsi="AdvOT596495f2"/>
          <w:lang w:val="en-US"/>
        </w:rPr>
        <w:t>uence of these factors is likely to vary with species type, environmental conditions, and time (</w:t>
      </w:r>
      <w:proofErr w:type="spellStart"/>
      <w:r w:rsidRPr="00BF5409">
        <w:rPr>
          <w:rFonts w:ascii="AdvOT596495f2" w:hAnsi="AdvOT596495f2"/>
          <w:lang w:val="en-US"/>
        </w:rPr>
        <w:t>Chavana</w:t>
      </w:r>
      <w:proofErr w:type="spellEnd"/>
      <w:r w:rsidRPr="00BF5409">
        <w:rPr>
          <w:rFonts w:ascii="AdvOT596495f2" w:hAnsi="AdvOT596495f2"/>
          <w:lang w:val="en-US"/>
        </w:rPr>
        <w:t xml:space="preserve">-Bryant et al., 2017; </w:t>
      </w:r>
      <w:proofErr w:type="spellStart"/>
      <w:r w:rsidRPr="00BF5409">
        <w:rPr>
          <w:rFonts w:ascii="AdvOT596495f2" w:hAnsi="AdvOT596495f2"/>
          <w:lang w:val="en-US"/>
        </w:rPr>
        <w:t>Feilhauer</w:t>
      </w:r>
      <w:proofErr w:type="spellEnd"/>
      <w:r w:rsidRPr="00BF5409">
        <w:rPr>
          <w:rFonts w:ascii="AdvOT596495f2" w:hAnsi="AdvOT596495f2"/>
          <w:lang w:val="en-US"/>
        </w:rPr>
        <w:t xml:space="preserve"> et al., 2017; </w:t>
      </w:r>
      <w:proofErr w:type="spellStart"/>
      <w:r w:rsidRPr="00BF5409">
        <w:rPr>
          <w:rFonts w:ascii="AdvOT596495f2" w:hAnsi="AdvOT596495f2"/>
          <w:lang w:val="en-US"/>
        </w:rPr>
        <w:t>Filella</w:t>
      </w:r>
      <w:proofErr w:type="spellEnd"/>
      <w:r w:rsidRPr="00BF5409">
        <w:rPr>
          <w:rFonts w:ascii="AdvOT596495f2" w:hAnsi="AdvOT596495f2"/>
          <w:lang w:val="en-US"/>
        </w:rPr>
        <w:t xml:space="preserve"> and Penuelas, 1994; </w:t>
      </w:r>
      <w:proofErr w:type="spellStart"/>
      <w:r w:rsidRPr="00BF5409">
        <w:rPr>
          <w:rFonts w:ascii="AdvOT596495f2" w:hAnsi="AdvOT596495f2"/>
          <w:lang w:val="en-US"/>
        </w:rPr>
        <w:t>Gitelson</w:t>
      </w:r>
      <w:proofErr w:type="spellEnd"/>
      <w:r w:rsidRPr="00BF5409">
        <w:rPr>
          <w:rFonts w:ascii="AdvOT596495f2" w:hAnsi="AdvOT596495f2"/>
          <w:lang w:val="en-US"/>
        </w:rPr>
        <w:t xml:space="preserve"> and </w:t>
      </w:r>
      <w:proofErr w:type="spellStart"/>
      <w:r w:rsidRPr="00BF5409">
        <w:rPr>
          <w:rFonts w:ascii="AdvOT596495f2" w:hAnsi="AdvOT596495f2"/>
          <w:lang w:val="en-US"/>
        </w:rPr>
        <w:t>Merzlyak</w:t>
      </w:r>
      <w:proofErr w:type="spellEnd"/>
      <w:r w:rsidRPr="00BF5409">
        <w:rPr>
          <w:rFonts w:ascii="AdvOT596495f2" w:hAnsi="AdvOT596495f2"/>
          <w:lang w:val="en-US"/>
        </w:rPr>
        <w:t xml:space="preserve">, 1997; Roberts et al., 1998). </w:t>
      </w:r>
      <w:r w:rsidRPr="00A0076A">
        <w:rPr>
          <w:rFonts w:ascii="AdvOT596495f2" w:hAnsi="AdvOT596495f2"/>
          <w:highlight w:val="yellow"/>
          <w:lang w:val="en-US"/>
        </w:rPr>
        <w:t>Therefore, identifying key wavelengths and plant traits for biodiversity applications is a complex, multidisciplinary e</w:t>
      </w:r>
      <w:r w:rsidRPr="00A0076A">
        <w:rPr>
          <w:rFonts w:ascii="AdvOT596495f2+fb" w:hAnsi="AdvOT596495f2+fb"/>
          <w:highlight w:val="yellow"/>
          <w:lang w:val="en-US"/>
        </w:rPr>
        <w:t>ff</w:t>
      </w:r>
      <w:r w:rsidRPr="00A0076A">
        <w:rPr>
          <w:rFonts w:ascii="AdvOT596495f2" w:hAnsi="AdvOT596495f2"/>
          <w:highlight w:val="yellow"/>
          <w:lang w:val="en-US"/>
        </w:rPr>
        <w:t>ort that requires a deep understanding of remote sensing, ecology, and plant physiology. The e</w:t>
      </w:r>
      <w:r w:rsidRPr="00A0076A">
        <w:rPr>
          <w:rFonts w:ascii="AdvOT596495f2+fb" w:hAnsi="AdvOT596495f2+fb"/>
          <w:highlight w:val="yellow"/>
          <w:lang w:val="en-US"/>
        </w:rPr>
        <w:t>ff</w:t>
      </w:r>
      <w:r w:rsidRPr="00A0076A">
        <w:rPr>
          <w:rFonts w:ascii="AdvOT596495f2" w:hAnsi="AdvOT596495f2"/>
          <w:highlight w:val="yellow"/>
          <w:lang w:val="en-US"/>
        </w:rPr>
        <w:t>ort is constrained by issues such as temporal resolution of the data, lack of data on species traits over time and space, and the challenge of data fusion at di</w:t>
      </w:r>
      <w:r w:rsidRPr="00A0076A">
        <w:rPr>
          <w:rFonts w:ascii="AdvOT596495f2+fb" w:hAnsi="AdvOT596495f2+fb"/>
          <w:highlight w:val="yellow"/>
          <w:lang w:val="en-US"/>
        </w:rPr>
        <w:t>ff</w:t>
      </w:r>
      <w:r w:rsidRPr="00A0076A">
        <w:rPr>
          <w:rFonts w:ascii="AdvOT596495f2" w:hAnsi="AdvOT596495f2"/>
          <w:highlight w:val="yellow"/>
          <w:lang w:val="en-US"/>
        </w:rPr>
        <w:t>erent scales (</w:t>
      </w:r>
      <w:proofErr w:type="spellStart"/>
      <w:r w:rsidRPr="00A0076A">
        <w:rPr>
          <w:rFonts w:ascii="AdvOT596495f2" w:hAnsi="AdvOT596495f2"/>
          <w:highlight w:val="yellow"/>
          <w:lang w:val="en-US"/>
        </w:rPr>
        <w:t>Jetz</w:t>
      </w:r>
      <w:proofErr w:type="spellEnd"/>
      <w:r w:rsidRPr="00A0076A">
        <w:rPr>
          <w:rFonts w:ascii="AdvOT596495f2" w:hAnsi="AdvOT596495f2"/>
          <w:highlight w:val="yellow"/>
          <w:lang w:val="en-US"/>
        </w:rPr>
        <w:t xml:space="preserve"> et al., 2016; </w:t>
      </w:r>
      <w:proofErr w:type="spellStart"/>
      <w:r w:rsidRPr="00A0076A">
        <w:rPr>
          <w:rFonts w:ascii="AdvOT596495f2" w:hAnsi="AdvOT596495f2"/>
          <w:highlight w:val="yellow"/>
          <w:lang w:val="en-US"/>
        </w:rPr>
        <w:t>Ustin</w:t>
      </w:r>
      <w:proofErr w:type="spellEnd"/>
      <w:r w:rsidRPr="00A0076A">
        <w:rPr>
          <w:rFonts w:ascii="AdvOT596495f2" w:hAnsi="AdvOT596495f2"/>
          <w:highlight w:val="yellow"/>
          <w:lang w:val="en-US"/>
        </w:rPr>
        <w:t xml:space="preserve"> and </w:t>
      </w:r>
      <w:proofErr w:type="spellStart"/>
      <w:r w:rsidRPr="00A0076A">
        <w:rPr>
          <w:rFonts w:ascii="AdvOT596495f2" w:hAnsi="AdvOT596495f2"/>
          <w:highlight w:val="yellow"/>
          <w:lang w:val="en-US"/>
        </w:rPr>
        <w:t>Gamon</w:t>
      </w:r>
      <w:proofErr w:type="spellEnd"/>
      <w:r w:rsidRPr="00A0076A">
        <w:rPr>
          <w:rFonts w:ascii="AdvOT596495f2" w:hAnsi="AdvOT596495f2"/>
          <w:highlight w:val="yellow"/>
          <w:lang w:val="en-US"/>
        </w:rPr>
        <w:t xml:space="preserve">, 2010). Considering </w:t>
      </w:r>
      <w:proofErr w:type="spellStart"/>
      <w:r w:rsidRPr="00A0076A">
        <w:rPr>
          <w:rFonts w:ascii="AdvOT596495f2" w:hAnsi="AdvOT596495f2"/>
          <w:highlight w:val="yellow"/>
          <w:lang w:val="en-US"/>
        </w:rPr>
        <w:t>oppor</w:t>
      </w:r>
      <w:proofErr w:type="spellEnd"/>
      <w:r w:rsidRPr="00A0076A">
        <w:rPr>
          <w:rFonts w:ascii="AdvOT596495f2" w:hAnsi="AdvOT596495f2"/>
          <w:highlight w:val="yellow"/>
          <w:lang w:val="en-US"/>
        </w:rPr>
        <w:t xml:space="preserve">- </w:t>
      </w:r>
      <w:proofErr w:type="spellStart"/>
      <w:r w:rsidRPr="00A0076A">
        <w:rPr>
          <w:rFonts w:ascii="AdvOT596495f2" w:hAnsi="AdvOT596495f2"/>
          <w:highlight w:val="yellow"/>
          <w:lang w:val="en-US"/>
        </w:rPr>
        <w:t>tunities</w:t>
      </w:r>
      <w:proofErr w:type="spellEnd"/>
      <w:r w:rsidRPr="00A0076A">
        <w:rPr>
          <w:rFonts w:ascii="AdvOT596495f2" w:hAnsi="AdvOT596495f2"/>
          <w:highlight w:val="yellow"/>
          <w:lang w:val="en-US"/>
        </w:rPr>
        <w:t xml:space="preserve"> a</w:t>
      </w:r>
      <w:r w:rsidRPr="00A0076A">
        <w:rPr>
          <w:rFonts w:ascii="AdvOT596495f2+fb" w:hAnsi="AdvOT596495f2+fb"/>
          <w:highlight w:val="yellow"/>
          <w:lang w:val="en-US"/>
        </w:rPr>
        <w:t>ff</w:t>
      </w:r>
      <w:r w:rsidRPr="00A0076A">
        <w:rPr>
          <w:rFonts w:ascii="AdvOT596495f2" w:hAnsi="AdvOT596495f2"/>
          <w:highlight w:val="yellow"/>
          <w:lang w:val="en-US"/>
        </w:rPr>
        <w:t>orded by forthcoming spaceborne hyperspectral sensors, such interdisciplinary e</w:t>
      </w:r>
      <w:r w:rsidRPr="00A0076A">
        <w:rPr>
          <w:rFonts w:ascii="AdvOT596495f2+fb" w:hAnsi="AdvOT596495f2+fb"/>
          <w:highlight w:val="yellow"/>
          <w:lang w:val="en-US"/>
        </w:rPr>
        <w:t>ff</w:t>
      </w:r>
      <w:r w:rsidRPr="00A0076A">
        <w:rPr>
          <w:rFonts w:ascii="AdvOT596495f2" w:hAnsi="AdvOT596495f2"/>
          <w:highlight w:val="yellow"/>
          <w:lang w:val="en-US"/>
        </w:rPr>
        <w:t>orts are needed to signi</w:t>
      </w:r>
      <w:r w:rsidRPr="00A0076A">
        <w:rPr>
          <w:rFonts w:ascii="AdvOT596495f2+fb" w:hAnsi="AdvOT596495f2+fb"/>
          <w:highlight w:val="yellow"/>
          <w:lang w:val="en-US"/>
        </w:rPr>
        <w:t>fi</w:t>
      </w:r>
      <w:r w:rsidRPr="00A0076A">
        <w:rPr>
          <w:rFonts w:ascii="AdvOT596495f2" w:hAnsi="AdvOT596495f2"/>
          <w:highlight w:val="yellow"/>
          <w:lang w:val="en-US"/>
        </w:rPr>
        <w:t xml:space="preserve">cantly improve our ability to use these sensors to obtain biodiversity information. </w:t>
      </w:r>
      <w:r w:rsidRPr="00A0076A">
        <w:rPr>
          <w:rFonts w:ascii="AdvOT596495f2" w:hAnsi="AdvOT596495f2"/>
          <w:highlight w:val="yellow"/>
          <w:lang w:val="en-US"/>
        </w:rPr>
        <w:fldChar w:fldCharType="begin"/>
      </w:r>
      <w:r w:rsidRPr="00A0076A">
        <w:rPr>
          <w:rFonts w:ascii="AdvOT596495f2" w:hAnsi="AdvOT596495f2"/>
          <w:highlight w:val="yellow"/>
          <w:lang w:val="en-US"/>
        </w:rPr>
        <w:instrText xml:space="preserve"> ADDIN ZOTERO_ITEM CSL_CITATION {"citationID":"N3P4936A","properties":{"formattedCitation":"(Gholizadeh et al., 2018)","plainCitation":"(Gholizadeh et al., 2018)","noteIndex":0},"citationItems":[{"id":516,"uris":["http://zotero.org/users/local/8RirLiuI/items/XG75ITPJ"],"uri":["http://zotero.org/users/local/8RirLiuI/items/XG75ITPJ"],"itemData":{"id":516,"type":"article-journal","abstract":"Hyperspectral data, with their detailed spectral information at different wavelengths, offer multiple ways to assess biodiversity. One approach, known as the </w:instrText>
      </w:r>
      <w:r w:rsidRPr="00A0076A">
        <w:rPr>
          <w:rFonts w:ascii="AdvOT596495f2" w:hAnsi="AdvOT596495f2" w:hint="eastAsia"/>
          <w:highlight w:val="yellow"/>
          <w:lang w:val="en-US"/>
        </w:rPr>
        <w:instrText>“</w:instrText>
      </w:r>
      <w:r w:rsidRPr="00A0076A">
        <w:rPr>
          <w:rFonts w:ascii="AdvOT596495f2" w:hAnsi="AdvOT596495f2"/>
          <w:highlight w:val="yellow"/>
          <w:lang w:val="en-US"/>
        </w:rPr>
        <w:instrText>spectral variation hypothesis</w:instrText>
      </w:r>
      <w:r w:rsidRPr="00A0076A">
        <w:rPr>
          <w:rFonts w:ascii="AdvOT596495f2" w:hAnsi="AdvOT596495f2" w:hint="eastAsia"/>
          <w:highlight w:val="yellow"/>
          <w:lang w:val="en-US"/>
        </w:rPr>
        <w:instrText>”</w:instrText>
      </w:r>
      <w:r w:rsidRPr="00A0076A">
        <w:rPr>
          <w:rFonts w:ascii="AdvOT596495f2" w:hAnsi="AdvOT596495f2"/>
          <w:highlight w:val="yellow"/>
          <w:lang w:val="en-US"/>
        </w:rPr>
        <w:instrText xml:space="preserve"> (SVH), proposes that biodiversity is linked to spectral diversity. However, SVH-based approaches, which we refer to as </w:instrText>
      </w:r>
      <w:r w:rsidRPr="00A0076A">
        <w:rPr>
          <w:rFonts w:ascii="AdvOT596495f2" w:hAnsi="AdvOT596495f2" w:hint="eastAsia"/>
          <w:highlight w:val="yellow"/>
          <w:lang w:val="en-US"/>
        </w:rPr>
        <w:instrText>“</w:instrText>
      </w:r>
      <w:r w:rsidRPr="00A0076A">
        <w:rPr>
          <w:rFonts w:ascii="AdvOT596495f2" w:hAnsi="AdvOT596495f2"/>
          <w:highlight w:val="yellow"/>
          <w:lang w:val="en-US"/>
        </w:rPr>
        <w:instrText>spectral diversity metrics</w:instrText>
      </w:r>
      <w:r w:rsidRPr="00A0076A">
        <w:rPr>
          <w:rFonts w:ascii="AdvOT596495f2" w:hAnsi="AdvOT596495f2" w:hint="eastAsia"/>
          <w:highlight w:val="yellow"/>
          <w:lang w:val="en-US"/>
        </w:rPr>
        <w:instrText>”</w:instrText>
      </w:r>
      <w:r w:rsidRPr="00A0076A">
        <w:rPr>
          <w:rFonts w:ascii="AdvOT596495f2" w:hAnsi="AdvOT596495f2"/>
          <w:highlight w:val="yellow"/>
          <w:lang w:val="en-US"/>
        </w:rPr>
        <w:instrText xml:space="preserve">, can be confounded by soil exposure and are sensitive to the spatial resolution of the data. To address these issues, we 1) investigated the impact of soil exposure on spectral diversity, 2) identified optimal bands for mapping biodiversity using a spectral diversity metric based on dimension reduction, and 3) assessed the impact of spatial resolution on spectral diversity metrics. In this study, </w:instrText>
      </w:r>
      <w:r w:rsidRPr="00A0076A">
        <w:rPr>
          <w:rFonts w:ascii="AdvOT596495f2" w:hAnsi="AdvOT596495f2" w:hint="eastAsia"/>
          <w:highlight w:val="yellow"/>
          <w:lang w:val="en-US"/>
        </w:rPr>
        <w:instrText>α</w:instrText>
      </w:r>
      <w:r w:rsidRPr="00A0076A">
        <w:rPr>
          <w:rFonts w:ascii="AdvOT596495f2" w:hAnsi="AdvOT596495f2"/>
          <w:highlight w:val="yellow"/>
          <w:lang w:val="en-US"/>
        </w:rPr>
        <w:instrText xml:space="preserve">-diversity (species richness) was used as a measure of plant biodiversity. The study was based on two imaging spectrometry data sets from the Cedar Creek Ecosystem Science Reserve in Central Minnesota, USA, at two levels: proximal and airborne. The data sets included varying degrees of soil background sampled at two different spatial resolutions (1mm and 0.75m). We explored five spectral diversity metrics, including the coefficient of variation, convex hull volume, spectral angle mapper, spectral information divergence, and a newly proposed dimension reduction-based metric called </w:instrText>
      </w:r>
      <w:r w:rsidRPr="00A0076A">
        <w:rPr>
          <w:rFonts w:ascii="AdvOT596495f2" w:hAnsi="AdvOT596495f2" w:hint="eastAsia"/>
          <w:highlight w:val="yellow"/>
          <w:lang w:val="en-US"/>
        </w:rPr>
        <w:instrText>“</w:instrText>
      </w:r>
      <w:r w:rsidRPr="00A0076A">
        <w:rPr>
          <w:rFonts w:ascii="AdvOT596495f2" w:hAnsi="AdvOT596495f2"/>
          <w:highlight w:val="yellow"/>
          <w:lang w:val="en-US"/>
        </w:rPr>
        <w:instrText>convex hull area.</w:instrText>
      </w:r>
      <w:r w:rsidRPr="00A0076A">
        <w:rPr>
          <w:rFonts w:ascii="AdvOT596495f2" w:hAnsi="AdvOT596495f2" w:hint="eastAsia"/>
          <w:highlight w:val="yellow"/>
          <w:lang w:val="en-US"/>
        </w:rPr>
        <w:instrText>”</w:instrText>
      </w:r>
      <w:r w:rsidRPr="00A0076A">
        <w:rPr>
          <w:rFonts w:ascii="AdvOT596495f2" w:hAnsi="AdvOT596495f2"/>
          <w:highlight w:val="yellow"/>
          <w:lang w:val="en-US"/>
        </w:rPr>
        <w:instrText xml:space="preserve"> For the proximal data set (pixel size of 1mm), filtering soil pixels by applying a normalized difference vegetation index (NDVI) threshold improved the performance of all spectral diversity metrics significantly, with the coefficient of variation showing the highest correlation with species richness. In the airborne data set (pixel size of 0.75m), the convex hull area outperformed other metrics. These findings demonstrate promising approaches for remote sensing of biodiversity, illustrate a confounding effect of soil background on remote diversity measurement, and indicate that the most informative regions of the electromagnetic spectrum for estimating species richness can vary with spatial scale.","container-title":"Remote Sensing of Environment","DOI":"10.1016/j.rse.2017.12.014","ISSN":"0034-4257","journalAbbreviation":"Remote Sensing of Environment","language":"en","page":"240-253","source":"ScienceDirect","title":"Remote sensing of biodiversity: Soil correction and data dimension reduction methods improve assessment of </w:instrText>
      </w:r>
      <w:r w:rsidRPr="00A0076A">
        <w:rPr>
          <w:rFonts w:ascii="AdvOT596495f2" w:hAnsi="AdvOT596495f2" w:hint="eastAsia"/>
          <w:highlight w:val="yellow"/>
          <w:lang w:val="en-US"/>
        </w:rPr>
        <w:instrText>α</w:instrText>
      </w:r>
      <w:r w:rsidRPr="00A0076A">
        <w:rPr>
          <w:rFonts w:ascii="AdvOT596495f2" w:hAnsi="AdvOT596495f2"/>
          <w:highlight w:val="yellow"/>
          <w:lang w:val="en-US"/>
        </w:rPr>
        <w:instrText xml:space="preserve">-diversity (species richness) in prairie ecosystems","title-short":"Remote sensing of biodiversity","volume":"206","author":[{"family":"Gholizadeh","given":"Hamed"},{"family":"Gamon","given":"John A."},{"family":"Zygielbaum","given":"Arthur I."},{"family":"Wang","given":"Ran"},{"family":"Schweiger","given":"Anna K."},{"family":"Cavender-Bares","given":"Jeannine"}],"issued":{"date-parts":[["2018",3,1]]}}}],"schema":"https://github.com/citation-style-language/schema/raw/master/csl-citation.json"} </w:instrText>
      </w:r>
      <w:r w:rsidRPr="00A0076A">
        <w:rPr>
          <w:rFonts w:ascii="AdvOT596495f2" w:hAnsi="AdvOT596495f2"/>
          <w:highlight w:val="yellow"/>
          <w:lang w:val="en-US"/>
        </w:rPr>
        <w:fldChar w:fldCharType="separate"/>
      </w:r>
      <w:r w:rsidRPr="00A0076A">
        <w:rPr>
          <w:rFonts w:ascii="AdvOT596495f2" w:hAnsi="AdvOT596495f2"/>
          <w:highlight w:val="yellow"/>
          <w:lang w:val="en-US"/>
        </w:rPr>
        <w:t>(Gholizadeh et al., 2018)</w:t>
      </w:r>
      <w:r w:rsidRPr="00A0076A">
        <w:rPr>
          <w:rFonts w:ascii="AdvOT596495f2" w:hAnsi="AdvOT596495f2"/>
          <w:highlight w:val="yellow"/>
          <w:lang w:val="en-US"/>
        </w:rPr>
        <w:fldChar w:fldCharType="end"/>
      </w:r>
    </w:p>
    <w:p w14:paraId="4DAD5A44" w14:textId="77777777" w:rsidR="001343A0" w:rsidRPr="00F430F2" w:rsidRDefault="001343A0" w:rsidP="001343A0">
      <w:pPr>
        <w:pStyle w:val="NormalWeb"/>
        <w:rPr>
          <w:rFonts w:ascii="Helvetica" w:hAnsi="Helvetica"/>
          <w:lang w:val="en-US"/>
        </w:rPr>
      </w:pPr>
      <w:r w:rsidRPr="00BF5409">
        <w:rPr>
          <w:rFonts w:ascii="TimesNewRomanPSMT" w:hAnsi="TimesNewRomanPSMT"/>
          <w:lang w:val="en-US"/>
        </w:rPr>
        <w:t xml:space="preserve">The resulting wavelength selection from the ISI minima technique in the most </w:t>
      </w:r>
      <w:proofErr w:type="spellStart"/>
      <w:r w:rsidRPr="00BF5409">
        <w:rPr>
          <w:rFonts w:ascii="TimesNewRomanPSMT" w:hAnsi="TimesNewRomanPSMT"/>
          <w:lang w:val="en-US"/>
        </w:rPr>
        <w:t>discrimina</w:t>
      </w:r>
      <w:proofErr w:type="spellEnd"/>
      <w:r w:rsidRPr="00BF5409">
        <w:rPr>
          <w:rFonts w:ascii="TimesNewRomanPSMT" w:hAnsi="TimesNewRomanPSMT"/>
          <w:lang w:val="en-US"/>
        </w:rPr>
        <w:t xml:space="preserve">- </w:t>
      </w:r>
      <w:proofErr w:type="spellStart"/>
      <w:r w:rsidRPr="00BF5409">
        <w:rPr>
          <w:rFonts w:ascii="TimesNewRomanPSMT" w:hAnsi="TimesNewRomanPSMT"/>
          <w:lang w:val="en-US"/>
        </w:rPr>
        <w:t>tive</w:t>
      </w:r>
      <w:proofErr w:type="spellEnd"/>
      <w:r w:rsidRPr="00BF5409">
        <w:rPr>
          <w:rFonts w:ascii="TimesNewRomanPSMT" w:hAnsi="TimesNewRomanPSMT"/>
          <w:lang w:val="en-US"/>
        </w:rPr>
        <w:t xml:space="preserve"> phenological phase of each community predominantly identifies vegetation </w:t>
      </w:r>
      <w:proofErr w:type="spellStart"/>
      <w:r w:rsidRPr="00BF5409">
        <w:rPr>
          <w:rFonts w:ascii="TimesNewRomanPSMT" w:hAnsi="TimesNewRomanPSMT"/>
          <w:lang w:val="en-US"/>
        </w:rPr>
        <w:t>colour</w:t>
      </w:r>
      <w:proofErr w:type="spellEnd"/>
      <w:r w:rsidRPr="00BF5409">
        <w:rPr>
          <w:rFonts w:ascii="TimesNewRomanPSMT" w:hAnsi="TimesNewRomanPSMT"/>
          <w:lang w:val="en-US"/>
        </w:rPr>
        <w:t xml:space="preserve">, driven by vegetation pigment concentration, as discriminative spectral regions for </w:t>
      </w:r>
      <w:proofErr w:type="spellStart"/>
      <w:r w:rsidRPr="00BF5409">
        <w:rPr>
          <w:rFonts w:ascii="TimesNewRomanPSMT" w:hAnsi="TimesNewRomanPSMT"/>
          <w:lang w:val="en-US"/>
        </w:rPr>
        <w:t>identifi</w:t>
      </w:r>
      <w:proofErr w:type="spellEnd"/>
      <w:r w:rsidRPr="00BF5409">
        <w:rPr>
          <w:rFonts w:ascii="TimesNewRomanPSMT" w:hAnsi="TimesNewRomanPSMT"/>
          <w:lang w:val="en-US"/>
        </w:rPr>
        <w:t xml:space="preserve">- cation of specific communities. The identification of senescence as a discriminative </w:t>
      </w:r>
      <w:proofErr w:type="spellStart"/>
      <w:r w:rsidRPr="00BF5409">
        <w:rPr>
          <w:rFonts w:ascii="TimesNewRomanPSMT" w:hAnsi="TimesNewRomanPSMT"/>
          <w:lang w:val="en-US"/>
        </w:rPr>
        <w:t>phe</w:t>
      </w:r>
      <w:proofErr w:type="spellEnd"/>
      <w:r w:rsidRPr="00BF5409">
        <w:rPr>
          <w:rFonts w:ascii="TimesNewRomanPSMT" w:hAnsi="TimesNewRomanPSMT"/>
          <w:lang w:val="en-US"/>
        </w:rPr>
        <w:t xml:space="preserve">- </w:t>
      </w:r>
      <w:proofErr w:type="spellStart"/>
      <w:r w:rsidRPr="00BF5409">
        <w:rPr>
          <w:rFonts w:ascii="TimesNewRomanPSMT" w:hAnsi="TimesNewRomanPSMT"/>
          <w:lang w:val="en-US"/>
        </w:rPr>
        <w:t>nological</w:t>
      </w:r>
      <w:proofErr w:type="spellEnd"/>
      <w:r w:rsidRPr="00BF5409">
        <w:rPr>
          <w:rFonts w:ascii="TimesNewRomanPSMT" w:hAnsi="TimesNewRomanPSMT"/>
          <w:lang w:val="en-US"/>
        </w:rPr>
        <w:t xml:space="preserve"> phase is particularly interesting, as the communities are visually most distinct at senescence when carotenoid (yellow to orange) and anthocyanin (red) pigments begin to dominate and chlorophyll (green) pigments are degrading. With the exception of DT, all communities had equal or greater wavelength selection in the combined visible and red- edge spectrum than the NIR. </w:t>
      </w:r>
      <w:r w:rsidRPr="00BF5409">
        <w:rPr>
          <w:rFonts w:ascii="TimesNewRomanPSMT" w:hAnsi="TimesNewRomanPSMT"/>
          <w:b/>
          <w:bCs/>
          <w:lang w:val="en-US"/>
        </w:rPr>
        <w:t>Slope and position of the red edge has been directly related to chlorophyll content in vascular plants (</w:t>
      </w:r>
      <w:proofErr w:type="spellStart"/>
      <w:r w:rsidRPr="00BF5409">
        <w:rPr>
          <w:rFonts w:ascii="TimesNewRomanPSMT" w:hAnsi="TimesNewRomanPSMT"/>
          <w:b/>
          <w:bCs/>
          <w:lang w:val="en-US"/>
        </w:rPr>
        <w:t>Filella</w:t>
      </w:r>
      <w:proofErr w:type="spellEnd"/>
      <w:r w:rsidRPr="00BF5409">
        <w:rPr>
          <w:rFonts w:ascii="TimesNewRomanPSMT" w:hAnsi="TimesNewRomanPSMT"/>
          <w:b/>
          <w:bCs/>
          <w:lang w:val="en-US"/>
        </w:rPr>
        <w:t xml:space="preserve"> and Penuelas, 1994)</w:t>
      </w:r>
      <w:r w:rsidRPr="00BF5409">
        <w:rPr>
          <w:rFonts w:ascii="TimesNewRomanPSMT" w:hAnsi="TimesNewRomanPSMT"/>
          <w:lang w:val="en-US"/>
        </w:rPr>
        <w:t xml:space="preserve"> </w:t>
      </w:r>
      <w:r w:rsidRPr="00BF5409">
        <w:rPr>
          <w:rFonts w:ascii="TimesNewRomanPSMT" w:hAnsi="TimesNewRomanPSMT"/>
          <w:b/>
          <w:bCs/>
          <w:u w:val="single"/>
          <w:lang w:val="en-US"/>
        </w:rPr>
        <w:t>(maybe link to phase shift between 2018 and 2019) (difference between years &amp; time of measurement)</w:t>
      </w:r>
      <w:r w:rsidRPr="00BF5409">
        <w:rPr>
          <w:rFonts w:ascii="TimesNewRomanPSMT" w:hAnsi="TimesNewRomanPSMT"/>
          <w:lang w:val="en-US"/>
        </w:rPr>
        <w:t xml:space="preserve"> and this paper is in agreement with previous and well-established research linking absorption in the visible spectrum to vegetation </w:t>
      </w:r>
      <w:proofErr w:type="spellStart"/>
      <w:r w:rsidRPr="00BF5409">
        <w:rPr>
          <w:rFonts w:ascii="TimesNewRomanPSMT" w:hAnsi="TimesNewRomanPSMT"/>
          <w:lang w:val="en-US"/>
        </w:rPr>
        <w:t>colour</w:t>
      </w:r>
      <w:proofErr w:type="spellEnd"/>
      <w:r w:rsidRPr="00BF5409">
        <w:rPr>
          <w:rFonts w:ascii="TimesNewRomanPSMT" w:hAnsi="TimesNewRomanPSMT"/>
          <w:lang w:val="en-US"/>
        </w:rPr>
        <w:t xml:space="preserve"> and pigment concentration (Curran, 1989; </w:t>
      </w:r>
      <w:proofErr w:type="spellStart"/>
      <w:r w:rsidRPr="00BF5409">
        <w:rPr>
          <w:rFonts w:ascii="TimesNewRomanPSMT" w:hAnsi="TimesNewRomanPSMT"/>
          <w:lang w:val="en-US"/>
        </w:rPr>
        <w:t>Gitelson</w:t>
      </w:r>
      <w:proofErr w:type="spellEnd"/>
      <w:r w:rsidRPr="00BF5409">
        <w:rPr>
          <w:rFonts w:ascii="TimesNewRomanPSMT" w:hAnsi="TimesNewRomanPSMT"/>
          <w:lang w:val="en-US"/>
        </w:rPr>
        <w:t xml:space="preserve"> and </w:t>
      </w:r>
      <w:proofErr w:type="spellStart"/>
      <w:r w:rsidRPr="00BF5409">
        <w:rPr>
          <w:rFonts w:ascii="TimesNewRomanPSMT" w:hAnsi="TimesNewRomanPSMT"/>
          <w:lang w:val="en-US"/>
        </w:rPr>
        <w:t>Merzlyak</w:t>
      </w:r>
      <w:proofErr w:type="spellEnd"/>
      <w:r w:rsidRPr="00BF5409">
        <w:rPr>
          <w:rFonts w:ascii="TimesNewRomanPSMT" w:hAnsi="TimesNewRomanPSMT"/>
          <w:lang w:val="en-US"/>
        </w:rPr>
        <w:t xml:space="preserve">, 1997; </w:t>
      </w:r>
      <w:proofErr w:type="spellStart"/>
      <w:r w:rsidRPr="00BF5409">
        <w:rPr>
          <w:rFonts w:ascii="TimesNewRomanPSMT" w:hAnsi="TimesNewRomanPSMT"/>
          <w:lang w:val="en-US"/>
        </w:rPr>
        <w:t>Gitelson</w:t>
      </w:r>
      <w:proofErr w:type="spellEnd"/>
      <w:r w:rsidRPr="00BF5409">
        <w:rPr>
          <w:rFonts w:ascii="TimesNewRomanPSMT" w:hAnsi="TimesNewRomanPSMT"/>
          <w:lang w:val="en-US"/>
        </w:rPr>
        <w:t xml:space="preserve"> et al., 2002; </w:t>
      </w:r>
      <w:proofErr w:type="spellStart"/>
      <w:r w:rsidRPr="00BF5409">
        <w:rPr>
          <w:rFonts w:ascii="TimesNewRomanPSMT" w:hAnsi="TimesNewRomanPSMT"/>
          <w:lang w:val="en-US"/>
        </w:rPr>
        <w:t>Stylinski</w:t>
      </w:r>
      <w:proofErr w:type="spellEnd"/>
      <w:r w:rsidRPr="00BF5409">
        <w:rPr>
          <w:rFonts w:ascii="TimesNewRomanPSMT" w:hAnsi="TimesNewRomanPSMT"/>
          <w:lang w:val="en-US"/>
        </w:rPr>
        <w:t xml:space="preserve"> et al., 2002; </w:t>
      </w:r>
      <w:proofErr w:type="spellStart"/>
      <w:r w:rsidRPr="00BF5409">
        <w:rPr>
          <w:rFonts w:ascii="TimesNewRomanPSMT" w:hAnsi="TimesNewRomanPSMT"/>
          <w:lang w:val="en-US"/>
        </w:rPr>
        <w:t>Ustin</w:t>
      </w:r>
      <w:proofErr w:type="spellEnd"/>
      <w:r w:rsidRPr="00BF5409">
        <w:rPr>
          <w:rFonts w:ascii="TimesNewRomanPSMT" w:hAnsi="TimesNewRomanPSMT"/>
          <w:lang w:val="en-US"/>
        </w:rPr>
        <w:t xml:space="preserve"> and Curtiss, 1990) but brings new insights to the potential of the senescent phase for optical discrimination of low- Artic vegetation.</w:t>
      </w:r>
    </w:p>
    <w:p w14:paraId="0E6CB4D4" w14:textId="42B370C4" w:rsidR="001343A0" w:rsidRDefault="001343A0" w:rsidP="001343A0">
      <w:pPr>
        <w:pStyle w:val="NormalWeb"/>
        <w:rPr>
          <w:rFonts w:ascii="Helvetica" w:hAnsi="Helvetica"/>
          <w:lang w:val="en-US"/>
        </w:rPr>
      </w:pPr>
      <w:r>
        <w:rPr>
          <w:rFonts w:ascii="Helvetica" w:hAnsi="Helvetica"/>
          <w:lang w:val="en-US"/>
        </w:rPr>
        <w:t xml:space="preserve">Although my results showed no difference between in the improvements to differentiation vegetation types provided by dimensionally reduced manual and automatically </w:t>
      </w:r>
      <w:r w:rsidR="00EB4D3A">
        <w:rPr>
          <w:rFonts w:ascii="Helvetica" w:hAnsi="Helvetica"/>
          <w:lang w:val="en-US"/>
        </w:rPr>
        <w:t>bands</w:t>
      </w:r>
      <w:r>
        <w:rPr>
          <w:rFonts w:ascii="Helvetica" w:hAnsi="Helvetica"/>
          <w:lang w:val="en-US"/>
        </w:rPr>
        <w:t xml:space="preserve">, persistent issues such as noise reduction would are addressed in manual selection  </w:t>
      </w:r>
      <w:r>
        <w:rPr>
          <w:rFonts w:ascii="Helvetica" w:hAnsi="Helvetica"/>
          <w:lang w:val="en-US"/>
        </w:rPr>
        <w:fldChar w:fldCharType="begin"/>
      </w:r>
      <w:r>
        <w:rPr>
          <w:rFonts w:ascii="Helvetica" w:hAnsi="Helvetica"/>
          <w:lang w:val="en-US"/>
        </w:rPr>
        <w:instrText xml:space="preserve"> ADDIN ZOTERO_ITEM CSL_CITATION {"citationID":"0kzwfS4O","properties":{"formattedCitation":"(Jia et al., 2012)","plainCitation":"(Jia et al., 2012)","noteIndex":0},"citationItems":[{"id":768,"uris":["http://zotero.org/users/local/8RirLiuI/items/CJ48SIHT"],"uri":["http://zotero.org/users/local/8RirLiuI/items/CJ48SIHT"],"itemData":{"id":768,"type":"article-journal","abstract":"The rich information available in hyperspectral imagery has provided significant opportunities for material classification and identification. Due to the problem of the “curse of dimensionality” (called Hughes phenomenon) posed by the high number of spectral channels along with small amounts of labeled training samples, dimensionality reduction is a necessary preprocessing step for hyperspectral data. Generally, in order to improve the classification accuracy, noise bands generated by various sources (primarily the sensor and the atmosphere) are often manually removed in advance. However, the removal of these bands may discard some important discriminative information, eventually degrading the classification accuracy. In this paper, we propose a new strategy to automatically select bands without manual band removal. Firstly, wavelet shrinkage is applied to denoise the spatial images of the whole data cube. Then affinity propagation, which is a recently proposed feature selection approach, is used to choose representative bands from the noise-reduced data. Experimental results on three real hyperspectral data collected by two different sensors demonstrate that the bands selected by our approach on the whole data (containing noise bands) could achieve higher overall classification accuracies than those by other state-of-the-art feature selection techniques on the manual-band-removal (MBR) data, even better than the bands identified by the proposed approach on the MBR data, indicating that the removed “noise” bands are valuable for hyperspectral classification, which should not be eliminated.","container-title":"IEEE Journal of Selected Topics in Applied Earth Observations and Remote Sensing","DOI":"10.1109/JSTARS.2012.2187434","ISSN":"2151-1535","issue":"2","note":"event: IEEE Journal of Selected Topics in Applied Earth Observations and Remote Sensing","page":"531-543","source":"IEEE Xplore","title":"Unsupervised Band Selection for Hyperspectral Imagery Classification Without Manual Band Removal","volume":"5","author":[{"family":"Jia","given":"Sen"},{"family":"Ji","given":"Zhen"},{"family":"Qian","given":"Yuntao"},{"family":"Shen","given":"Linlin"}],"issued":{"date-parts":[["2012",4]]}}}],"schema":"https://github.com/citation-style-language/schema/raw/master/csl-citation.json"} </w:instrText>
      </w:r>
      <w:r>
        <w:rPr>
          <w:rFonts w:ascii="Helvetica" w:hAnsi="Helvetica"/>
          <w:lang w:val="en-US"/>
        </w:rPr>
        <w:fldChar w:fldCharType="separate"/>
      </w:r>
      <w:r>
        <w:rPr>
          <w:rFonts w:ascii="Helvetica" w:hAnsi="Helvetica"/>
          <w:noProof/>
          <w:lang w:val="en-US"/>
        </w:rPr>
        <w:t>(Jia et al., 2012)</w:t>
      </w:r>
      <w:r>
        <w:rPr>
          <w:rFonts w:ascii="Helvetica" w:hAnsi="Helvetica"/>
          <w:lang w:val="en-US"/>
        </w:rPr>
        <w:fldChar w:fldCharType="end"/>
      </w:r>
    </w:p>
    <w:p w14:paraId="7B61DF7C" w14:textId="77777777" w:rsidR="001343A0" w:rsidRDefault="001343A0" w:rsidP="001343A0">
      <w:pPr>
        <w:pStyle w:val="NormalWeb"/>
        <w:rPr>
          <w:rFonts w:ascii="Helvetica" w:hAnsi="Helvetica"/>
          <w:lang w:val="en-US"/>
        </w:rPr>
      </w:pPr>
    </w:p>
    <w:p w14:paraId="74C79A45" w14:textId="77777777" w:rsidR="001343A0" w:rsidRDefault="001343A0" w:rsidP="001343A0">
      <w:pPr>
        <w:rPr>
          <w:rFonts w:ascii="Helvetica" w:hAnsi="Helvetica"/>
          <w:lang w:val="en-US"/>
        </w:rPr>
      </w:pPr>
      <w:r w:rsidRPr="00491E4D">
        <w:rPr>
          <w:rFonts w:ascii="Helvetica" w:hAnsi="Helvetica"/>
          <w:lang w:val="en-US"/>
        </w:rPr>
        <w:t xml:space="preserve">Furthermore, if SZU results in the selection of bands that correspond with and/or are not visually better than an informal literature derived selection of spectral bands, this indicates that structural and chemical differences may be relatively convergent between different Arctic vegetation types. Furthermore, this is promising for the development of future satellites, as potentially selection of spectral regions may be sufficient to discriminate vegetation types. </w:t>
      </w:r>
    </w:p>
    <w:p w14:paraId="28763D95" w14:textId="77777777" w:rsidR="001343A0" w:rsidRPr="00BF5409" w:rsidRDefault="001343A0" w:rsidP="001343A0">
      <w:pPr>
        <w:rPr>
          <w:rFonts w:ascii="Helvetica" w:hAnsi="Helvetica"/>
          <w:lang w:val="en-US"/>
        </w:rPr>
      </w:pPr>
    </w:p>
    <w:p w14:paraId="5B2541FD" w14:textId="77777777" w:rsidR="001343A0" w:rsidRPr="00491E4D" w:rsidRDefault="001343A0" w:rsidP="001343A0">
      <w:pPr>
        <w:rPr>
          <w:rFonts w:ascii="Times New Roman" w:eastAsia="Times New Roman" w:hAnsi="Times New Roman" w:cs="Times New Roman"/>
          <w:lang w:val="en-US" w:eastAsia="en-GB"/>
        </w:rPr>
      </w:pPr>
    </w:p>
    <w:p w14:paraId="3F615DFA" w14:textId="77777777" w:rsidR="001343A0" w:rsidRPr="00491E4D" w:rsidRDefault="001343A0" w:rsidP="001343A0">
      <w:pPr>
        <w:rPr>
          <w:rFonts w:ascii="Helvetica" w:hAnsi="Helvetica"/>
          <w:lang w:val="en-US"/>
        </w:rPr>
      </w:pPr>
    </w:p>
    <w:p w14:paraId="155F1C36" w14:textId="77777777" w:rsidR="001343A0" w:rsidRPr="00491E4D" w:rsidRDefault="001343A0" w:rsidP="001343A0">
      <w:pPr>
        <w:rPr>
          <w:rFonts w:ascii="Helvetica" w:hAnsi="Helvetica"/>
          <w:b/>
          <w:bCs/>
          <w:u w:val="single"/>
          <w:lang w:val="en-US"/>
        </w:rPr>
      </w:pPr>
    </w:p>
    <w:p w14:paraId="7CC9F5AA" w14:textId="2297140C" w:rsidR="001343A0" w:rsidRPr="00491E4D" w:rsidRDefault="001343A0" w:rsidP="001343A0">
      <w:pPr>
        <w:rPr>
          <w:rFonts w:ascii="Helvetica" w:hAnsi="Helvetica"/>
          <w:b/>
          <w:bCs/>
          <w:sz w:val="28"/>
          <w:szCs w:val="28"/>
          <w:lang w:val="en-US"/>
        </w:rPr>
      </w:pPr>
      <w:r w:rsidRPr="00491E4D">
        <w:rPr>
          <w:rFonts w:ascii="Helvetica" w:hAnsi="Helvetica"/>
          <w:b/>
          <w:bCs/>
          <w:sz w:val="28"/>
          <w:szCs w:val="28"/>
          <w:lang w:val="en-US"/>
        </w:rPr>
        <w:t xml:space="preserve">4.4 How does spectral diversity relate to species richness, evenness, and </w:t>
      </w:r>
      <w:r w:rsidR="00E80016">
        <w:rPr>
          <w:rFonts w:ascii="Helvetica" w:hAnsi="Helvetica"/>
          <w:b/>
          <w:bCs/>
          <w:sz w:val="28"/>
          <w:szCs w:val="28"/>
          <w:lang w:val="en-US"/>
        </w:rPr>
        <w:t>bare ground</w:t>
      </w:r>
      <w:r w:rsidRPr="00491E4D">
        <w:rPr>
          <w:rFonts w:ascii="Helvetica" w:hAnsi="Helvetica"/>
          <w:b/>
          <w:bCs/>
          <w:sz w:val="28"/>
          <w:szCs w:val="28"/>
          <w:lang w:val="en-US"/>
        </w:rPr>
        <w:t>?</w:t>
      </w:r>
    </w:p>
    <w:p w14:paraId="6AE287D8" w14:textId="04BD0EED" w:rsidR="001343A0" w:rsidRPr="00491E4D" w:rsidRDefault="001343A0" w:rsidP="001343A0">
      <w:pPr>
        <w:pStyle w:val="NormalWeb"/>
        <w:rPr>
          <w:rFonts w:ascii="Helvetica" w:hAnsi="Helvetica"/>
          <w:b/>
          <w:bCs/>
          <w:lang w:val="en-US"/>
        </w:rPr>
      </w:pPr>
      <w:r w:rsidRPr="00491E4D">
        <w:rPr>
          <w:rFonts w:ascii="Helvetica" w:hAnsi="Helvetica"/>
          <w:b/>
          <w:bCs/>
          <w:lang w:val="en-US"/>
        </w:rPr>
        <w:lastRenderedPageBreak/>
        <w:t xml:space="preserve">4.4.1 How do </w:t>
      </w:r>
      <w:r>
        <w:rPr>
          <w:rFonts w:ascii="Helvetica" w:hAnsi="Helvetica"/>
          <w:b/>
          <w:bCs/>
          <w:lang w:val="en-US"/>
        </w:rPr>
        <w:t>species richness and evenness</w:t>
      </w:r>
      <w:r w:rsidRPr="00491E4D">
        <w:rPr>
          <w:rFonts w:ascii="Helvetica" w:hAnsi="Helvetica"/>
          <w:b/>
          <w:bCs/>
          <w:lang w:val="en-US"/>
        </w:rPr>
        <w:t xml:space="preserve"> relate to </w:t>
      </w:r>
      <w:r>
        <w:rPr>
          <w:rFonts w:ascii="Helvetica" w:hAnsi="Helvetica"/>
          <w:b/>
          <w:bCs/>
          <w:lang w:val="en-US"/>
        </w:rPr>
        <w:t xml:space="preserve">spectral </w:t>
      </w:r>
      <w:r w:rsidR="008457B2">
        <w:rPr>
          <w:rFonts w:ascii="Helvetica" w:hAnsi="Helvetica"/>
          <w:b/>
          <w:bCs/>
          <w:lang w:val="en-US"/>
        </w:rPr>
        <w:t>diversity</w:t>
      </w:r>
      <w:r w:rsidRPr="00491E4D">
        <w:rPr>
          <w:rFonts w:ascii="Helvetica" w:hAnsi="Helvetica"/>
          <w:b/>
          <w:bCs/>
          <w:lang w:val="en-US"/>
        </w:rPr>
        <w:t>?</w:t>
      </w:r>
      <w:r>
        <w:rPr>
          <w:rFonts w:ascii="Helvetica" w:hAnsi="Helvetica"/>
          <w:b/>
          <w:bCs/>
          <w:lang w:val="en-US"/>
        </w:rPr>
        <w:t xml:space="preserve"> (evidence of spectral diversity hypothesis.)</w:t>
      </w:r>
    </w:p>
    <w:p w14:paraId="0F826AE0" w14:textId="25B115C9" w:rsidR="001343A0" w:rsidRDefault="001343A0" w:rsidP="001343A0">
      <w:pPr>
        <w:pStyle w:val="NormalWeb"/>
        <w:rPr>
          <w:rFonts w:ascii="Helvetica" w:hAnsi="Helvetica"/>
          <w:lang w:val="en-US"/>
        </w:rPr>
      </w:pPr>
      <w:r>
        <w:rPr>
          <w:rFonts w:ascii="Helvetica" w:hAnsi="Helvetica"/>
          <w:lang w:val="en-US"/>
        </w:rPr>
        <w:t xml:space="preserve">My results did not exhibit clear relationships between spectral diversity and biodiversity. This contradicts previous work that supports the existence of the spectral diversity hypothesis </w:t>
      </w:r>
      <w:r>
        <w:rPr>
          <w:rFonts w:ascii="Helvetica" w:hAnsi="Helvetica"/>
          <w:lang w:val="en-US"/>
        </w:rPr>
        <w:fldChar w:fldCharType="begin"/>
      </w:r>
      <w:r>
        <w:rPr>
          <w:rFonts w:ascii="Helvetica" w:hAnsi="Helvetica"/>
          <w:lang w:val="en-US"/>
        </w:rPr>
        <w:instrText xml:space="preserve"> ADDIN ZOTERO_ITEM CSL_CITATION {"citationID":"1fk47dCj","properties":{"formattedCitation":"(Cavender\\uc0\\u8208{}Bares et al., 2017; Gholizadeh et al., 2018; Schmidtlein and Fassnacht, 2017; Schweiger et al., 2018; Wang, Gamon, Cavender-Bares, et al., 2018b; Wang, Gamon, Emmerton, et al., 2016; Wang, Gamon, Schweiger, et al., 2018)","plainCitation":"(Cavender‐Bares et al., 2017; Gholizadeh et al., 2018; Schmidtlein and Fassnacht, 2017; Schweiger et al., 2018; Wang, Gamon, Cavender-Bares, et al., 2018b; Wang, Gamon, Emmerton, et al., 2016; Wang, Gamon, Schweiger, et al., 2018)","dontUpdate":true,"noteIndex":0},"citationItems":[{"id":495,"uris":["http://zotero.org/users/local/8RirLiuI/items/2F4VJI9P"],"uri":["http://zotero.org/users/local/8RirLiuI/items/2F4VJI9P"],"itemData":{"id":495,"type":"article-journal","container-title":"American Journal of Botany","DOI":"10.3732/ajb.1700061","ISSN":"1537-2197","issue":"7","language":"en","page":"966-969","source":"Wiley Online Library","title":"Harnessing plant spectra to integrate the biodiversity sciences across biological and spatial scales","volume":"104","author":[{"family":"Cavender‐Bares","given":"Jeannine"},{"family":"Gamon","given":"John A."},{"family":"Hobbie","given":"Sarah E."},{"family":"Madritch","given":"Michael D."},{"family":"Meireles","given":"José Eduardo"},{"family":"Schweiger","given":"Anna K."},{"family":"Townsend","given":"Philip A."}],"issued":{"date-parts":[["2017"]]}}},{"id":516,"uris":["http://zotero.org/users/local/8RirLiuI/items/XG75ITPJ"],"uri":["http://zotero.org/users/local/8RirLiuI/items/XG75ITPJ"],"itemData":{"id":516,"type":"article-journal","abstract":"Hyperspectral data, with their detailed spectral information at different wavelengths, offer multiple ways to assess biodiversity. One approach, known as the “spectral variation hypothesis” (SVH), proposes that biodiversity is linked to spectral diversity. However, SVH-based approaches, which we refer to as “spectral diversity metrics”, can be confounded by soil exposure and are sensitive to the spatial resolution of the data. To address these issues, we 1) investigated the impact of soil exposure on spectral diversity, 2) identified optimal bands for mapping biodiversity using a spectral diversity metric based on dimension reduction, and 3) assessed the impact of spatial resolution on spectral diversity metrics. In this study, α-diversity (species richness) was used as a measure of plant biodiversity. The study was based on two imaging spectrometry data sets from the Cedar Creek Ecosystem Science Reserve in Central Minnesota, USA, at two levels: proximal and airborne. The data sets included varying degrees of soil background sampled at two different spatial resolutions (1mm and 0.75m). We explored five spectral diversity metrics, including the coefficient of variation, convex hull volume, spectral angle mapper, spectral information divergence, and a newly proposed dimension reduction-based metric called “convex hull area.” For the proximal data set (pixel size of 1mm), filtering soil pixels by applying a normalized difference vegetation index (NDVI) threshold improved the performance of all spectral diversity metrics significantly, with the coefficient of variation showing the highest correlation with species richness. In the airborne data set (pixel size of 0.75m), the convex hull area outperformed other metrics. These findings demonstrate promising approaches for remote sensing of biodiversity, illustrate a confounding effect of soil background on remote diversity measurement, and indicate that the most informative regions of the electromagnetic spectrum for estimating species richness can vary with spatial scale.","container-title":"Remote Sensing of Environment","DOI":"10.1016/j.rse.2017.12.014","ISSN":"0034-4257","journalAbbreviation":"Remote Sensing of Environment","language":"en","page":"240-253","source":"ScienceDirect","title":"Remote sensing of biodiversity: Soil correction and data dimension reduction methods improve assessment of α-diversity (species richness) in prairie ecosystems","title-short":"Remote sensing of biodiversity","volume":"206","author":[{"family":"Gholizadeh","given":"Hamed"},{"family":"Gamon","given":"John A."},{"family":"Zygielbaum","given":"Arthur I."},{"family":"Wang","given":"Ran"},{"family":"Schweiger","given":"Anna K."},{"family":"Cavender-Bares","given":"Jeannine"}],"issued":{"date-parts":[["2018",3,1]]}}},{"id":501,"uris":["http://zotero.org/users/local/8RirLiuI/items/G7LTZWXD"],"uri":["http://zotero.org/users/local/8RirLiuI/items/G7LTZWXD"],"itemData":{"id":501,"type":"article-journal","abstract":"One of the biodiversity metrics to track from space is the spatial variability in reflectance that has previously been proposed as a proxy of species counts per unit area. The corresponding hypothesis is known as the spectral variability hypothesis (SVH). Little attention has been paid so far to the questions whether the SVH holds over broader regions and across time. Here, we addressed these questions by using a spatially contiguous dataset of vascular plant species occurrences in Southern Germany along with MODIS data at 14 time steps. The floristic dataset consists of species occurrence data for 815 areas of 10 longitudinal by 6 latitudinal minutes (approximately 12km by 11km, referred to as mapping units). The spectral variability in space (within these units) was determined using MODIS pixels of 0.5km by 0.5km. We used two different measures of spectral variability in combination with a moving window approach to derive statistical links between spectral variability and species counts through space and time. The moving windows consisting of several mapping units were shifted in space and meanwhile used as target areas for correlation analyses. The performance of the spectral variability to predict species counts was influenced by the location and the extent of the reference windows. In some regions, high spectral variability was connected to high species counts. In other regions, comparably low spectral variability was linked to high species counts and vice versa. Furthermore, the relation between spectral variability and species varied with season. Certain areas changed from almost no correlation to very high correlation depending on the applied scene. Also, the applied spectral variability measure had a notable influence on the observed results. Based on these results, we conclude that the spectral variability hypothesis does not hold across landscapes at this spatial grain. Using spectral variability alone as a proxy for species counts in a monitoring approach for larger extents and grains is therefore unlikely to work in many parts of the world. This does not mean that it cannot help as a covariate in analyses with more predictors.","container-title":"Remote Sensing of Environment","DOI":"10.1016/j.rse.2017.01.036","ISSN":"0034-4257","journalAbbreviation":"Remote Sensing of Environment","language":"en","page":"114-125","source":"ScienceDirect","title":"The spectral variability hypothesis does not hold across landscapes","volume":"192","author":[{"family":"Schmidtlein","given":"Sebastian"},{"family":"Fassnacht","given":"Fabian Ewald"}],"issued":{"date-parts":[["2017",4,1]]}}},{"id":416,"uris":["http://zotero.org/users/local/8RirLiuI/items/LZB3BZ8T"],"uri":["http://zotero.org/users/local/8RirLiuI/items/LZB3BZ8T"],"itemData":{"id":416,"type":"article-journal","container-title":"Nature Ecology &amp; Evolution","DOI":"10.1038/s41559-018-0551-1","ISSN":"2397-334X","issue":"6","journalAbbreviation":"Nat Ecol Evol","language":"en","page":"976-982","source":"DOI.org (Crossref)","title":"Plant spectral diversity integrates functional and phylogenetic components of biodiversity and predicts ecosystem function","volume":"2","author":[{"family":"Schweiger","given":"Anna K."},{"family":"Cavender-Bares","given":"Jeannine"},{"family":"Townsend","given":"Philip A."},{"family":"Hobbie","given":"Sarah E."},{"family":"Madritch","given":"Michael D."},{"family":"Wang","given":"Ran"},{"family":"Tilman","given":"David"},{"family":"Gamon","given":"John A."}],"issued":{"date-parts":[["2018",6]]}}},{"id":458,"uris":["http://zotero.org/users/local/8RirLiuI/items/3HB2Y9DQ"],"uri":["http://zotero.org/users/local/8RirLiuI/items/3HB2Y9DQ"],"itemData":{"id":458,"type":"article-journal","container-title":"Ecological Applications","DOI":"10.1002/eap.1669","ISSN":"10510761","issue":"2","journalAbbreviation":"Ecol Appl","language":"en","page":"541-556","source":"DOI.org (Crossref)","title":"The spatial sensitivity of the spectral diversity-biodiversity relationship: an experimental test in a prairie grassland","title-short":"The spatial sensitivity of the spectral diversity-biodiversity relationship","volume":"28","author":[{"family":"Wang","given":"Ran"},{"family":"Gamon","given":"John A."},{"family":"Cavender-Bares","given":"Jeannine"},{"family":"Townsend","given":"Philip A."},{"family":"Zygielbaum","given":"Arthur I."}],"issued":{"date-parts":[["2018",3]]}}},{"id":412,"uris":["http://zotero.org/users/local/8RirLiuI/items/KZSMH3HI"],"uri":["http://zotero.org/users/local/8RirLiuI/items/KZSMH3HI"],"itemData":{"id":412,"type":"article-journal","container-title":"Remote Sensing","DOI":"10.3390/rs8030214","ISSN":"2072-4292","issue":"3","journalAbbreviation":"Remote Sensing","language":"en","page":"214","source":"DOI.org (Crossref)","title":"Integrated Analysis of Productivity and Biodiversity in a Southern Alberta Prairie","volume":"8","author":[{"family":"Wang","given":"Ran"},{"family":"Gamon","given":"John"},{"family":"Emmerton","given":"Craig"},{"family":"Li","given":"Haitao"},{"family":"Nestola","given":"Enrica"},{"family":"Pastorello","given":"Gilberto"},{"family":"Menzer","given":"Olaf"}],"issued":{"date-parts":[["2016",3,8]]}}},{"id":508,"uris":["http://zotero.org/users/local/8RirLiuI/items/4Q9XUCYU"],"uri":["http://zotero.org/users/local/8RirLiuI/items/4Q9XUCYU"],"itemData":{"id":508,"type":"article-journal","abstract":"While remote sensing has increasingly been applied to estimate α biodiversity directly through optical diversity, there is a need to better understand the mechanisms behind the optical diversity-biodiversity relationship. Here, we examined the relative contributions of species richness, evenness, and composition to the spectral reflectance, and consider factors confounding the remote estimation of species diversity in a prairie ecosystem experiment at Cedar Creek Ecosystem Science Reserve, Minnesota. We collected hyperspectral reflectance of 16 prairie species using a tram-mounted imaging spectrometer, and a full-range field spectrometer with a leaf clip, and simulated plot-level images from both instruments with different species richness, evenness and composition. Two optical diversity metrics were explored: the coefficient of variation (CV) of spectral reflectance in space and classified species derived from Partial Least Squares Discriminant Analysis (PLS-DA), a spectral classification method. Both optical diversity metrics (CV and PLS-DA classified species) were affected by species richness and evenness. Diversity metrics that combined species richness and evenness together (e.g. Shannon's index) were more strongly correlated with optical diversity than either metric alone. Image-derived data were influenced by both leaf traits and canopy structure and showed larger spectral variability than leaf clip data, indicating that sampling methods influence optical diversity. Leaf and canopy traits both contributed to optical diversity, som</w:instrText>
      </w:r>
      <w:r w:rsidRPr="001343A0">
        <w:rPr>
          <w:rFonts w:ascii="Helvetica" w:hAnsi="Helvetica"/>
          <w:lang w:val="de-DE"/>
        </w:rPr>
        <w:instrText xml:space="preserve">etimes in complex or contradictory ways. Large within-species variation sometimes confounded biodiversity estimation from optical diversity, and a single species markedly altered the optical-biodiversity relationship. Biodiversity estimation from CV was strongly influenced by soil background, while estimation from PLS-DA classified species was not sensitive to soil background. These findings are consistent with recent empirical studies and demonstrate that modeling approaches can be used to explore effects of spatial scale and guide regional studies of biodiversity estimation using high spatial and spectral resolution remote sensing.","container-title":"Remote Sensing of Environment","DOI":"10.1016/j.rse.2018.04.010","ISSN":"0034-4257","journalAbbreviation":"Remote Sensing of Environment","language":"en","page":"218-228","source":"ScienceDirect","title":"Influence of species richness, evenness, and composition on optical diversity: A simulation study","title-short":"Influence of species richness, evenness, and composition on optical diversity","volume":"211","author":[{"family":"Wang","given":"Ran"},{"family":"Gamon","given":"John A."},{"family":"Schweiger","given":"Anna K."},{"family":"Cavender-Bares","given":"Jeannine"},{"family":"Townsend","given":"Philip A."},{"family":"Zygielbaum","given":"Arthur I."},{"family":"Kothari","given":"Shan"}],"issued":{"date-parts":[["2018",6,15]]}}}],"schema":"https://github.com/citation-style-language/schema/raw/master/csl-citation.json"} </w:instrText>
      </w:r>
      <w:r>
        <w:rPr>
          <w:rFonts w:ascii="Helvetica" w:hAnsi="Helvetica"/>
          <w:lang w:val="en-US"/>
        </w:rPr>
        <w:fldChar w:fldCharType="separate"/>
      </w:r>
      <w:r w:rsidRPr="002B035B">
        <w:rPr>
          <w:rFonts w:ascii="Helvetica" w:hAnsi="Helvetica"/>
          <w:lang w:val="de-DE"/>
        </w:rPr>
        <w:t xml:space="preserve">(Gholizadeh et al., 2018; Schmidtlein and Fassnacht, 2017; Schweiger et al., 2018; Wang, et al., </w:t>
      </w:r>
      <w:r>
        <w:rPr>
          <w:rFonts w:ascii="Helvetica" w:hAnsi="Helvetica"/>
          <w:lang w:val="de-DE"/>
        </w:rPr>
        <w:t xml:space="preserve">2016a; 2018a, </w:t>
      </w:r>
      <w:r w:rsidRPr="002B035B">
        <w:rPr>
          <w:rFonts w:ascii="Helvetica" w:hAnsi="Helvetica"/>
          <w:lang w:val="de-DE"/>
        </w:rPr>
        <w:t>2018b)</w:t>
      </w:r>
      <w:r>
        <w:rPr>
          <w:rFonts w:ascii="Helvetica" w:hAnsi="Helvetica"/>
          <w:lang w:val="en-US"/>
        </w:rPr>
        <w:fldChar w:fldCharType="end"/>
      </w:r>
      <w:r w:rsidRPr="002B035B">
        <w:rPr>
          <w:rFonts w:ascii="Helvetica" w:hAnsi="Helvetica"/>
          <w:lang w:val="de-DE"/>
        </w:rPr>
        <w:t xml:space="preserve">. </w:t>
      </w:r>
      <w:r>
        <w:rPr>
          <w:rFonts w:ascii="Helvetica" w:hAnsi="Helvetica"/>
          <w:lang w:val="en-US"/>
        </w:rPr>
        <w:t xml:space="preserve">It has been seen that spectral to biodiversity relationships where stronger when using indexes that incorporate both </w:t>
      </w:r>
      <w:r w:rsidRPr="00C4728D">
        <w:rPr>
          <w:rFonts w:ascii="Helvetica" w:hAnsi="Helvetica"/>
          <w:lang w:val="en-US"/>
        </w:rPr>
        <w:t>richness and evenness</w:t>
      </w:r>
      <w:r>
        <w:rPr>
          <w:rFonts w:ascii="Helvetica" w:hAnsi="Helvetica"/>
          <w:lang w:val="en-US"/>
        </w:rPr>
        <w:t xml:space="preserve">, such as Shannon’s or Simpson’s diversity </w:t>
      </w:r>
      <w:r>
        <w:rPr>
          <w:rFonts w:ascii="Helvetica" w:hAnsi="Helvetica"/>
          <w:lang w:val="en-US"/>
        </w:rPr>
        <w:fldChar w:fldCharType="begin"/>
      </w:r>
      <w:r>
        <w:rPr>
          <w:rFonts w:ascii="Helvetica" w:hAnsi="Helvetica"/>
          <w:lang w:val="en-US"/>
        </w:rPr>
        <w:instrText xml:space="preserve"> ADDIN ZOTERO_ITEM CSL_CITATION {"citationID":"NlaJTSfc","properties":{"formattedCitation":"(Wang, Gamon, Emmerton, et al., 2016)","plainCitation":"(Wang, Gamon, Emmerton, et al., 2016)","dontUpdate":true,"noteIndex":0},"citationItems":[{"id":412,"uris":["http://zotero.org/users/local/8RirLiuI/items/KZSMH3HI"],"uri":["http://zotero.org/users/local/8RirLiuI/items/KZSMH3HI"],"itemData":{"id":412,"type":"article-journal","container-title":"Remote Sensing","DOI":"10.3390/rs8030214","ISSN":"2072-4292","issue":"3","journalAbbreviation":"Remote Sensing","language":"en","page":"214","source":"DOI.org (Crossref)","title":"Integrated Analysis of Productivity and Biodiversity in a Southern Alberta Prairie","volume":"8","author":[{"family":"Wang","given":"Ran"},{"family":"Gamon","given":"John"},{"family":"Emmerton","given":"Craig"},{"family":"Li","given":"Haitao"},{"family":"Nestola","given":"Enrica"},{"family":"Pastorello","given":"Gilberto"},{"family":"Menzer","given":"Olaf"}],"issued":{"date-parts":[["2016",3,8]]}}}],"schema":"https://github.com/citation-style-language/schema/raw/master/csl-citation.json"} </w:instrText>
      </w:r>
      <w:r>
        <w:rPr>
          <w:rFonts w:ascii="Helvetica" w:hAnsi="Helvetica"/>
          <w:lang w:val="en-US"/>
        </w:rPr>
        <w:fldChar w:fldCharType="separate"/>
      </w:r>
      <w:r>
        <w:rPr>
          <w:rFonts w:ascii="Helvetica" w:hAnsi="Helvetica"/>
          <w:noProof/>
          <w:lang w:val="en-US"/>
        </w:rPr>
        <w:t>(Wang, et al., 2016a; 2018)</w:t>
      </w:r>
      <w:r>
        <w:rPr>
          <w:rFonts w:ascii="Helvetica" w:hAnsi="Helvetica"/>
          <w:lang w:val="en-US"/>
        </w:rPr>
        <w:fldChar w:fldCharType="end"/>
      </w:r>
      <w:r>
        <w:rPr>
          <w:rFonts w:ascii="Helvetica" w:hAnsi="Helvetica"/>
          <w:lang w:val="en-US"/>
        </w:rPr>
        <w:t>. In Post hoc exploratory analysis, I did not find that Shannon or Simpson evidence diversity indexes had stronger relationships to spectral diversity. Add speculation and cs</w:t>
      </w:r>
    </w:p>
    <w:p w14:paraId="194ABB2A" w14:textId="77777777" w:rsidR="001343A0" w:rsidRDefault="001343A0" w:rsidP="001343A0">
      <w:pPr>
        <w:pStyle w:val="NormalWeb"/>
        <w:rPr>
          <w:rFonts w:ascii="Helvetica" w:hAnsi="Helvetica"/>
          <w:lang w:val="en-US"/>
        </w:rPr>
      </w:pPr>
      <w:r w:rsidRPr="007147DC">
        <w:rPr>
          <w:rFonts w:ascii="Helvetica" w:hAnsi="Helvetica"/>
          <w:lang w:val="en-US"/>
        </w:rPr>
        <w:t>My results not supporting the previously describes spectral diversity hypothesis may be attributed</w:t>
      </w:r>
      <w:r>
        <w:rPr>
          <w:rFonts w:ascii="Helvetica" w:hAnsi="Helvetica"/>
          <w:lang w:val="en-US"/>
        </w:rPr>
        <w:t xml:space="preserve"> to the temporally dynamic nature of spectral-biodiversity relationships. </w:t>
      </w:r>
      <w:r>
        <w:rPr>
          <w:rFonts w:ascii="Helvetica" w:hAnsi="Helvetica"/>
          <w:lang w:val="en-US"/>
        </w:rPr>
        <w:fldChar w:fldCharType="begin"/>
      </w:r>
      <w:r>
        <w:rPr>
          <w:rFonts w:ascii="Helvetica" w:hAnsi="Helvetica"/>
          <w:lang w:val="en-US"/>
        </w:rPr>
        <w:instrText xml:space="preserve"> ADDIN ZOTERO_ITEM CSL_CITATION {"citationID":"lltmouW2","properties":{"formattedCitation":"(Wang, Gamon, Montgomery, et al., 2016)","plainCitation":"(Wang, Gamon, Montgomery, et al., 2016)","dontUpdate":true,"noteIndex":0},"citationItems":[{"id":812,"uris":["http://zotero.org/users/local/8RirLiuI/items/PNLSVAP5"],"uri":["http://zotero.org/users/local/8RirLiuI/items/PNLSVAP5"],"itemData":{"id":812,"type":"article-journal","container-title":"Remote Sensing","DOI":"10.3390/rs8020128","ISSN":"2072-4292","issue":"2","journalAbbreviation":"Remote Sensing","language":"en","page":"128","source":"DOI.org (Crossref)","title":"Seasonal Variation in the NDVI–Species Richness Relationship in a Prairie Grassland Experiment (Cedar Creek)","volume":"8","author":[{"family":"Wang","given":"Ran"},{"family":"Gamon","given":"John"},{"family":"Montgomery","given":"Rebecca"},{"family":"Townsend","given":"Philip"},{"family":"Zygielbaum","given":"Arthur"},{"family":"Bitan","given":"Keren"},{"family":"Tilman","given":"David"},{"family":"Cavender-Bares","given":"Jeannine"}],"issued":{"date-parts":[["2016",2,5]]}}}],"schema":"https://github.com/citation-style-language/schema/raw/master/csl-citation.json"} </w:instrText>
      </w:r>
      <w:r>
        <w:rPr>
          <w:rFonts w:ascii="Helvetica" w:hAnsi="Helvetica"/>
          <w:lang w:val="en-US"/>
        </w:rPr>
        <w:fldChar w:fldCharType="separate"/>
      </w:r>
      <w:r>
        <w:rPr>
          <w:rFonts w:ascii="Helvetica" w:hAnsi="Helvetica"/>
          <w:noProof/>
          <w:lang w:val="en-US"/>
        </w:rPr>
        <w:t>Wang, et al., 2016b</w:t>
      </w:r>
      <w:r>
        <w:rPr>
          <w:rFonts w:ascii="Helvetica" w:hAnsi="Helvetica"/>
          <w:lang w:val="en-US"/>
        </w:rPr>
        <w:fldChar w:fldCharType="end"/>
      </w:r>
      <w:r>
        <w:rPr>
          <w:rFonts w:ascii="Helvetica" w:hAnsi="Helvetica"/>
          <w:lang w:val="en-US"/>
        </w:rPr>
        <w:t xml:space="preserve">, found that richness estimates using </w:t>
      </w:r>
      <w:r w:rsidRPr="00846348">
        <w:rPr>
          <w:rFonts w:ascii="Helvetica" w:hAnsi="Helvetica"/>
          <w:lang w:val="en-US"/>
        </w:rPr>
        <w:t xml:space="preserve">Normalized Difference Vegetation Index </w:t>
      </w:r>
      <w:r>
        <w:rPr>
          <w:rFonts w:ascii="Helvetica" w:hAnsi="Helvetica"/>
          <w:lang w:val="en-US"/>
        </w:rPr>
        <w:t xml:space="preserve">(NDVI) where variable across the growing season. It </w:t>
      </w:r>
      <w:proofErr w:type="gramStart"/>
      <w:r>
        <w:rPr>
          <w:rFonts w:ascii="Helvetica" w:hAnsi="Helvetica"/>
          <w:lang w:val="en-US"/>
        </w:rPr>
        <w:t>is  likely</w:t>
      </w:r>
      <w:proofErr w:type="gramEnd"/>
      <w:r>
        <w:rPr>
          <w:rFonts w:ascii="Helvetica" w:hAnsi="Helvetica"/>
          <w:lang w:val="en-US"/>
        </w:rPr>
        <w:t xml:space="preserve"> that the same is true for when estimating biodiversity with spectral diversity.</w:t>
      </w:r>
    </w:p>
    <w:p w14:paraId="62FAFF0A" w14:textId="77777777" w:rsidR="001343A0" w:rsidRDefault="001343A0" w:rsidP="001343A0">
      <w:pPr>
        <w:pStyle w:val="NormalWeb"/>
        <w:rPr>
          <w:rFonts w:ascii="Helvetica" w:hAnsi="Helvetica"/>
          <w:lang w:val="en-US"/>
        </w:rPr>
      </w:pPr>
      <w:r w:rsidRPr="007147DC">
        <w:rPr>
          <w:rFonts w:ascii="Helvetica" w:hAnsi="Helvetica"/>
          <w:lang w:val="en-US"/>
        </w:rPr>
        <w:t>As previously described in section 4.2.1</w:t>
      </w:r>
      <w:r>
        <w:rPr>
          <w:rFonts w:ascii="Helvetica" w:hAnsi="Helvetica"/>
          <w:lang w:val="en-US"/>
        </w:rPr>
        <w:t xml:space="preserve"> and 4.3.1</w:t>
      </w:r>
      <w:r w:rsidRPr="007147DC">
        <w:rPr>
          <w:rFonts w:ascii="Helvetica" w:hAnsi="Helvetica"/>
          <w:lang w:val="en-US"/>
        </w:rPr>
        <w:t xml:space="preserve">, </w:t>
      </w:r>
      <w:r>
        <w:rPr>
          <w:rFonts w:ascii="Helvetica" w:hAnsi="Helvetica"/>
          <w:lang w:val="en-US"/>
        </w:rPr>
        <w:t xml:space="preserve">the chemical and morphological features that determine spectral signatures are variable with </w:t>
      </w:r>
      <w:r w:rsidRPr="007147DC">
        <w:rPr>
          <w:rFonts w:ascii="Helvetica" w:hAnsi="Helvetica"/>
          <w:lang w:val="en-US"/>
        </w:rPr>
        <w:t>phenological phase</w:t>
      </w:r>
      <w:r>
        <w:rPr>
          <w:rFonts w:ascii="Helvetica" w:hAnsi="Helvetica"/>
          <w:lang w:val="en-US"/>
        </w:rPr>
        <w:t xml:space="preserve">. It is likely that phenology not </w:t>
      </w:r>
      <w:r w:rsidRPr="007147DC">
        <w:rPr>
          <w:rFonts w:ascii="Helvetica" w:hAnsi="Helvetica"/>
          <w:lang w:val="en-US"/>
        </w:rPr>
        <w:t xml:space="preserve">only </w:t>
      </w:r>
      <w:r>
        <w:rPr>
          <w:rFonts w:ascii="Helvetica" w:hAnsi="Helvetica"/>
          <w:lang w:val="en-US"/>
        </w:rPr>
        <w:t>impacts spectral discrimination of</w:t>
      </w:r>
      <w:r w:rsidRPr="007147DC">
        <w:rPr>
          <w:rFonts w:ascii="Helvetica" w:hAnsi="Helvetica"/>
          <w:lang w:val="en-US"/>
        </w:rPr>
        <w:t xml:space="preserve"> vegetation types</w:t>
      </w:r>
      <w:r>
        <w:rPr>
          <w:rFonts w:ascii="Helvetica" w:hAnsi="Helvetica"/>
          <w:lang w:val="en-US"/>
        </w:rPr>
        <w:t>, but also spectral-biodiversity relationships. Furthermore,</w:t>
      </w:r>
      <w:r w:rsidRPr="00714221">
        <w:rPr>
          <w:rFonts w:ascii="Helvetica" w:hAnsi="Helvetica"/>
          <w:lang w:val="en-US"/>
        </w:rPr>
        <w:t xml:space="preserve"> </w:t>
      </w:r>
      <w:r>
        <w:rPr>
          <w:rFonts w:ascii="Helvetica" w:hAnsi="Helvetica"/>
          <w:lang w:val="en-US"/>
        </w:rPr>
        <w:t xml:space="preserve">measurements occurring at maximum canopy likely resulted in the underrepresentation of understory vegetation and decreased potential to </w:t>
      </w:r>
      <w:proofErr w:type="spellStart"/>
      <w:r>
        <w:rPr>
          <w:rFonts w:ascii="Helvetica" w:hAnsi="Helvetica"/>
          <w:lang w:val="en-US"/>
        </w:rPr>
        <w:t>dected</w:t>
      </w:r>
      <w:proofErr w:type="spellEnd"/>
      <w:r>
        <w:rPr>
          <w:rFonts w:ascii="Helvetica" w:hAnsi="Helvetica"/>
          <w:lang w:val="en-US"/>
        </w:rPr>
        <w:t xml:space="preserve"> biodiversity. As spectral data are limited to providing information of the top canopy layer, increased and denser canopy cover would result visible understory vegetation. Thus, increases diversity in understory vegetation would be not mirrored by increases in spectral diversity </w:t>
      </w:r>
      <w:r>
        <w:rPr>
          <w:rFonts w:ascii="Helvetica" w:hAnsi="Helvetica"/>
          <w:lang w:val="en-US"/>
        </w:rPr>
        <w:fldChar w:fldCharType="begin"/>
      </w:r>
      <w:r>
        <w:rPr>
          <w:rFonts w:ascii="Helvetica" w:hAnsi="Helvetica"/>
          <w:lang w:val="en-US"/>
        </w:rPr>
        <w:instrText xml:space="preserve"> ADDIN ZOTERO_ITEM CSL_CITATION {"citationID":"8MKyigRn","properties":{"formattedCitation":"(Gholizadeh et al., 2018)","plainCitation":"(Gholizadeh et al., 2018)","noteIndex":0},"citationItems":[{"id":516,"uris":["http://zotero.org/users/local/8RirLiuI/items/XG75ITPJ"],"uri":["http://zotero.org/users/local/8RirLiuI/items/XG75ITPJ"],"itemData":{"id":516,"type":"article-journal","abstract":"Hyperspectral data, with their detailed spectral information at different wavelengths, offer multiple ways to assess biodiversity. One approach, known as the “spectral variation hypothesis” (SVH), proposes that biodiversity is linked to spectral diversity. However, SVH-based approaches, which we refer to as “spectral diversity metrics”, can be confounded by soil exposure and are sensitive to the spatial resolution of the data. To address these issues, we 1) investigated the impact of soil exposure on spectral diversity, 2) identified optimal bands for mapping biodiversity using a spectral diversity metric based on dimension reduction, and 3) assessed the impact of spatial resolution on spectral diversity metrics. In this study, α-diversity (species richness) was used as a measure of plant biodiversity. The study was based on two imaging spectrometry data sets from the Cedar Creek Ecosystem Science Reserve in Central Minnesota, USA, at two levels: proximal and airborne. The data sets included varying degrees of soil background sampled at two different spatial resolutions (1mm and 0.75m). We explored five spectral diversity metrics, including the coefficient of variation, convex hull volume, spectral angle mapper, spectral information divergence, and a newly proposed dimension reduction-based metric called “convex hull area.” For the proximal data set (pixel size of 1mm), filtering soil pixels by applying a normalized difference vegetation index (NDVI) threshold improved the performance of all spectral diversity metrics significantly, with the coefficient of variation showing the highest correlation with species richness. In the airborne data set (pixel size of 0.75m), the convex hull area outperformed other metrics. These findings demonstrate promising approaches for remote sensing of biodiversity, illustrate a confounding effect of soil background on remote diversity measurement, and indicate that the most informative regions of the electromagnetic spectrum for estimating species richness can vary with spatial scale.","container-title":"Remote Sensing of Environment","DOI":"10.1016/j.rse.2017.12.014","ISSN":"0034-4257","journalAbbreviation":"Remote Sensing of Environment","language":"en","page":"240-253","source":"ScienceDirect","title":"Remote sensing of biodiversity: Soil correction and data dimension reduction methods improve assessment of α-diversity (species richness) in prairie ecosystems","title-short":"Remote sensing of biodiversity","volume":"206","author":[{"family":"Gholizadeh","given":"Hamed"},{"family":"Gamon","given":"John A."},{"family":"Zygielbaum","given":"Arthur I."},{"family":"Wang","given":"Ran"},{"family":"Schweiger","given":"Anna K."},{"family":"Cavender-Bares","given":"Jeannine"}],"issued":{"date-parts":[["2018",3,1]]}}}],"schema":"https://github.com/citation-style-language/schema/raw/master/csl-citation.json"} </w:instrText>
      </w:r>
      <w:r>
        <w:rPr>
          <w:rFonts w:ascii="Helvetica" w:hAnsi="Helvetica"/>
          <w:lang w:val="en-US"/>
        </w:rPr>
        <w:fldChar w:fldCharType="separate"/>
      </w:r>
      <w:r>
        <w:rPr>
          <w:rFonts w:ascii="Helvetica" w:hAnsi="Helvetica"/>
          <w:noProof/>
          <w:lang w:val="en-US"/>
        </w:rPr>
        <w:t>(Gholizadeh et al., 2018)</w:t>
      </w:r>
      <w:r>
        <w:rPr>
          <w:rFonts w:ascii="Helvetica" w:hAnsi="Helvetica"/>
          <w:lang w:val="en-US"/>
        </w:rPr>
        <w:fldChar w:fldCharType="end"/>
      </w:r>
      <w:r>
        <w:rPr>
          <w:rFonts w:ascii="Helvetica" w:hAnsi="Helvetica"/>
          <w:lang w:val="en-US"/>
        </w:rPr>
        <w:t>. (keep order)</w:t>
      </w:r>
    </w:p>
    <w:p w14:paraId="52171918" w14:textId="77777777" w:rsidR="001343A0" w:rsidRDefault="001343A0" w:rsidP="001343A0">
      <w:pPr>
        <w:pStyle w:val="NormalWeb"/>
        <w:rPr>
          <w:rFonts w:ascii="Helvetica" w:hAnsi="Helvetica"/>
          <w:lang w:val="en-US"/>
        </w:rPr>
      </w:pPr>
      <w:r>
        <w:rPr>
          <w:rFonts w:ascii="Helvetica" w:hAnsi="Helvetica"/>
          <w:lang w:val="en-US"/>
        </w:rPr>
        <w:t xml:space="preserve">(although note flower increased </w:t>
      </w:r>
      <w:proofErr w:type="spellStart"/>
      <w:r>
        <w:rPr>
          <w:rFonts w:ascii="Helvetica" w:hAnsi="Helvetica"/>
          <w:lang w:val="en-US"/>
        </w:rPr>
        <w:t>specbio</w:t>
      </w:r>
      <w:proofErr w:type="spellEnd"/>
      <w:r>
        <w:rPr>
          <w:rFonts w:ascii="Helvetica" w:hAnsi="Helvetica"/>
          <w:lang w:val="en-US"/>
        </w:rPr>
        <w:t xml:space="preserve"> relationship) </w:t>
      </w:r>
      <w:r>
        <w:rPr>
          <w:rFonts w:ascii="Helvetica" w:hAnsi="Helvetica"/>
          <w:lang w:val="en-US"/>
        </w:rPr>
        <w:fldChar w:fldCharType="begin"/>
      </w:r>
      <w:r>
        <w:rPr>
          <w:rFonts w:ascii="Helvetica" w:hAnsi="Helvetica"/>
          <w:lang w:val="en-US"/>
        </w:rPr>
        <w:instrText xml:space="preserve"> ADDIN ZOTERO_ITEM CSL_CITATION {"citationID":"ig8ZFbe6","properties":{"formattedCitation":"(Wang, Gamon, Montgomery, et al., 2016)","plainCitation":"(Wang, Gamon, Montgomery, et al., 2016)","noteIndex":0},"citationItems":[{"id":812,"uris":["http://zotero.org/users/local/8RirLiuI/items/PNLSVAP5"],"uri":["http://zotero.org/users/local/8RirLiuI/items/PNLSVAP5"],"itemData":{"id":812,"type":"article-journal","container-title":"Remote Sensing","DOI":"10.3390/rs8020128","ISSN":"2072-4292","issue":"2","journalAbbreviation":"Remote Sensing","language":"en","page":"128","source":"DOI.org (Crossref)","title":"Seasonal Variation in the NDVI–Species Richness Relationship in a Prairie Grassland Experiment (Cedar Creek)","volume":"8","author":[{"family":"Wang","given":"Ran"},{"family":"Gamon","given":"John"},{"family":"Montgomery","given":"Rebecca"},{"family":"Townsend","given":"Philip"},{"family":"Zygielbaum","given":"Arthur"},{"family":"Bitan","given":"Keren"},{"family":"Tilman","given":"David"},{"family":"Cavender-Bares","given":"Jeannine"}],"issued":{"date-parts":[["2016",2,5]]}}}],"schema":"https://github.com/citation-style-language/schema/raw/master/csl-citation.json"} </w:instrText>
      </w:r>
      <w:r>
        <w:rPr>
          <w:rFonts w:ascii="Helvetica" w:hAnsi="Helvetica"/>
          <w:lang w:val="en-US"/>
        </w:rPr>
        <w:fldChar w:fldCharType="separate"/>
      </w:r>
      <w:r>
        <w:rPr>
          <w:rFonts w:ascii="Helvetica" w:hAnsi="Helvetica"/>
          <w:noProof/>
          <w:lang w:val="en-US"/>
        </w:rPr>
        <w:t>(Wang, Gamon, Montgomery, et al., 2016)</w:t>
      </w:r>
      <w:r>
        <w:rPr>
          <w:rFonts w:ascii="Helvetica" w:hAnsi="Helvetica"/>
          <w:lang w:val="en-US"/>
        </w:rPr>
        <w:fldChar w:fldCharType="end"/>
      </w:r>
      <w:r>
        <w:rPr>
          <w:rFonts w:ascii="Helvetica" w:hAnsi="Helvetica"/>
          <w:lang w:val="en-US"/>
        </w:rPr>
        <w:t xml:space="preserve"> found that optical-biodiversity relationships such as NVDI to richness where most pronounced during maximum canopy and with observed temporally dynamic relationships changing over the growing season, which is likely to be the case for spectral diversity to </w:t>
      </w:r>
      <w:proofErr w:type="spellStart"/>
      <w:r>
        <w:rPr>
          <w:rFonts w:ascii="Helvetica" w:hAnsi="Helvetica"/>
          <w:lang w:val="en-US"/>
        </w:rPr>
        <w:t>bodiverstiy</w:t>
      </w:r>
      <w:proofErr w:type="spellEnd"/>
      <w:r>
        <w:rPr>
          <w:rFonts w:ascii="Helvetica" w:hAnsi="Helvetica"/>
          <w:lang w:val="en-US"/>
        </w:rPr>
        <w:t xml:space="preserve"> </w:t>
      </w:r>
      <w:proofErr w:type="spellStart"/>
      <w:r>
        <w:rPr>
          <w:rFonts w:ascii="Helvetica" w:hAnsi="Helvetica"/>
          <w:lang w:val="en-US"/>
        </w:rPr>
        <w:t>aswell</w:t>
      </w:r>
      <w:proofErr w:type="spellEnd"/>
      <w:r>
        <w:rPr>
          <w:rFonts w:ascii="Helvetica" w:hAnsi="Helvetica"/>
          <w:lang w:val="en-US"/>
        </w:rPr>
        <w:t xml:space="preserve">. It is possible that while not corresponding that peak is best, relationships may be stronger at another phenological phase. </w:t>
      </w:r>
    </w:p>
    <w:p w14:paraId="5B2A8E3A" w14:textId="77777777" w:rsidR="001343A0" w:rsidRDefault="001343A0" w:rsidP="001343A0">
      <w:pPr>
        <w:pStyle w:val="NormalWeb"/>
        <w:rPr>
          <w:rFonts w:ascii="Helvetica" w:hAnsi="Helvetica"/>
          <w:lang w:val="en-US"/>
        </w:rPr>
      </w:pPr>
      <w:proofErr w:type="gramStart"/>
      <w:r>
        <w:rPr>
          <w:rFonts w:ascii="Helvetica" w:hAnsi="Helvetica"/>
          <w:lang w:val="en-US"/>
        </w:rPr>
        <w:t>Link  canopy</w:t>
      </w:r>
      <w:proofErr w:type="gramEnd"/>
      <w:r>
        <w:rPr>
          <w:rFonts w:ascii="Helvetica" w:hAnsi="Helvetica"/>
          <w:lang w:val="en-US"/>
        </w:rPr>
        <w:t xml:space="preserve"> structure</w:t>
      </w:r>
    </w:p>
    <w:p w14:paraId="0A9F1F1D" w14:textId="77777777" w:rsidR="001343A0" w:rsidRDefault="001343A0" w:rsidP="001343A0">
      <w:pPr>
        <w:pStyle w:val="NormalWeb"/>
        <w:rPr>
          <w:rFonts w:ascii="Helvetica" w:hAnsi="Helvetica"/>
          <w:lang w:val="en-US"/>
        </w:rPr>
      </w:pPr>
      <w:r>
        <w:rPr>
          <w:rFonts w:ascii="Helvetica" w:hAnsi="Helvetica"/>
          <w:lang w:val="en-US"/>
        </w:rPr>
        <w:t>Full spectrum? SWIR</w:t>
      </w:r>
    </w:p>
    <w:p w14:paraId="15795F6C" w14:textId="77777777" w:rsidR="001343A0" w:rsidRDefault="001343A0" w:rsidP="001343A0">
      <w:pPr>
        <w:pStyle w:val="NormalWeb"/>
        <w:rPr>
          <w:rFonts w:ascii="Helvetica" w:hAnsi="Helvetica"/>
          <w:lang w:val="en-US"/>
        </w:rPr>
      </w:pPr>
      <w:r>
        <w:rPr>
          <w:rFonts w:ascii="Helvetica" w:hAnsi="Helvetica"/>
          <w:lang w:val="en-US"/>
        </w:rPr>
        <w:t xml:space="preserve">Wang suggested seasonal patterns of biodiversity, citing </w:t>
      </w:r>
      <w:proofErr w:type="spellStart"/>
      <w:r>
        <w:rPr>
          <w:rFonts w:ascii="Helvetica" w:hAnsi="Helvetica"/>
          <w:lang w:val="en-US"/>
        </w:rPr>
        <w:t>maggurn</w:t>
      </w:r>
      <w:proofErr w:type="spellEnd"/>
      <w:r>
        <w:rPr>
          <w:rFonts w:ascii="Helvetica" w:hAnsi="Helvetica"/>
          <w:lang w:val="en-US"/>
        </w:rPr>
        <w:t>, but I find this unlikely (</w:t>
      </w:r>
      <w:proofErr w:type="spellStart"/>
      <w:r>
        <w:rPr>
          <w:rFonts w:ascii="Helvetica" w:hAnsi="Helvetica"/>
          <w:lang w:val="en-US"/>
        </w:rPr>
        <w:t>shurin</w:t>
      </w:r>
      <w:proofErr w:type="spellEnd"/>
      <w:r>
        <w:rPr>
          <w:rFonts w:ascii="Helvetica" w:hAnsi="Helvetica"/>
          <w:lang w:val="en-US"/>
        </w:rPr>
        <w:t xml:space="preserve"> and white </w:t>
      </w:r>
      <w:proofErr w:type="spellStart"/>
      <w:r>
        <w:rPr>
          <w:rFonts w:ascii="Helvetica" w:hAnsi="Helvetica"/>
          <w:lang w:val="en-US"/>
        </w:rPr>
        <w:t>aswell</w:t>
      </w:r>
      <w:proofErr w:type="spellEnd"/>
      <w:r>
        <w:rPr>
          <w:rFonts w:ascii="Helvetica" w:hAnsi="Helvetica"/>
          <w:lang w:val="en-US"/>
        </w:rPr>
        <w:t>)</w:t>
      </w:r>
    </w:p>
    <w:p w14:paraId="6C4E7B70" w14:textId="3576F15D" w:rsidR="001343A0" w:rsidRDefault="001343A0" w:rsidP="001343A0">
      <w:pPr>
        <w:pStyle w:val="NormalWeb"/>
        <w:rPr>
          <w:rFonts w:ascii="Helvetica" w:hAnsi="Helvetica"/>
          <w:b/>
          <w:bCs/>
          <w:lang w:val="en-US"/>
        </w:rPr>
      </w:pPr>
      <w:r w:rsidRPr="00491E4D">
        <w:rPr>
          <w:rFonts w:ascii="Helvetica" w:hAnsi="Helvetica"/>
          <w:b/>
          <w:bCs/>
          <w:lang w:val="en-US"/>
        </w:rPr>
        <w:t xml:space="preserve">4.4.2 How does </w:t>
      </w:r>
      <w:r w:rsidR="00E80016">
        <w:rPr>
          <w:rFonts w:ascii="Helvetica" w:hAnsi="Helvetica"/>
          <w:b/>
          <w:bCs/>
          <w:lang w:val="en-US"/>
        </w:rPr>
        <w:t>bare ground</w:t>
      </w:r>
      <w:r w:rsidRPr="00491E4D">
        <w:rPr>
          <w:rFonts w:ascii="Helvetica" w:hAnsi="Helvetica"/>
          <w:b/>
          <w:bCs/>
          <w:lang w:val="en-US"/>
        </w:rPr>
        <w:t xml:space="preserve"> relate to </w:t>
      </w:r>
      <w:r>
        <w:rPr>
          <w:rFonts w:ascii="Helvetica" w:hAnsi="Helvetica"/>
          <w:b/>
          <w:bCs/>
          <w:lang w:val="en-US"/>
        </w:rPr>
        <w:t>spectral diversity</w:t>
      </w:r>
      <w:r w:rsidRPr="00491E4D">
        <w:rPr>
          <w:rFonts w:ascii="Helvetica" w:hAnsi="Helvetica"/>
          <w:b/>
          <w:bCs/>
          <w:lang w:val="en-US"/>
        </w:rPr>
        <w:t>?</w:t>
      </w:r>
    </w:p>
    <w:p w14:paraId="19E2634A" w14:textId="1A14B593" w:rsidR="001343A0" w:rsidRDefault="001343A0" w:rsidP="001343A0">
      <w:pPr>
        <w:pStyle w:val="NormalWeb"/>
        <w:rPr>
          <w:rFonts w:ascii="Helvetica" w:hAnsi="Helvetica"/>
          <w:lang w:val="en-US"/>
        </w:rPr>
      </w:pPr>
      <w:r>
        <w:rPr>
          <w:rFonts w:ascii="Helvetica" w:hAnsi="Helvetica"/>
          <w:lang w:val="en-US"/>
        </w:rPr>
        <w:lastRenderedPageBreak/>
        <w:t xml:space="preserve">My results indicated that </w:t>
      </w:r>
      <w:r w:rsidR="00E80016">
        <w:rPr>
          <w:rFonts w:ascii="Helvetica" w:hAnsi="Helvetica"/>
          <w:lang w:val="en-US"/>
        </w:rPr>
        <w:t>bare ground</w:t>
      </w:r>
      <w:r>
        <w:rPr>
          <w:rFonts w:ascii="Helvetica" w:hAnsi="Helvetica"/>
          <w:lang w:val="en-US"/>
        </w:rPr>
        <w:t xml:space="preserve"> </w:t>
      </w:r>
      <w:proofErr w:type="gramStart"/>
      <w:r>
        <w:rPr>
          <w:rFonts w:ascii="Helvetica" w:hAnsi="Helvetica"/>
          <w:lang w:val="en-US"/>
        </w:rPr>
        <w:t>do</w:t>
      </w:r>
      <w:proofErr w:type="gramEnd"/>
      <w:r>
        <w:rPr>
          <w:rFonts w:ascii="Helvetica" w:hAnsi="Helvetica"/>
          <w:lang w:val="en-US"/>
        </w:rPr>
        <w:t xml:space="preserve"> not have a significant relationship with spectral diversity. This does not correspond with previously cited literature that found </w:t>
      </w:r>
      <w:r w:rsidR="00E80016">
        <w:rPr>
          <w:rFonts w:ascii="Helvetica" w:hAnsi="Helvetica"/>
          <w:lang w:val="en-US"/>
        </w:rPr>
        <w:t>bare ground</w:t>
      </w:r>
      <w:r>
        <w:rPr>
          <w:rFonts w:ascii="Helvetica" w:hAnsi="Helvetica"/>
          <w:lang w:val="en-US"/>
        </w:rPr>
        <w:t xml:space="preserve"> to be an import predictor of spectral diversity </w:t>
      </w:r>
      <w:r>
        <w:rPr>
          <w:rFonts w:ascii="Helvetica" w:hAnsi="Helvetica"/>
          <w:lang w:val="en-US"/>
        </w:rPr>
        <w:fldChar w:fldCharType="begin"/>
      </w:r>
      <w:r>
        <w:rPr>
          <w:rFonts w:ascii="Helvetica" w:hAnsi="Helvetica"/>
          <w:lang w:val="en-US"/>
        </w:rPr>
        <w:instrText xml:space="preserve"> ADDIN ZOTERO_ITEM CSL_CITATION {"citationID":"YmETdlJM","properties":{"formattedCitation":"(Gholizadeh et al., 2018; Wang, Gamon, Cavender-Bares, et al., 2018b; Wang, Gamon, Schweiger, et al., 2018; Wang and Gamon, 2019)","plainCitation":"(Gholizadeh et al., 2018; Wang, Gamon, Cavender-Bares, et al., 2018b; Wang, Gamon, Schweiger, et al., 2018; Wang and Gamon, 2019)","dontUpdate":true,"noteIndex":0},"citationItems":[{"id":516,"uris":["http://zotero.org/users/local/8RirLiuI/items/XG75ITPJ"],"uri":["http://zotero.org/users/local/8RirLiuI/items/XG75ITPJ"],"itemData":{"id":516,"type":"article-journal","abstract":"Hyperspectral data, with their detailed spectral information at different wavelengths, offer multiple ways to assess biodiversity. One approach, known as the “spectral variation hypothesis” (SVH), proposes that biodiversity is linked to spectral diversity. However, SVH-based approaches, which we refer to as “spectral diversity metrics”, can be confounded by soil exposure and are sensitive to the spatial resolution of the data. To address these issues, we 1) investigated the impact of soil exposure on spectral diversity, 2) identified optimal bands for mapping biodiversity using a spectral diversity metric based on dimension reduction, and 3) assessed the impact of spatial resolution on spectral diversity metrics. In this study, α-diversity (species richness) was used as a measure of plant biodiversity. The study was based on two imaging spectrometry data sets from the Cedar Creek Ecosystem Science Reserve in Central Minnesota, USA, at two levels: proximal and airborne. The data sets included varying degrees of soil background sampled at two different spatial resolutions (1mm and 0.75m). We explored five spectral diversity metrics, including the coefficient of variation, convex hull volume, spectral angle mapper, spectral information divergence, and a newly proposed dimension reduction-based metric called “convex hull area.” For the proximal data set (pixel size of 1mm), filtering soil pixels by applying a normalized difference vegetation index (NDVI) threshold improved the performance of all spectral diversity metrics significantly, with the coefficient of variation showing the highest correlation with species richness. In the airborne data set (pixel size of 0.75m), the convex hull area outperformed other metrics. These findings demonstrate promising approaches for remote sensing of biodiversity, illustrate a confounding effect of soil background on remote diversity measurement, and indicate that the most informative regions of the electromagnetic spectrum for estimating species richness can vary with spatial scale.","container-title":"Remote Sensing of Environment","DOI":"10.1016/j.rse.2017.12.014","ISSN":"0034-4257","journalAbbreviation":"Remote Sensing of Environment","language":"en","page":"240-253","source":"ScienceDirect","title":"Remote sensing of biodiversity: Soil correction and data dimension reduction methods improve assessment of α-diversity (species richness) in prairie ecosystems","title-short":"Remote sensing of biodiversity","volume":"206","author":[{"family":"Gholizadeh","given":"Hamed"},{"family":"Gamon","given":"John A."},{"family":"Zygielbaum","given":"Arthur I."},{"family":"Wang","given":"Ran"},{"family":"Schweiger","given":"Anna K."},{"family":"Cavender-Bares","given":"Jeannine"}],"issued":{"date-parts":[["2018",3,1]]}}},{"id":458,"uris":["http://zotero.org/users/local/8RirLiuI/items/3HB2Y9DQ"],"uri":["http://zotero.org/users/local/8RirLiuI/items/3HB2Y9DQ"],"itemData":{"id":458,"type":"article-journal","container-title":"Ecological Applications","DOI":"10.1002/eap.1669","ISSN":"10510761","issue":"2","journalAbbreviation":"Ecol Appl","language":"en","page":"541-556","source":"DOI.org (Crossref)","title":"The spatial sensitivity of the spectral diversity-biodiversity relationship: an experimental test in a prairie grassland","title-short":"The spatial sensitivity of the spectral diversity-biodiversity relationship","volume":"28","author":[{"family":"Wang","given":"Ran"},{"family":"Gamon","given":"John A."},{"family":"Cavender-Bares","given":"Jeannine"},{"family":"Townsend","given":"Philip A."},{"family":"Zygielbaum","given":"Arthur I."}],"issued":{"date-parts":[["2018",3]]}}},{"id":508,"uris":["http://zotero.org/users/local/8RirLiuI/items/4Q9XUCYU"],"uri":["http://zotero.org/users/local/8RirLiuI/items/4Q9XUCYU"],"itemData":{"id":508,"type":"article-journal","abstract":"While remote sensing has increasingly been applied to estimate α biodiversity directly through optical diversity, there is a need to better understand the mechanisms behind the optical diversity-biodiversity relationship. Here, we examined the relative contributions of species richness, evenness, and composition to the spectral reflectance, and consider factors confounding the remote estimation of species diversity in a prairie ecosystem experiment at Cedar Creek Ecosystem Science Reserve, Minnesota. We collected hyperspectral reflectance of 16 prairie species using a tram-mounted imaging spectrometer, and a full-range field spectrometer with a leaf clip, and simulated plot-level images from both instruments with different species richness, evenness and composition. Two optical diversity metrics were explored: the coefficient of variation (CV) of spectral reflectance in space and classified species derived from Partial Least Squares Discriminant Analysis (PLS-DA), a spectral classification method. Both optical diversity metrics (CV and PLS-DA classified species) were affected by species richness and evenness. Diversity metrics that combined species richness and evenness together (e.g. Shannon's index) were more strongly correlated with optical diversity than either metric alone. Image-derived data were influenced by both leaf traits and canopy structure and showed larger spectral variability than leaf clip data, indicating that sampling methods influence optical diversity. Leaf and canopy traits both contributed to optical diversity, sometimes in complex or contradictory ways. Large within-species variation sometimes confounded biodiversity estimation from optical diversity, and a single species markedly altered the optical-biodiversity relationship. Biodiversity estimation from CV was strongly influenced by soil background, while estimation from PLS-DA classified species was not sensitive to soil background. These findings are consistent with recent empirical studies and demonstrate that modeling approaches can be used to explore effects of spatial scale and guide regional studies of biodiversity estimation using high spatial and spectral resolution remote sensing.","container-title":"Remote Sensing of Environment","DOI":"10.1016/j.rse.2018.04.010","ISSN":"0034-4257","journalAbbreviation":"Remote Sensing of Environment","language":"en","page":"218-228","source":"ScienceDirect","title":"Influence of species richness, evenness, and composition on optical diversity: A simulation study","title-short":"Influence of species richness, evenness, and composition on optical diversity","volume":"211","author":[{"family":"Wang","given":"Ran"},{"family":"Gamon","given":"John A."},{"family":"Schweiger","given":"Anna K."},{"family":"Cavender-Bares","given":"Jeannine"},{"family":"Townsend","given":"Philip A."},{"family":"Zygielbaum","given":"Arthur I."},{"family":"Kothari","given":"Shan"}],"issued":{"date-parts":[["2018",6,15]]}}},{"id":493,"uris":["http://zotero.org/users/local/8RirLiuI/items/TKJ9LPCV"],"uri":["http://zotero.org/users/local/8RirLiuI/items/TKJ9LPCV"],"itemData":{"id":493,"type":"article-journal","abstract":"Biodiversity is essential to healthy ecosystem function, influencing productivity and resilience to disturbance. Biodiversity loss endangers essential ecosystem services and risks unacceptable environmental consequences. Global biodiversity observations are needed to provide a better understanding of the distribution of biodiversity, to better identify high priority areas for conservation and to help maintain essential ecosystem goods and services. Traditional in situ biodiversity monitoring is limited in time and space and is usually a costly and time-consuming enterprise. Remote sensing can provide data over a large area in a consistent, objective manner and has been used to detect plant biodiversity in a range of ecosystems, typically based on relating spectral properties to the distribution of habitat, species or functional groups. Recent years have witnessed the emergence of methods using imaging spectroscopy to assess biodiversity via plant traits or spectral information content. However, questions regarding the complex drivers of plant optical properties and the scale dependence of spectral diversity – biodiversity relationship confound diversity monitoring using remote sensing and must first be better understood before these methods can be operationally applied. To address some of these topics, we (1) review the history of remote sensing approaches in biodiversity estimation, summarizing the pros and cons of different methods, (2) illustrate successes and major gaps of remote sensing of biodiversity, and (3) identify promising future directions. We focus on emerging methods using spectral diversity (optical diversity) as a proxy for terrestrial plant diversity that offer to revolutionize the study of diversity in its different dimensions (phylogenetic, taxonomic, and functional diversity) from remote sensing. We also discuss remaining knowledge gaps and ways spectral diversity might be effectively integrated into a global biodiversity monitoring system, bridging a gap between ecology and remote sensing.","container-title":"Remote Sensing of Environment","DOI":"10.1016/j.rse.2019.111218","ISSN":"0034-4257","journalAbbreviation":"Remote Sensing of Environment","language":"en","page":"111218","source":"ScienceDirect","title":"Remote sensing of terrestrial plant biodiversity","volume":"231","author":[{"family":"Wang","given":"Ran"},{"family":"Gamon","given":"John A."}],"issued":{"date-parts":[["2019",9,15]]}}}],"schema":"https://github.com/citation-style-language/schema/raw/master/csl-citation.json"} </w:instrText>
      </w:r>
      <w:r>
        <w:rPr>
          <w:rFonts w:ascii="Helvetica" w:hAnsi="Helvetica"/>
          <w:lang w:val="en-US"/>
        </w:rPr>
        <w:fldChar w:fldCharType="separate"/>
      </w:r>
      <w:r>
        <w:rPr>
          <w:rFonts w:ascii="Helvetica" w:hAnsi="Helvetica"/>
          <w:noProof/>
          <w:lang w:val="en-US"/>
        </w:rPr>
        <w:t>(Gholizadeh et al., 2018; Wang, et al., 2018)</w:t>
      </w:r>
      <w:r>
        <w:rPr>
          <w:rFonts w:ascii="Helvetica" w:hAnsi="Helvetica"/>
          <w:lang w:val="en-US"/>
        </w:rPr>
        <w:fldChar w:fldCharType="end"/>
      </w:r>
      <w:r>
        <w:rPr>
          <w:rFonts w:ascii="Helvetica" w:hAnsi="Helvetica"/>
          <w:lang w:val="en-US"/>
        </w:rPr>
        <w:t xml:space="preserve">. </w:t>
      </w:r>
    </w:p>
    <w:p w14:paraId="1D07BB11" w14:textId="77777777" w:rsidR="001343A0" w:rsidRDefault="001343A0" w:rsidP="001343A0">
      <w:pPr>
        <w:pStyle w:val="NormalWeb"/>
        <w:tabs>
          <w:tab w:val="left" w:pos="7027"/>
        </w:tabs>
        <w:rPr>
          <w:rFonts w:ascii="Helvetica" w:hAnsi="Helvetica"/>
          <w:lang w:val="en-US"/>
        </w:rPr>
      </w:pPr>
      <w:r>
        <w:rPr>
          <w:rFonts w:ascii="Helvetica" w:hAnsi="Helvetica"/>
          <w:lang w:val="en-US"/>
        </w:rPr>
        <w:t xml:space="preserve">Soil reflectance is spatially-temporally variable and is sensitive to moister and roughness </w:t>
      </w:r>
      <w:r>
        <w:rPr>
          <w:rFonts w:ascii="Helvetica" w:hAnsi="Helvetica"/>
          <w:lang w:val="en-US"/>
        </w:rPr>
        <w:fldChar w:fldCharType="begin"/>
      </w:r>
      <w:r>
        <w:rPr>
          <w:rFonts w:ascii="Helvetica" w:hAnsi="Helvetica"/>
          <w:lang w:val="en-US"/>
        </w:rPr>
        <w:instrText xml:space="preserve"> ADDIN ZOTERO_ITEM CSL_CITATION {"citationID":"oxvfFKnu","properties":{"formattedCitation":"(Jacquemoud et al., 1992)","plainCitation":"(Jacquemoud et al., 1992)","noteIndex":0},"citationItems":[{"id":807,"uris":["http://zotero.org/users/local/8RirLiuI/items/F4BG5JCH"],"uri":["http://zotero.org/users/local/8RirLiuI/items/F4BG5JCH"],"itemData":{"id":807,"type":"article-journal","container-title":"Remote Sensing of Environment","DOI":"10.1016/0034-4257(92)90072-R","ISSN":"00344257","issue":"2-3","journalAbbreviation":"Remote Sensing of Environment","language":"en","page":"123-132","source":"DOI.org (Crossref)","title":"Modeling spectral and bidirectional soil reflectance","volume":"41","author":[{"family":"Jacquemoud","given":"S."},{"family":"Baret","given":"F."},{"family":"Hanocq","given":"J.F."}],"issued":{"date-parts":[["1992",8]]}}}],"schema":"https://github.com/citation-style-language/schema/raw/master/csl-citation.json"} </w:instrText>
      </w:r>
      <w:r>
        <w:rPr>
          <w:rFonts w:ascii="Helvetica" w:hAnsi="Helvetica"/>
          <w:lang w:val="en-US"/>
        </w:rPr>
        <w:fldChar w:fldCharType="separate"/>
      </w:r>
      <w:r>
        <w:rPr>
          <w:rFonts w:ascii="Helvetica" w:hAnsi="Helvetica"/>
          <w:noProof/>
          <w:lang w:val="en-US"/>
        </w:rPr>
        <w:t>(Jacquemoud et al., 1992)</w:t>
      </w:r>
      <w:r>
        <w:rPr>
          <w:rFonts w:ascii="Helvetica" w:hAnsi="Helvetica"/>
          <w:lang w:val="en-US"/>
        </w:rPr>
        <w:fldChar w:fldCharType="end"/>
      </w:r>
      <w:r>
        <w:rPr>
          <w:rFonts w:ascii="Helvetica" w:hAnsi="Helvetica"/>
          <w:lang w:val="en-US"/>
        </w:rPr>
        <w:t xml:space="preserve">. there is the potential of general correspondence between the reflectance of high carbon soil </w:t>
      </w:r>
      <w:r>
        <w:rPr>
          <w:rFonts w:ascii="Helvetica" w:hAnsi="Helvetica"/>
          <w:lang w:val="en-US"/>
        </w:rPr>
        <w:fldChar w:fldCharType="begin"/>
      </w:r>
      <w:r>
        <w:rPr>
          <w:rFonts w:ascii="Helvetica" w:hAnsi="Helvetica"/>
          <w:lang w:val="en-US"/>
        </w:rPr>
        <w:instrText xml:space="preserve"> ADDIN ZOTERO_ITEM CSL_CITATION {"citationID":"vHP4BK8s","properties":{"formattedCitation":"(Jacquemoud et al., 1992; Summers et al., 2011)","plainCitation":"(Jacquemoud et al., 1992; Summers et al., 2011)","noteIndex":0},"citationItems":[{"id":807,"uris":["http://zotero.org/users/local/8RirLiuI/items/F4BG5JCH"],"uri":["http://zotero.org/users/local/8RirLiuI/items/F4BG5JCH"],"itemData":{"id":807,"type":"article-journal","container-title":"Remote Sensing of Environment","DOI":"10.1016/0034-4257(92)90072-R","ISSN":"00344257","issue":"2-3","journalAbbreviation":"Remote Sensing of Environment","language":"en","page":"123-132","source":"DOI.org (Crossref)","title":"Modeling spectral and bidirectional soil reflectance","volume":"41","author":[{"family":"Jacquemoud","given":"S."},{"family":"Baret","given":"F."},{"family":"Hanocq","given":"J.F."}],"issued":{"date-parts":[["1992",8]]}}},{"id":808,"uris":["http://zotero.org/users/local/8RirLiuI/items/N3LAF383"],"uri":["http://zotero.org/users/local/8RirLiuI/items/N3LAF383"],"itemData":{"id":808,"type":"article-journal","container-title":"Ecological Indicators","DOI":"10.1016/j.ecolind.2009.05.001","ISSN":"1470160X","issue":"1","journalAbbreviation":"Ecological Indicators","language":"en","page":"123-131","source":"DOI.org (Crossref)","title":"Visible near-infrared reflectance spectroscopy as a predictive indicator of soil properties","volume":"11","author":[{"family":"Summers","given":"D."},{"family":"Lewis","given":"M."},{"family":"Ostendorf","given":"B."},{"family":"Chittleborough","given":"D."}],"issued":{"date-parts":[["2011",1]]}}}],"schema":"https://github.com/citation-style-language/schema/raw/master/csl-citation.json"} </w:instrText>
      </w:r>
      <w:r>
        <w:rPr>
          <w:rFonts w:ascii="Helvetica" w:hAnsi="Helvetica"/>
          <w:lang w:val="en-US"/>
        </w:rPr>
        <w:fldChar w:fldCharType="separate"/>
      </w:r>
      <w:r>
        <w:rPr>
          <w:rFonts w:ascii="Helvetica" w:hAnsi="Helvetica"/>
          <w:noProof/>
          <w:lang w:val="en-US"/>
        </w:rPr>
        <w:t>(Jacquemoud et al., 1992; Summers et al., 2011)</w:t>
      </w:r>
      <w:r>
        <w:rPr>
          <w:rFonts w:ascii="Helvetica" w:hAnsi="Helvetica"/>
          <w:lang w:val="en-US"/>
        </w:rPr>
        <w:fldChar w:fldCharType="end"/>
      </w:r>
      <w:r>
        <w:rPr>
          <w:rFonts w:ascii="Helvetica" w:hAnsi="Helvetica"/>
          <w:lang w:val="en-US"/>
        </w:rPr>
        <w:t xml:space="preserve"> and the spectral signatures of Herschel and Komakuk vegetation. Yet, bare ground was characterized visible cover of standing litter, mosses, and lichen. While standing litter has spectral signatures that resemble soil </w:t>
      </w:r>
      <w:r>
        <w:rPr>
          <w:rFonts w:ascii="Helvetica" w:hAnsi="Helvetica"/>
          <w:lang w:val="en-US"/>
        </w:rPr>
        <w:fldChar w:fldCharType="begin"/>
      </w:r>
      <w:r>
        <w:rPr>
          <w:rFonts w:ascii="Helvetica" w:hAnsi="Helvetica"/>
          <w:lang w:val="en-US"/>
        </w:rPr>
        <w:instrText xml:space="preserve"> ADDIN ZOTERO_ITEM CSL_CITATION {"citationID":"OObYO0GZ","properties":{"formattedCitation":"(van Leeuwen and Huete, 1996)","plainCitation":"(van Leeuwen and Huete, 1996)","noteIndex":0},"citationItems":[{"id":826,"uris":["http://zotero.org/users/local/8RirLiuI/items/92QZXQHW"],"uri":["http://zotero.org/users/local/8RirLiuI/items/92QZXQHW"],"itemData":{"id":826,"type":"article-journal","container-title":"Remote Sensing of Environment","DOI":"10.1016/0034-4257(95)00198-0","ISSN":"00344257","issue":"2","journalAbbreviation":"Remote Sensing of Environment","language":"en","page":"123-138","source":"DOI.org (Crossref)","title":"Effects of standing litter on the biophysical interpretation of plant canopies with spectral indices","volume":"55","author":[{"family":"Leeuwen","given":"W.J.D.","non-dropping-particle":"van"},{"family":"Huete","given":"A.R."}],"issued":{"date-parts":[["1996",2]]}}}],"schema":"https://github.com/citation-style-language/schema/raw/master/csl-citation.json"} </w:instrText>
      </w:r>
      <w:r>
        <w:rPr>
          <w:rFonts w:ascii="Helvetica" w:hAnsi="Helvetica"/>
          <w:lang w:val="en-US"/>
        </w:rPr>
        <w:fldChar w:fldCharType="separate"/>
      </w:r>
      <w:r>
        <w:rPr>
          <w:rFonts w:ascii="Helvetica" w:hAnsi="Helvetica"/>
          <w:noProof/>
          <w:lang w:val="en-US"/>
        </w:rPr>
        <w:t>(van Leeuwen and Huete, 1996)</w:t>
      </w:r>
      <w:r>
        <w:rPr>
          <w:rFonts w:ascii="Helvetica" w:hAnsi="Helvetica"/>
          <w:lang w:val="en-US"/>
        </w:rPr>
        <w:fldChar w:fldCharType="end"/>
      </w:r>
      <w:r>
        <w:rPr>
          <w:rFonts w:ascii="Helvetica" w:hAnsi="Helvetica"/>
          <w:lang w:val="en-US"/>
        </w:rPr>
        <w:t xml:space="preserve">, moss and lichen which have distinct spectral signatures from Arctic tundra vascular plants making this less likely </w:t>
      </w:r>
      <w:r>
        <w:rPr>
          <w:rFonts w:ascii="Helvetica" w:hAnsi="Helvetica"/>
          <w:lang w:val="en-US"/>
        </w:rPr>
        <w:fldChar w:fldCharType="begin"/>
      </w:r>
      <w:r>
        <w:rPr>
          <w:rFonts w:ascii="Helvetica" w:hAnsi="Helvetica"/>
          <w:lang w:val="en-US"/>
        </w:rPr>
        <w:instrText xml:space="preserve"> ADDIN ZOTERO_ITEM CSL_CITATION {"citationID":"qsE6vNqu","properties":{"formattedCitation":"(Hope et al., 1993)","plainCitation":"(Hope et al., 1993)","noteIndex":0},"citationItems":[{"id":824,"uris":["http://zotero.org/users/local/8RirLiuI/items/RJQAVQD7"],"uri":["http://zotero.org/users/local/8RirLiuI/items/RJQAVQD7"],"itemData":{"id":824,"type":"article-journal","container-title":"International Journal of Remote Sensing","DOI":"10.1080/01431169308954008","ISSN":"0143-1161, 1366-5901","issue":"10","journalAbbreviation":"International Journal of Remote Sensing","language":"en","page":"1861-1874","source":"DOI.org (Crossref)","title":"The relationship between tussock tundra spectral reflectance properties and biomass and vegetation composition","volume":"14","author":[{"family":"Hope","given":"A. S."},{"family":"Kimball","given":"J. S."},{"family":"Stow","given":"D. A."}],"issued":{"date-parts":[["1993",7]]}}}],"schema":"https://github.com/citation-style-language/schema/raw/master/csl-citation.json"} </w:instrText>
      </w:r>
      <w:r>
        <w:rPr>
          <w:rFonts w:ascii="Helvetica" w:hAnsi="Helvetica"/>
          <w:lang w:val="en-US"/>
        </w:rPr>
        <w:fldChar w:fldCharType="separate"/>
      </w:r>
      <w:r>
        <w:rPr>
          <w:rFonts w:ascii="Helvetica" w:hAnsi="Helvetica"/>
          <w:noProof/>
          <w:lang w:val="en-US"/>
        </w:rPr>
        <w:t>(Hope et al., 1993)</w:t>
      </w:r>
      <w:r>
        <w:rPr>
          <w:rFonts w:ascii="Helvetica" w:hAnsi="Helvetica"/>
          <w:lang w:val="en-US"/>
        </w:rPr>
        <w:fldChar w:fldCharType="end"/>
      </w:r>
      <w:r>
        <w:rPr>
          <w:rFonts w:ascii="Helvetica" w:hAnsi="Helvetica"/>
          <w:lang w:val="en-US"/>
        </w:rPr>
        <w:t xml:space="preserve">. One area of future research could be characterizing the spectral signatures of small scale heterogenous factors such as soil (at varying </w:t>
      </w:r>
      <w:proofErr w:type="spellStart"/>
      <w:r>
        <w:rPr>
          <w:rFonts w:ascii="Helvetica" w:hAnsi="Helvetica"/>
          <w:lang w:val="en-US"/>
        </w:rPr>
        <w:t>moisters</w:t>
      </w:r>
      <w:proofErr w:type="spellEnd"/>
      <w:r>
        <w:rPr>
          <w:rFonts w:ascii="Helvetica" w:hAnsi="Helvetica"/>
          <w:lang w:val="en-US"/>
        </w:rPr>
        <w:t xml:space="preserve">), mosses, and lichen. this may provide more </w:t>
      </w:r>
      <w:proofErr w:type="spellStart"/>
      <w:r>
        <w:rPr>
          <w:rFonts w:ascii="Helvetica" w:hAnsi="Helvetica"/>
          <w:lang w:val="en-US"/>
        </w:rPr>
        <w:t>difinitve</w:t>
      </w:r>
      <w:proofErr w:type="spellEnd"/>
      <w:r>
        <w:rPr>
          <w:rFonts w:ascii="Helvetica" w:hAnsi="Helvetica"/>
          <w:lang w:val="en-US"/>
        </w:rPr>
        <w:t xml:space="preserve"> insight </w:t>
      </w:r>
    </w:p>
    <w:p w14:paraId="4CA042F5" w14:textId="77777777" w:rsidR="001343A0" w:rsidRDefault="001343A0" w:rsidP="001343A0">
      <w:pPr>
        <w:pStyle w:val="NormalWeb"/>
        <w:rPr>
          <w:rFonts w:ascii="Helvetica" w:hAnsi="Helvetica"/>
          <w:lang w:val="en-US"/>
        </w:rPr>
      </w:pPr>
    </w:p>
    <w:p w14:paraId="3B358B4B" w14:textId="70C09093" w:rsidR="001343A0" w:rsidRDefault="001343A0" w:rsidP="001343A0">
      <w:pPr>
        <w:pStyle w:val="NormalWeb"/>
        <w:rPr>
          <w:rFonts w:ascii="Helvetica" w:hAnsi="Helvetica"/>
          <w:lang w:val="en-US"/>
        </w:rPr>
      </w:pPr>
      <w:r>
        <w:rPr>
          <w:rFonts w:ascii="Helvetica" w:hAnsi="Helvetica"/>
          <w:lang w:val="en-US"/>
        </w:rPr>
        <w:t xml:space="preserve">Vegetation expansion is well described in across on QHI </w:t>
      </w:r>
      <w:r>
        <w:rPr>
          <w:rFonts w:ascii="Helvetica" w:hAnsi="Helvetica"/>
          <w:lang w:val="en-US"/>
        </w:rPr>
        <w:fldChar w:fldCharType="begin"/>
      </w:r>
      <w:r>
        <w:rPr>
          <w:rFonts w:ascii="Helvetica" w:hAnsi="Helvetica"/>
          <w:lang w:val="en-US"/>
        </w:rPr>
        <w:instrText xml:space="preserve"> ADDIN ZOTERO_ITEM CSL_CITATION {"citationID":"mEus5fvq","properties":{"formattedCitation":"(Myers-Smith, Forbes, et al., 2011; Myers\\uc0\\u8208{}Smith et al., 2019)","plainCitation":"(Myers-Smith, Forbes, et al., 2011; Myers‐Smith et al., 2019)","noteIndex":0},"citationItems":[{"id":545,"uris":["http://zotero.org/users/local/8RirLiuI/items/BMLIUUYB"],"uri":["http://zotero.org/users/local/8RirLiuI/items/BMLIUUYB"],"itemData":{"id":545,"type":"article-journal","abstract":"The Arctic tundra is warming rapidly, yet the exact mechanisms linking warming and observed ecological changes are often unclear. Understanding mechanisms of change requires long-term monitoring of multiple ecological parameters. Here, we present the findings of a collaboration between government scientists, local people, park rangers, and academic researchers that provide insights into changes in plant composition, phenology, and growth over 18 yr on Qikiqtaruk-Herschel Island, Canada. Qikiqtaruk is an important focal research site located at the latitudinal tall shrub line in the western Arctic. This unique ecological monitoring program indicates the following findings: (1) nine days per decade advance of spring phenology, (2) a doubling of average plant canopy height per decade, but no directional change in shrub radial growth, and (3) a doubling of shrub and graminoid abundance and a decrease by one-half in bare ground cover per decade. Ecological changes are concurrent with satellite-observed greening and, when integrated, suggest that indirect warming from increased growing season length and active layer depths, rather than warming summer air temperatures alone, could be important drivers of the observed tundra vegetation change. Our results highlight the vital role that long-term and multi-parameter ecological monitoring plays in both the detection and attribution of global change.","container-title":"Ecological Monographs","DOI":"10.1002/ecm.1351","ISSN":"1557-7015","issue":"2","language":"en","note":"_eprint: https://esajournals.onlinelibrary.wiley.com/doi/pdf/10.1002/ecm.1351","page":"e01351","source":"Wiley Online Library","title":"Eighteen years of ecological monitoring reveals multiple lines of evidence for tundra vegetation change","volume":"89","author":[{"family":"Myers‐Smith","given":"Isla H."},{"family":"Grabowski","given":"Meagan M."},{"family":"Thomas","given":"Haydn J. D."},{"family":"Angers‐Blondin","given":"Sandra"},{"family":"Daskalova","given":"Gergana N."},{"family":"Bjorkman","given":"Anne D."},{"family":"Cunliffe","given":"Andrew M."},{"family":"Assmann","given":"Jakob J."},{"family":"Boyle","given":"Joseph S."},{"family":"McLeod","given":"Edward"},{"family":"McLeod","given":"Samuel"},{"family":"Joe","given":"Ricky"},{"family":"Lennie","given":"Paden"},{"family":"Arey","given":"Deon"},{"family":"Gordon","given":"Richard R."},{"family":"Eckert","given":"Cameron D."}],"issued":{"date-parts":[["2019"]]}}},{"id":772,"uris":["http://zotero.org/users/local/8RirLiuI/items/6VJZPLE5"],"uri":["http://zotero.org/users/local/8RirLiuI/items/6VJZPLE5"],"itemData":{"id":772,"type":"article-journal","abstract":"Recent research using repeat photography, long-term ecological monitoring and dendrochronology has documented shrub expansion in arctic, high-latitude and alpine tundra ecosystems. Here, we (1) synthesize these findings, (2) present a conceptual framework that identifies mechanisms and constraints on shrub increase, (3) explore causes, feedbacks and implications of the increased shrub cover in tundra ecosystems, and (4) address potential lines of investigation for future research. Satellite observations from around the circumpolar Arctic, showing increased productivity, measured as changes in ‘greenness’, have coincided with a general rise in high-latitude air temperatures and have been partly attributed to increases in shrub cover. Studies indicate that warming temperatures, changes in snow cover, altered disturbance regimes as a result of permafrost thaw, tundra fires, and anthropogenic activities or changes in herbivory intensity are all contributing to observed changes in shrub abundance. A large-scale increase in shrub cover will change the structure of tundra ecosystems and alter energy fluxes, regional climate, soil–atmosphere exchange of water, carbon and nutrients, and ecological interactions between species. In order to project future rates of shrub expansion and understand the feedbacks to ecosystem and climate processes, future research should investigate the species or trait-specific responses of shrubs to climate change including: (1) the temperature sensitivity of shrub growth, (2) factors controlling the recruitment of new individuals, and (3) the relative influence of the positive and negative feedbacks involved in shrub expansion.","container-title":"Environmental Research Letters","DOI":"10.1088/1748-9326/6/4/045509","ISSN":"1748-9326","issue":"4","journalAbbreviation":"Environ. Res. Lett.","language":"en","note":"publisher: IOP Publishing","page":"045509","source":"Institute of Physics","title":"Shrub expansion in tundra ecosystems: dynamics, impacts and research priorities","title-short":"Shrub expansion in tundra ecosystems","volume":"6","author":[{"family":"Myers-Smith","given":"Isla H."},{"family":"Forbes","given":"Bruce C."},{"family":"Wilmking","given":"Martin"},{"family":"Hallinger","given":"Martin"},{"family":"Lantz","given":"Trevor"},{"family":"Blok","given":"Daan"},{"family":"Tape","given":"Ken D."},{"family":"Macias-Fauria","given":"Marc"},{"family":"Sass-Klaassen","given":"Ute"},{"family":"Lévesque","given":"Esther"},{"family":"Boudreau","given":"Stéphane"},{"family":"Ropars","given":"Pascale"},{"family":"Hermanutz","given":"Luise"},{"family":"Trant","given":"Andrew"},{"family":"Collier","given":"Laura Siegwart"},{"family":"Weijers","given":"Stef"},{"family":"Rozema","given":"Jelte"},{"family":"Rayback","given":"Shelly A."},{"family":"Schmidt","given":"Niels Martin"},{"family":"Schaepman-Strub","given":"Gabriela"},{"family":"Wipf","given":"Sonja"},{"family":"Rixen","given":"Christian"},{"family":"Ménard","given":"Cécile B."},{"family":"Venn","given":"Susanna"},{"family":"Goetz","given":"Scott"},{"family":"Andreu-Hayles","given":"Laia"},{"family":"Elmendorf","given":"Sarah"},{"family":"Ravolainen","given":"Virve"},{"family":"Welker","given":"Jeffrey"},{"family":"Grogan","given":"Paul"},{"family":"Epstein","given":"Howard E."},{"family":"Hik","given":"David S."}],"issued":{"date-parts":[["2011",12]]}}}],"schema":"https://github.com/citation-style-language/schema/raw/master/csl-citation.json"} </w:instrText>
      </w:r>
      <w:r>
        <w:rPr>
          <w:rFonts w:ascii="Helvetica" w:hAnsi="Helvetica"/>
          <w:lang w:val="en-US"/>
        </w:rPr>
        <w:fldChar w:fldCharType="separate"/>
      </w:r>
      <w:r w:rsidRPr="001852BB">
        <w:rPr>
          <w:rFonts w:ascii="Helvetica" w:hAnsi="Helvetica"/>
          <w:lang w:val="en-GB"/>
        </w:rPr>
        <w:t>(Myers-Smith, Forbes, et al., 2011; Myers‐Smith et al., 2019)</w:t>
      </w:r>
      <w:r>
        <w:rPr>
          <w:rFonts w:ascii="Helvetica" w:hAnsi="Helvetica"/>
          <w:lang w:val="en-US"/>
        </w:rPr>
        <w:fldChar w:fldCharType="end"/>
      </w:r>
      <w:r>
        <w:rPr>
          <w:rFonts w:ascii="Helvetica" w:hAnsi="Helvetica"/>
          <w:lang w:val="en-US"/>
        </w:rPr>
        <w:t xml:space="preserve">, and a 55% decrease in visible </w:t>
      </w:r>
      <w:r w:rsidR="00E80016">
        <w:rPr>
          <w:rFonts w:ascii="Helvetica" w:hAnsi="Helvetica"/>
          <w:lang w:val="en-US"/>
        </w:rPr>
        <w:t>bare ground</w:t>
      </w:r>
      <w:r>
        <w:rPr>
          <w:rFonts w:ascii="Helvetica" w:hAnsi="Helvetica"/>
          <w:lang w:val="en-US"/>
        </w:rPr>
        <w:t xml:space="preserve"> was seen between years. </w:t>
      </w:r>
    </w:p>
    <w:p w14:paraId="102D915E" w14:textId="77777777" w:rsidR="001343A0" w:rsidRDefault="001343A0" w:rsidP="001343A0">
      <w:pPr>
        <w:pStyle w:val="NormalWeb"/>
        <w:rPr>
          <w:rFonts w:ascii="Helvetica" w:hAnsi="Helvetica"/>
          <w:lang w:val="en-US"/>
        </w:rPr>
      </w:pPr>
      <w:r>
        <w:rPr>
          <w:rFonts w:ascii="Helvetica" w:hAnsi="Helvetica"/>
          <w:lang w:val="en-US"/>
        </w:rPr>
        <w:t xml:space="preserve"> although it is known that soil background effects is scale depend and may first become salient at lower resolution and remotely sensed scales </w:t>
      </w:r>
      <w:r>
        <w:rPr>
          <w:rFonts w:ascii="Helvetica" w:hAnsi="Helvetica"/>
          <w:lang w:val="en-US"/>
        </w:rPr>
        <w:fldChar w:fldCharType="begin"/>
      </w:r>
      <w:r>
        <w:rPr>
          <w:rFonts w:ascii="Helvetica" w:hAnsi="Helvetica"/>
          <w:lang w:val="en-US"/>
        </w:rPr>
        <w:instrText xml:space="preserve"> ADDIN ZOTERO_ITEM CSL_CITATION {"citationID":"XCRHNVPp","properties":{"formattedCitation":"(Asner and Heidebrecht, 2002; Asner and Martin, 2009; Ollinger, 2011; Rocchini et al., 2010)","plainCitation":"(Asner and Heidebrecht, 2002; Asner and Martin, 2009; Ollinger, 2011; Rocchini et al., 2010)","noteIndex":0},"citationItems":[{"id":763,"uris":["http://zotero.org/users/local/8RirLiuI/items/FEFSIAY5"],"uri":["http://zotero.org/users/local/8RirLiuI/items/FEFSIAY5"],"itemData":{"id":763,"type":"article-journal","abstract":"Remote measurements of the fractional cover of photosynthetic vegetation (PV), non-photosynthetic vegetation (NPV) and bare soil are critical to understanding climate and land-use controls over the functional properties of arid and semi-arid ecosystems. Spectral mixture analysis is a method employed to estimate PV, NPV and bare soil extent from multispectral and hyperspectral imagery. To date, no studies have systematically compared multispectral and hyperspectral sampling schemes for quantifying PV, NPV and bare soil covers using spectral mixture models. We tested the accuracy and precision of spectral mixture analysis in arid shrubland and grassland sites of the Chihuahuan Desert, New Mexico, USA using the NASA Airborne Visible and Infrared Imaging Spectrometer (AVIRIS). A general, probabilistic spectral mixture model, Auto-MCU, was developed that allows for automated sub-pixel cover analysis using any number or combination of optical wavelength samples. The model was tested with five different hyperspectral sampling schemes available from the AVIRIS data as well as with data convolved to Landsat TM, Terra MODIS, and Terra ASTER optical channels. Full-range (0.4-2.5 w m) sampling strategies using the most common hyperspectral or multispectral channels consistently over-estimated bare soil extent and under-estimated PV cover in our shrubland and grassland sites. This was due to bright soil reflectance relative to PV reflectance in visible, near-IR, and shortwave-IR channels. However, by utilizing the shortwave-IR2 region (SWIR2; 2.0-2.3 w m) with a procedure that normalizes all reflectance values to 2.03 w m, the sub-pixel fractional covers of PV, NPV and bare soil constituents were accurately estimated. AVIRIS is one of the few sensors that can provide the spectral coverage and signal-to-noise ratio in the SWIR2 to carry out this particular analysis. ASTER, with its 5-channel SWIR2 sampling, provides some means for isolating bare soil fractional cover within image pixels, but additional studies are needed to verify the results.","container-title":"International Journal of Remote Sensing","DOI":"10.1080/01431160110115960","ISSN":"0143-1161","issue":"19","note":"publisher: Taylor &amp; Francis\n_eprint: https://doi.org/10.1080/01431160110115960","page":"3939-3958","source":"Taylor and Francis+NEJM","title":"Spectral unmixing of vegetation, soil and dry carbon cover in arid regions: Comparing multispectral and hyperspectral observations","title-short":"Spectral unmixing of vegetation, soil and dry carbon cover in arid regions","volume":"23","author":[{"family":"Asner","given":"G. P."},{"family":"Heidebrecht","given":"K. B."}],"issued":{"date-parts":[["2002",1,1]]}}},{"id":460,"uris":["http://zotero.org/users/local/8RirLiuI/items/W2JSBDNT"],"uri":["http://zotero.org/users/local/8RirLiuI/items/W2JSBDNT"],"itemData":{"id":460,"type":"article-journal","container-title":"Frontiers in Ecology and the Environment","DOI":"10.1890/070152","ISSN":"1540-9295","issue":"5","journalAbbreviation":"Frontiers in Ecology and the Environment","language":"en","page":"269-276","source":"DOI.org (Crossref)","title":"Airborne spectranomics: mapping canopy chemical and taxonomic diversity in tropical forests","title-short":"Airborne spectranomics","volume":"7","author":[{"family":"Asner","given":"Gregory P"},{"family":"Martin","given":"Roberta E"}],"issued":{"date-parts":[["2009",6]]}}},{"id":472,"uris":["http://zotero.org/users/local/8RirLiuI/items/JBUCD3WL"],"uri":["http://zotero.org/users/local/8RirLiuI/items/JBUCD3WL"],"itemData":{"id":472,"type":"article-journal","container-title":"New Phytologist","DOI":"10.1111/j.1469-8137.2010.03536.x","ISSN":"0028646X","issue":"2","language":"en","page":"375-394","source":"DOI.org (Crossref)","title":"Sources of variability in canopy reflectance and the convergent properties of plants: Tansley review","title-short":"Sources of variability in canopy reflectance and the convergent properties of plants","volume":"189","author":[{"family":"Ollinger","given":"S. V."}],"issued":{"date-parts":[["2011",1]]}}},{"id":512,"uris":["http://zotero.org/users/local/8RirLiuI/items/NVZG8KD4"],"uri":["http://zotero.org/users/local/8RirLiuI/items/NVZG8KD4"],"itemData":{"id":512,"type":"article-journal","abstract":"Environmental heterogeneity is considered to be one of the main factors associated with biodiversity given that areas with highly heterogeneous environments can host more species due to their higher number of available niches. In this view, spatial variability extracted from remotely sensed images has been used as a proxy of species diversity, as these data provide an inexpensive means of deriving environmental information for large areas in a consistent and regular manner. The aim of this review is to provide an overview of the state of the art in the use of spectral heterogeneity for estimating species diversity. We will examine a number of issues related to this theme, dealing with: i) the main sensors used for biodiversity monitoring, ii) scale matching problems between remotely sensed and field diversity data, iii) spectral heterogeneity measurement techniques, iv) types of species taxonomic diversity measures and how they influence the relationship between spectral and species diversity, v) spectral versus genetic diversity, and vi) modeling procedures for relating spectral and species diversity. Our review suggests that remotely sensed spectral heterogeneity information provides a crucial baseline for rapid estimation or prediction of biodiversity attributes and hotspots in space and time.","collection-title":"Special Issue on Advances of Ecological Remote Sensing Under Global Change","container-title":"Ecological Informatics","DOI":"10.1016/j.ecoinf.2010.06.001","ISSN":"1574-9541","issue":"5","journalAbbreviation":"Ecological Informatics","language":"en","page":"318-329","source":"ScienceDirect","title":"Remotely sensed spectral heterogeneity as a proxy of species diversity: Recent advances and open challenges","title-short":"Remotely sensed spectral heterogeneity as a proxy of species diversity","volume":"5","author":[{"family":"Rocchini","given":"Duccio"},{"family":"Balkenhol","given":"Niko"},{"family":"Carter","given":"Gregory A."},{"family":"Foody","given":"Giles M."},{"family":"Gillespie","given":"Thomas W."},{"family":"He","given":"Kate S."},{"family":"Kark","given":"Salit"},{"family":"Levin","given":"Noam"},{"family":"Lucas","given":"Kelly"},{"family":"Luoto","given":"Miska"},{"family":"Nagendra","given":"Harini"},{"family":"Oldeland","given":"Jens"},{"family":"Ricotta","given":"Carlo"},{"family":"Southworth","given":"Jane"},{"family":"Neteler","given":"Markus"}],"issued":{"date-parts":[["2010",9,1]]}}}],"schema":"https://github.com/citation-style-language/schema/raw/master/csl-citation.json"} </w:instrText>
      </w:r>
      <w:r>
        <w:rPr>
          <w:rFonts w:ascii="Helvetica" w:hAnsi="Helvetica"/>
          <w:lang w:val="en-US"/>
        </w:rPr>
        <w:fldChar w:fldCharType="separate"/>
      </w:r>
      <w:r>
        <w:rPr>
          <w:rFonts w:ascii="Helvetica" w:hAnsi="Helvetica"/>
          <w:noProof/>
          <w:lang w:val="en-US"/>
        </w:rPr>
        <w:t>(Asner and Heidebrecht, 2002; Asner and Martin, 2009; Ollinger, 2011; Rocchini et al., 2010)</w:t>
      </w:r>
      <w:r>
        <w:rPr>
          <w:rFonts w:ascii="Helvetica" w:hAnsi="Helvetica"/>
          <w:lang w:val="en-US"/>
        </w:rPr>
        <w:fldChar w:fldCharType="end"/>
      </w:r>
      <w:r>
        <w:rPr>
          <w:rFonts w:ascii="Helvetica" w:hAnsi="Helvetica"/>
          <w:lang w:val="en-US"/>
        </w:rPr>
        <w:t xml:space="preserve">. </w:t>
      </w:r>
    </w:p>
    <w:p w14:paraId="3F2E83D0" w14:textId="77777777" w:rsidR="001343A0" w:rsidRPr="00EB4A72" w:rsidRDefault="001343A0" w:rsidP="001343A0">
      <w:pPr>
        <w:pStyle w:val="NormalWeb"/>
        <w:rPr>
          <w:rFonts w:ascii="AdvOT596495f2" w:hAnsi="AdvOT596495f2"/>
        </w:rPr>
      </w:pPr>
      <w:r w:rsidRPr="00F12284">
        <w:rPr>
          <w:rFonts w:ascii="AdvOT596495f2" w:hAnsi="AdvOT596495f2"/>
        </w:rPr>
        <w:t>. Therefore, the spectra extracted from one site (or image) may not be applicable to another site and another time</w:t>
      </w:r>
    </w:p>
    <w:p w14:paraId="76839308" w14:textId="77777777" w:rsidR="001343A0" w:rsidRDefault="001343A0" w:rsidP="001343A0">
      <w:pPr>
        <w:pStyle w:val="NormalWeb"/>
        <w:tabs>
          <w:tab w:val="left" w:pos="7027"/>
        </w:tabs>
        <w:rPr>
          <w:rFonts w:ascii="Helvetica" w:hAnsi="Helvetica"/>
          <w:lang w:val="en-US"/>
        </w:rPr>
      </w:pPr>
      <w:r>
        <w:rPr>
          <w:rFonts w:ascii="Helvetica" w:hAnsi="Helvetica"/>
          <w:lang w:val="en-US"/>
        </w:rPr>
        <w:t xml:space="preserve">Cs insignificant, and factors are favorable to remote sensing. </w:t>
      </w:r>
    </w:p>
    <w:p w14:paraId="30AC9D42" w14:textId="77777777" w:rsidR="001343A0" w:rsidRDefault="001343A0" w:rsidP="001343A0">
      <w:pPr>
        <w:pStyle w:val="NormalWeb"/>
        <w:tabs>
          <w:tab w:val="left" w:pos="7027"/>
        </w:tabs>
        <w:rPr>
          <w:rFonts w:ascii="Helvetica" w:hAnsi="Helvetica"/>
          <w:lang w:val="en-US"/>
        </w:rPr>
      </w:pPr>
      <w:r w:rsidRPr="00EB4A72">
        <w:rPr>
          <w:rFonts w:ascii="TimesNewRomanPSMT" w:hAnsi="TimesNewRomanPSMT"/>
        </w:rPr>
        <w:t>. The some- times-dominant presence of non-vascular components (mosses and lichens) and barren ar- eas also contribute to the unique spectral signatures of tundra landscapes (Hope et al., 199</w:t>
      </w:r>
      <w:r>
        <w:rPr>
          <w:rFonts w:ascii="TimesNewRomanPSMT" w:hAnsi="TimesNewRomanPSMT"/>
        </w:rPr>
        <w:t>3</w:t>
      </w:r>
      <w:r>
        <w:rPr>
          <w:rFonts w:ascii="Helvetica" w:hAnsi="Helvetica"/>
          <w:lang w:val="en-US"/>
        </w:rPr>
        <w:tab/>
      </w:r>
    </w:p>
    <w:p w14:paraId="6919B07C" w14:textId="77777777" w:rsidR="001343A0" w:rsidRDefault="001343A0" w:rsidP="001343A0">
      <w:pPr>
        <w:pStyle w:val="NormalWeb"/>
        <w:tabs>
          <w:tab w:val="left" w:pos="7027"/>
        </w:tabs>
        <w:rPr>
          <w:rFonts w:ascii="TimesNewRomanPSMT" w:hAnsi="TimesNewRomanPSMT"/>
        </w:rPr>
      </w:pPr>
      <w:r w:rsidRPr="00416C02">
        <w:rPr>
          <w:rFonts w:ascii="TimesNewRomanPSMT" w:hAnsi="TimesNewRomanPSMT"/>
          <w:highlight w:val="yellow"/>
          <w:lang w:val="en-US"/>
        </w:rPr>
        <w:t>Potent</w:t>
      </w:r>
      <w:r>
        <w:rPr>
          <w:rFonts w:ascii="TimesNewRomanPSMT" w:hAnsi="TimesNewRomanPSMT"/>
          <w:highlight w:val="yellow"/>
          <w:lang w:val="en-US"/>
        </w:rPr>
        <w:t xml:space="preserve">ial for future research !!! keep subplot data and </w:t>
      </w:r>
      <w:proofErr w:type="spellStart"/>
      <w:r>
        <w:rPr>
          <w:rFonts w:ascii="TimesNewRomanPSMT" w:hAnsi="TimesNewRomanPSMT"/>
          <w:highlight w:val="yellow"/>
          <w:lang w:val="en-US"/>
        </w:rPr>
        <w:t>deserne</w:t>
      </w:r>
      <w:proofErr w:type="spellEnd"/>
      <w:r>
        <w:rPr>
          <w:rFonts w:ascii="TimesNewRomanPSMT" w:hAnsi="TimesNewRomanPSMT"/>
          <w:highlight w:val="yellow"/>
          <w:lang w:val="en-US"/>
        </w:rPr>
        <w:t xml:space="preserve"> spectral sig of </w:t>
      </w:r>
      <w:proofErr w:type="gramStart"/>
      <w:r>
        <w:rPr>
          <w:rFonts w:ascii="TimesNewRomanPSMT" w:hAnsi="TimesNewRomanPSMT"/>
          <w:highlight w:val="yellow"/>
          <w:lang w:val="en-US"/>
        </w:rPr>
        <w:t>small scale</w:t>
      </w:r>
      <w:proofErr w:type="gramEnd"/>
      <w:r>
        <w:rPr>
          <w:rFonts w:ascii="TimesNewRomanPSMT" w:hAnsi="TimesNewRomanPSMT"/>
          <w:highlight w:val="yellow"/>
          <w:lang w:val="en-US"/>
        </w:rPr>
        <w:t xml:space="preserve"> heterogeneous factors, </w:t>
      </w:r>
      <w:r w:rsidRPr="00416C02">
        <w:rPr>
          <w:rFonts w:ascii="TimesNewRomanPSMT" w:hAnsi="TimesNewRomanPSMT"/>
          <w:highlight w:val="yellow"/>
        </w:rPr>
        <w:t>van Leeuwen and Huete, (1996) have demonstrated the importance of standing litter and soil in the interpretation of biophysical parameters</w:t>
      </w:r>
      <w:r>
        <w:rPr>
          <w:rFonts w:ascii="TimesNewRomanPSMT" w:hAnsi="TimesNewRomanPSMT"/>
        </w:rPr>
        <w:t>.</w:t>
      </w:r>
    </w:p>
    <w:p w14:paraId="19947824" w14:textId="77777777" w:rsidR="001343A0" w:rsidRDefault="001343A0" w:rsidP="001343A0">
      <w:pPr>
        <w:pStyle w:val="NormalWeb"/>
        <w:tabs>
          <w:tab w:val="left" w:pos="7027"/>
        </w:tabs>
        <w:rPr>
          <w:rFonts w:ascii="Helvetica" w:hAnsi="Helvetica"/>
          <w:lang w:val="en-US"/>
        </w:rPr>
      </w:pPr>
    </w:p>
    <w:p w14:paraId="6FD1B08D" w14:textId="77777777" w:rsidR="001343A0" w:rsidRDefault="001343A0" w:rsidP="001343A0">
      <w:pPr>
        <w:pStyle w:val="NormalWeb"/>
      </w:pPr>
      <w:r>
        <w:rPr>
          <w:rFonts w:ascii="TimesNewRomanPSMT" w:hAnsi="TimesNewRomanPSMT"/>
        </w:rPr>
        <w:t xml:space="preserve">High heterogeneity in community-scale vegetation composition, soil moisture, and an abundance of litter and non-vascular components complicates interpreta- tion of NDVI and other broadband VIs in sparsely vegetated areas and outside of </w:t>
      </w:r>
      <w:r w:rsidRPr="00416C02">
        <w:rPr>
          <w:rFonts w:ascii="TimesNewRomanPSMT" w:hAnsi="TimesNewRomanPSMT"/>
          <w:highlight w:val="yellow"/>
        </w:rPr>
        <w:t>the peak- growing season (Liu et al., 2017</w:t>
      </w:r>
      <w:r>
        <w:rPr>
          <w:rFonts w:ascii="TimesNewRomanPSMT" w:hAnsi="TimesNewRomanPSMT"/>
        </w:rPr>
        <w:t>). Buchhorn et al (2013) found that surface moisture re- duced reflectance in the NIR, in turn underestimating the biomass signal of low-Arctic tundra. Further</w:t>
      </w:r>
      <w:r w:rsidRPr="00416C02">
        <w:rPr>
          <w:rFonts w:ascii="TimesNewRomanPSMT" w:hAnsi="TimesNewRomanPSMT"/>
          <w:highlight w:val="yellow"/>
        </w:rPr>
        <w:t>, van Leeuwen and Huete, (1996) have demonstrated the importance of standing litter and soil in the interpretation of biophysical parameters</w:t>
      </w:r>
      <w:r>
        <w:rPr>
          <w:rFonts w:ascii="TimesNewRomanPSMT" w:hAnsi="TimesNewRomanPSMT"/>
        </w:rPr>
        <w:t xml:space="preserve">. These results suggest that the small-scale </w:t>
      </w:r>
      <w:r>
        <w:rPr>
          <w:rFonts w:ascii="TimesNewRomanPSMT" w:hAnsi="TimesNewRomanPSMT"/>
        </w:rPr>
        <w:lastRenderedPageBreak/>
        <w:t xml:space="preserve">heterogeneity of Arctic tundra vegetation and other internal ecosystem components are not well characterized at non-peak times, limiting our ability to gain a complete and detailed picture of vegetation change in the Arctic. </w:t>
      </w:r>
    </w:p>
    <w:p w14:paraId="5A6F0942" w14:textId="77777777" w:rsidR="001343A0" w:rsidRPr="00A547A2" w:rsidRDefault="001343A0" w:rsidP="001343A0">
      <w:pPr>
        <w:pStyle w:val="NormalWeb"/>
      </w:pPr>
      <w:r w:rsidRPr="00F12284">
        <w:rPr>
          <w:rFonts w:ascii="AdvOT596495f2" w:hAnsi="AdvOT596495f2"/>
        </w:rPr>
        <w:t xml:space="preserve">Applying spectral un-mixing to correct for soil exposure pre- sents challenges related to the </w:t>
      </w:r>
      <w:r w:rsidRPr="00F12284">
        <w:rPr>
          <w:rFonts w:ascii="AdvOT596495f2+20" w:hAnsi="AdvOT596495f2+20"/>
        </w:rPr>
        <w:t>“</w:t>
      </w:r>
      <w:r w:rsidRPr="00F12284">
        <w:rPr>
          <w:rFonts w:ascii="AdvOT596495f2" w:hAnsi="AdvOT596495f2"/>
        </w:rPr>
        <w:t>scalability</w:t>
      </w:r>
      <w:r w:rsidRPr="00F12284">
        <w:rPr>
          <w:rFonts w:ascii="AdvOT596495f2+20" w:hAnsi="AdvOT596495f2+20"/>
        </w:rPr>
        <w:t xml:space="preserve">” </w:t>
      </w:r>
      <w:r w:rsidRPr="00F12284">
        <w:rPr>
          <w:rFonts w:ascii="AdvOT596495f2" w:hAnsi="AdvOT596495f2"/>
        </w:rPr>
        <w:t xml:space="preserve">and </w:t>
      </w:r>
      <w:r w:rsidRPr="00F12284">
        <w:rPr>
          <w:rFonts w:ascii="AdvOT596495f2+20" w:hAnsi="AdvOT596495f2+20"/>
        </w:rPr>
        <w:t>“</w:t>
      </w:r>
      <w:r w:rsidRPr="00F12284">
        <w:rPr>
          <w:rFonts w:ascii="AdvOT596495f2" w:hAnsi="AdvOT596495f2"/>
        </w:rPr>
        <w:t>generality</w:t>
      </w:r>
      <w:r w:rsidRPr="00F12284">
        <w:rPr>
          <w:rFonts w:ascii="AdvOT596495f2+20" w:hAnsi="AdvOT596495f2+20"/>
        </w:rPr>
        <w:t xml:space="preserve">” </w:t>
      </w:r>
      <w:r w:rsidRPr="00F12284">
        <w:rPr>
          <w:rFonts w:ascii="AdvOT596495f2" w:hAnsi="AdvOT596495f2"/>
        </w:rPr>
        <w:t>of the spectra of endmembers (Asner and Heidebrecht, 2002; Asner and Lobell, 2000). Soil re</w:t>
      </w:r>
      <w:r w:rsidRPr="00F12284">
        <w:rPr>
          <w:rFonts w:ascii="AdvOT596495f2+fb" w:hAnsi="AdvOT596495f2+fb"/>
        </w:rPr>
        <w:t>fl</w:t>
      </w:r>
      <w:r w:rsidRPr="00F12284">
        <w:rPr>
          <w:rFonts w:ascii="AdvOT596495f2" w:hAnsi="AdvOT596495f2"/>
        </w:rPr>
        <w:t xml:space="preserve">ectance is highly sensitive to moisture and roughness (Jacquemoud et al., 1992; Pinty et al., 1998) and its re- </w:t>
      </w:r>
      <w:r w:rsidRPr="00F12284">
        <w:rPr>
          <w:rFonts w:ascii="AdvOT596495f2+fb" w:hAnsi="AdvOT596495f2+fb"/>
        </w:rPr>
        <w:t>fl</w:t>
      </w:r>
      <w:r w:rsidRPr="00F12284">
        <w:rPr>
          <w:rFonts w:ascii="AdvOT596495f2" w:hAnsi="AdvOT596495f2"/>
        </w:rPr>
        <w:t xml:space="preserve">ectance can vary within and across study sites and through time. Therefore, the spectra extracted from one site (or image) may not be applicable to another site and another time. In addition, given the </w:t>
      </w:r>
      <w:r w:rsidRPr="00F12284">
        <w:rPr>
          <w:rFonts w:ascii="AdvOT596495f2+fb" w:hAnsi="AdvOT596495f2+fb"/>
        </w:rPr>
        <w:t>fi</w:t>
      </w:r>
      <w:r w:rsidRPr="00F12284">
        <w:rPr>
          <w:rFonts w:ascii="AdvOT596495f2" w:hAnsi="AdvOT596495f2"/>
        </w:rPr>
        <w:t xml:space="preserve">ndings of this experiment, removing soil background can be a limiting factor for imaging spectrometers with moderate to coarse spatial re- solutions, where the pixel size exceeds that of individual plant canopies. However, fusion of hyperspectral data with high spatial resolution multispectral data can provide the capability to extract soil background information (Yokoya et al., 2012). </w:t>
      </w:r>
    </w:p>
    <w:p w14:paraId="70C30283" w14:textId="4AD8ED85" w:rsidR="001343A0" w:rsidRDefault="001343A0" w:rsidP="001343A0">
      <w:pPr>
        <w:pStyle w:val="NormalWeb"/>
        <w:rPr>
          <w:rFonts w:ascii="Helvetica" w:hAnsi="Helvetica"/>
          <w:lang w:val="en-US"/>
        </w:rPr>
      </w:pPr>
      <w:r>
        <w:rPr>
          <w:rFonts w:ascii="Helvetica" w:hAnsi="Helvetica"/>
          <w:lang w:val="en-US"/>
        </w:rPr>
        <w:t xml:space="preserve">Between 2010 and 2019 a 55% decrease in visible </w:t>
      </w:r>
      <w:r w:rsidR="00E80016">
        <w:rPr>
          <w:rFonts w:ascii="Helvetica" w:hAnsi="Helvetica"/>
          <w:lang w:val="en-US"/>
        </w:rPr>
        <w:t>bare ground</w:t>
      </w:r>
      <w:r>
        <w:rPr>
          <w:rFonts w:ascii="Helvetica" w:hAnsi="Helvetica"/>
          <w:lang w:val="en-US"/>
        </w:rPr>
        <w:t xml:space="preserve"> e Due to vegetation </w:t>
      </w:r>
      <w:proofErr w:type="spellStart"/>
      <w:r>
        <w:rPr>
          <w:rFonts w:ascii="Helvetica" w:hAnsi="Helvetica"/>
          <w:lang w:val="en-US"/>
        </w:rPr>
        <w:t>expantion</w:t>
      </w:r>
      <w:proofErr w:type="spellEnd"/>
      <w:r>
        <w:rPr>
          <w:rFonts w:ascii="Helvetica" w:hAnsi="Helvetica"/>
          <w:lang w:val="en-US"/>
        </w:rPr>
        <w:t xml:space="preserve"> on QHI,  </w:t>
      </w:r>
    </w:p>
    <w:p w14:paraId="04445E1E" w14:textId="77777777" w:rsidR="001343A0" w:rsidRPr="006F725B" w:rsidRDefault="001343A0" w:rsidP="001343A0">
      <w:pPr>
        <w:pStyle w:val="NormalWeb"/>
        <w:rPr>
          <w:rFonts w:ascii="Helvetica" w:hAnsi="Helvetica"/>
          <w:lang w:val="en-US"/>
        </w:rPr>
      </w:pPr>
      <w:r>
        <w:rPr>
          <w:rFonts w:ascii="Helvetica" w:hAnsi="Helvetica"/>
          <w:lang w:val="en-US"/>
        </w:rPr>
        <w:t xml:space="preserve">Soil background may have decreased, a trend </w:t>
      </w:r>
      <w:proofErr w:type="spellStart"/>
      <w:r>
        <w:rPr>
          <w:rFonts w:ascii="Helvetica" w:hAnsi="Helvetica"/>
          <w:lang w:val="en-US"/>
        </w:rPr>
        <w:t>observseved</w:t>
      </w:r>
      <w:proofErr w:type="spellEnd"/>
      <w:r>
        <w:rPr>
          <w:rFonts w:ascii="Helvetica" w:hAnsi="Helvetica"/>
          <w:lang w:val="en-US"/>
        </w:rPr>
        <w:t xml:space="preserve"> as vegetation cover increases </w:t>
      </w:r>
      <w:r>
        <w:rPr>
          <w:rFonts w:ascii="Helvetica" w:hAnsi="Helvetica"/>
          <w:lang w:val="en-US"/>
        </w:rPr>
        <w:fldChar w:fldCharType="begin"/>
      </w:r>
      <w:r>
        <w:rPr>
          <w:rFonts w:ascii="Helvetica" w:hAnsi="Helvetica"/>
          <w:lang w:val="en-US"/>
        </w:rPr>
        <w:instrText xml:space="preserve"> ADDIN ZOTERO_ITEM CSL_CITATION {"citationID":"4BIQA7PZ","properties":{"formattedCitation":"(Myers\\uc0\\u8208{}Smith et al., 2019)","plainCitation":"(Myers‐Smith et al., 2019)","noteIndex":0},"citationItems":[{"id":545,"uris":["http://zotero.org/users/local/8RirLiuI/items/BMLIUUYB"],"uri":["http://zotero.org/users/local/8RirLiuI/items/BMLIUUYB"],"itemData":{"id":545,"type":"article-journal","abstract":"The Arctic tundra is warming rapidly, yet the exact mechanisms linking warming and observed ecological changes are often unclear. Understanding mechanisms of change requires long-term monitoring of multiple ecological parameters. Here, we present the findings of a collaboration between government scientists, local people, park rangers, and academic researchers that provide insights into changes in plant composition, phenology, and growth over 18 yr on Qikiqtaruk-Herschel Island, Canada. Qikiqtaruk is an important focal research site located at the latitudinal tall shrub line in the western Arctic. This unique ecological monitoring program indicates the following findings: (1) nine days per decade advance of spring phenology, (2) a doubling of average plant canopy height per decade, but no directional change in shrub radial growth, and (3) a doubling of shrub and graminoid abundance and a decrease by one-half in bare ground cover per decade. Ecological changes are concurrent with satellite-observed greening and, when integrated, suggest that indirect warming from increased growing season length and active layer depths, rather than warming summer air temperatures alone, could be important drivers of the observed tundra vegetation change. Our results highlight the vital role that long-term and multi-parameter ecological monitoring plays in both the detection and attribution of global change.","container-title":"Ecological Monographs","DOI":"10.1002/ecm.1351","ISSN":"1557-7015","issue":"2","language":"en","note":"_eprint: https://esajournals.onlinelibrary.wiley.com/doi/pdf/10.1002/ecm.1351","page":"e01351","source":"Wiley Online Library","title":"Eighteen years of ecological monitoring reveals multiple lines of evidence for tundra vegetation change","volume":"89","author":[{"family":"Myers‐Smith","given":"Isla H."},{"family":"Grabowski","given":"Meagan M."},{"family":"Thomas","given":"Haydn J. D."},{"family":"Angers‐Blondin","given":"Sandra"},{"family":"Daskalova","given":"Gergana N."},{"family":"Bjorkman","given":"Anne D."},{"family":"Cunliffe","given":"Andrew M."},{"family":"Assmann","given":"Jakob J."},{"family":"Boyle","given":"Joseph S."},{"family":"McLeod","given":"Edward"},{"family":"McLeod","given":"Samuel"},{"family":"Joe","given":"Ricky"},{"family":"Lennie","given":"Paden"},{"family":"Arey","given":"Deon"},{"family":"Gordon","given":"Richard R."},{"family":"Eckert","given":"Cameron D."}],"issued":{"date-parts":[["2019"]]}}}],"schema":"https://github.com/citation-style-language/schema/raw/master/csl-citation.json"} </w:instrText>
      </w:r>
      <w:r>
        <w:rPr>
          <w:rFonts w:ascii="Helvetica" w:hAnsi="Helvetica"/>
          <w:lang w:val="en-US"/>
        </w:rPr>
        <w:fldChar w:fldCharType="separate"/>
      </w:r>
      <w:r w:rsidRPr="005A2B39">
        <w:rPr>
          <w:rFonts w:ascii="Helvetica" w:hAnsi="Helvetica"/>
          <w:lang w:val="en-GB"/>
        </w:rPr>
        <w:t>(Myers‐Smith et al., 2019)</w:t>
      </w:r>
      <w:r>
        <w:rPr>
          <w:rFonts w:ascii="Helvetica" w:hAnsi="Helvetica"/>
          <w:lang w:val="en-US"/>
        </w:rPr>
        <w:fldChar w:fldCharType="end"/>
      </w:r>
    </w:p>
    <w:p w14:paraId="4DDB688F" w14:textId="1512C962" w:rsidR="001343A0" w:rsidRPr="00DB42E3" w:rsidRDefault="001343A0" w:rsidP="001343A0">
      <w:pPr>
        <w:rPr>
          <w:rFonts w:ascii="Helvetica" w:hAnsi="Helvetica"/>
          <w:lang w:val="en-US"/>
        </w:rPr>
      </w:pPr>
      <w:r>
        <w:rPr>
          <w:rFonts w:ascii="Helvetica" w:hAnsi="Helvetica"/>
          <w:lang w:val="en-US"/>
        </w:rPr>
        <w:t xml:space="preserve">one </w:t>
      </w:r>
      <w:proofErr w:type="spellStart"/>
      <w:r>
        <w:rPr>
          <w:rFonts w:ascii="Helvetica" w:hAnsi="Helvetica"/>
          <w:lang w:val="en-US"/>
        </w:rPr>
        <w:t>reson</w:t>
      </w:r>
      <w:proofErr w:type="spellEnd"/>
      <w:r>
        <w:rPr>
          <w:rFonts w:ascii="Helvetica" w:hAnsi="Helvetica"/>
          <w:lang w:val="en-US"/>
        </w:rPr>
        <w:t xml:space="preserve"> that spectral </w:t>
      </w:r>
      <w:proofErr w:type="spellStart"/>
      <w:r>
        <w:rPr>
          <w:rFonts w:ascii="Helvetica" w:hAnsi="Helvetica"/>
          <w:lang w:val="en-US"/>
        </w:rPr>
        <w:t>diveristy</w:t>
      </w:r>
      <w:proofErr w:type="spellEnd"/>
      <w:r>
        <w:rPr>
          <w:rFonts w:ascii="Helvetica" w:hAnsi="Helvetica"/>
          <w:lang w:val="en-US"/>
        </w:rPr>
        <w:t xml:space="preserve"> decreased with </w:t>
      </w:r>
      <w:r w:rsidR="00E80016">
        <w:rPr>
          <w:rFonts w:ascii="Helvetica" w:hAnsi="Helvetica"/>
          <w:lang w:val="en-US"/>
        </w:rPr>
        <w:t>bare ground</w:t>
      </w:r>
      <w:r>
        <w:rPr>
          <w:rFonts w:ascii="Helvetica" w:hAnsi="Helvetica"/>
          <w:lang w:val="en-US"/>
        </w:rPr>
        <w:t xml:space="preserve"> is the disparity between </w:t>
      </w:r>
      <w:proofErr w:type="spellStart"/>
      <w:r>
        <w:rPr>
          <w:rFonts w:ascii="Helvetica" w:hAnsi="Helvetica"/>
          <w:lang w:val="en-US"/>
        </w:rPr>
        <w:t>bareground</w:t>
      </w:r>
      <w:proofErr w:type="spellEnd"/>
      <w:r>
        <w:rPr>
          <w:rFonts w:ascii="Helvetica" w:hAnsi="Helvetica"/>
          <w:lang w:val="en-US"/>
        </w:rPr>
        <w:t xml:space="preserve"> and year. 2019 had 55% less </w:t>
      </w:r>
      <w:proofErr w:type="spellStart"/>
      <w:r>
        <w:rPr>
          <w:rFonts w:ascii="Helvetica" w:hAnsi="Helvetica"/>
          <w:lang w:val="en-US"/>
        </w:rPr>
        <w:t>bg</w:t>
      </w:r>
      <w:proofErr w:type="spellEnd"/>
    </w:p>
    <w:p w14:paraId="7547109C" w14:textId="77777777" w:rsidR="001343A0" w:rsidRDefault="001343A0" w:rsidP="001343A0">
      <w:pPr>
        <w:rPr>
          <w:rFonts w:ascii="Helvetica" w:hAnsi="Helvetica"/>
          <w:b/>
          <w:bCs/>
          <w:u w:val="single"/>
          <w:lang w:val="en-US"/>
        </w:rPr>
      </w:pPr>
    </w:p>
    <w:p w14:paraId="425528A2" w14:textId="77777777" w:rsidR="001343A0" w:rsidRDefault="001343A0" w:rsidP="001343A0">
      <w:pPr>
        <w:rPr>
          <w:rFonts w:ascii="Helvetica" w:hAnsi="Helvetica"/>
          <w:b/>
          <w:bCs/>
          <w:u w:val="single"/>
          <w:lang w:val="en-US"/>
        </w:rPr>
      </w:pPr>
      <w:r>
        <w:rPr>
          <w:rFonts w:ascii="Helvetica" w:hAnsi="Helvetica"/>
          <w:b/>
          <w:bCs/>
          <w:u w:val="single"/>
          <w:lang w:val="en-US"/>
        </w:rPr>
        <w:t xml:space="preserve">remotely sensed scales. </w:t>
      </w:r>
    </w:p>
    <w:p w14:paraId="5804A159" w14:textId="77777777" w:rsidR="001343A0" w:rsidRPr="00491E4D" w:rsidRDefault="001343A0" w:rsidP="001343A0">
      <w:pPr>
        <w:rPr>
          <w:rFonts w:ascii="Helvetica" w:hAnsi="Helvetica"/>
          <w:b/>
          <w:bCs/>
          <w:u w:val="single"/>
          <w:lang w:val="en-US"/>
        </w:rPr>
      </w:pPr>
    </w:p>
    <w:p w14:paraId="44AEACA6" w14:textId="77777777" w:rsidR="001343A0" w:rsidRPr="001343A0" w:rsidRDefault="001343A0" w:rsidP="001343A0">
      <w:pPr>
        <w:rPr>
          <w:rFonts w:ascii="Times New Roman" w:eastAsia="Times New Roman" w:hAnsi="Times New Roman" w:cs="Times New Roman"/>
          <w:lang w:val="en-US" w:eastAsia="en-GB"/>
        </w:rPr>
      </w:pPr>
      <w:r w:rsidRPr="00491E4D">
        <w:rPr>
          <w:rFonts w:ascii="Arial" w:eastAsia="Times New Roman" w:hAnsi="Arial" w:cs="Arial"/>
          <w:color w:val="333333"/>
          <w:sz w:val="26"/>
          <w:szCs w:val="26"/>
          <w:lang w:val="en-US" w:eastAsia="en-GB"/>
        </w:rPr>
        <w:t> Full-range (0.4-2.5 w m) sampling strategies using the most common hyperspectral or multispectral channels consistently over-estimated bare soil extent and under-estimated PV cover in our shrubland and grassland sites. This was due to bright soil reflectance relative to PV reflectance in visible, near-IR, and shortwave-IR channels. </w:t>
      </w:r>
      <w:r w:rsidRPr="00491E4D">
        <w:rPr>
          <w:rFonts w:ascii="Arial" w:eastAsia="Times New Roman" w:hAnsi="Arial" w:cs="Arial"/>
          <w:color w:val="333333"/>
          <w:sz w:val="26"/>
          <w:szCs w:val="26"/>
          <w:lang w:val="en-US" w:eastAsia="en-GB"/>
        </w:rPr>
        <w:fldChar w:fldCharType="begin"/>
      </w:r>
      <w:r w:rsidRPr="00491E4D">
        <w:rPr>
          <w:rFonts w:ascii="Arial" w:eastAsia="Times New Roman" w:hAnsi="Arial" w:cs="Arial"/>
          <w:color w:val="333333"/>
          <w:sz w:val="26"/>
          <w:szCs w:val="26"/>
          <w:lang w:val="en-US" w:eastAsia="en-GB"/>
        </w:rPr>
        <w:instrText xml:space="preserve"> ADDIN ZOTERO_ITEM CSL_CITATION {"citationID":"4digbJr3","properties":{"formattedCitation":"(Asner and Heidebrecht, 2002)","plainCitation":"(Asner and Heidebrecht, 2002)","noteIndex":0},"citationItems":[{"id":763,"uris":["http://zotero.org/users/local/8RirLiuI/items/FEFSIAY5"],"uri":["http://zotero.org/users/local/8RirLiuI/items/FEFSIAY5"],"itemData":{"id":763,"type":"article-journal","abstract":"Remote measurements of the fractional cover of photosynthetic vegetation (PV), non-photosynthetic vegetation (NPV) and bare soil are critical to understanding climate and land-use controls over the functional properties of arid and semi-arid ecosystems. Spectral mixture analysis is a method employed to estimate PV, NPV and bare soil extent from multispectral and hyperspectral imagery. To date, no studies have systematically compared multispectral and hyperspectral sampling schemes for quantifying PV, NPV and bare soil covers using spectral mixture models. We tested the accuracy and precision of spectral mixture analysis in arid shrubland and grassland sites of the Chihuahuan Desert, New Mexico, USA using the NASA Airborne Visible and Infrared Imaging Spectrometer (AVIRIS). A general, probabilistic spectral mixture model, Auto-MCU, was developed that allows for automated sub-pixel cover analysis using any number or combination of optical wavelength samples. The model was tested with five different hyperspectral sampling schemes available from the AVIRIS data as well as with data convolved to Landsat TM, Terra MODIS, and Terra ASTER optical channels. Full-range (0.4-2.5 w m) sampling strategies using the most common hyperspectral or multispectral channels consistently over-estimated b</w:instrText>
      </w:r>
      <w:r w:rsidRPr="001343A0">
        <w:rPr>
          <w:rFonts w:ascii="Arial" w:eastAsia="Times New Roman" w:hAnsi="Arial" w:cs="Arial"/>
          <w:color w:val="333333"/>
          <w:sz w:val="26"/>
          <w:szCs w:val="26"/>
          <w:lang w:val="en-US" w:eastAsia="en-GB"/>
        </w:rPr>
        <w:instrText xml:space="preserve">are soil extent and under-estimated PV cover in our shrubland and grassland sites. This was due to bright soil reflectance relative to PV reflectance in visible, near-IR, and shortwave-IR channels. However, by utilizing the shortwave-IR2 region (SWIR2; 2.0-2.3 w m) with a procedure that normalizes all reflectance values to 2.03 w m, the sub-pixel fractional covers of PV, NPV and bare soil constituents were accurately estimated. AVIRIS is one of the few sensors that can provide the spectral coverage and signal-to-noise ratio in the SWIR2 to carry out this particular analysis. ASTER, with its 5-channel SWIR2 sampling, provides some means for isolating bare soil fractional cover within image pixels, but additional studies are needed to verify the results.","container-title":"International Journal of Remote Sensing","DOI":"10.1080/01431160110115960","ISSN":"0143-1161","issue":"19","note":"publisher: Taylor &amp; Francis\n_eprint: https://doi.org/10.1080/01431160110115960","page":"3939-3958","source":"Taylor and Francis+NEJM","title":"Spectral unmixing of vegetation, soil and dry carbon cover in arid regions: Comparing multispectral and hyperspectral observations","title-short":"Spectral unmixing of vegetation, soil and dry carbon cover in arid regions","volume":"23","author":[{"family":"Asner","given":"G. P."},{"family":"Heidebrecht","given":"K. B."}],"issued":{"date-parts":[["2002",1,1]]}}}],"schema":"https://github.com/citation-style-language/schema/raw/master/csl-citation.json"} </w:instrText>
      </w:r>
      <w:r w:rsidRPr="00491E4D">
        <w:rPr>
          <w:rFonts w:ascii="Arial" w:eastAsia="Times New Roman" w:hAnsi="Arial" w:cs="Arial"/>
          <w:color w:val="333333"/>
          <w:sz w:val="26"/>
          <w:szCs w:val="26"/>
          <w:lang w:val="en-US" w:eastAsia="en-GB"/>
        </w:rPr>
        <w:fldChar w:fldCharType="separate"/>
      </w:r>
      <w:r w:rsidRPr="001343A0">
        <w:rPr>
          <w:rFonts w:ascii="Arial" w:eastAsia="Times New Roman" w:hAnsi="Arial" w:cs="Arial"/>
          <w:color w:val="333333"/>
          <w:sz w:val="26"/>
          <w:szCs w:val="26"/>
          <w:lang w:val="en-US" w:eastAsia="en-GB"/>
        </w:rPr>
        <w:t>(Asner and Heidebrecht, 2002)</w:t>
      </w:r>
      <w:r w:rsidRPr="00491E4D">
        <w:rPr>
          <w:rFonts w:ascii="Arial" w:eastAsia="Times New Roman" w:hAnsi="Arial" w:cs="Arial"/>
          <w:color w:val="333333"/>
          <w:sz w:val="26"/>
          <w:szCs w:val="26"/>
          <w:lang w:val="en-US" w:eastAsia="en-GB"/>
        </w:rPr>
        <w:fldChar w:fldCharType="end"/>
      </w:r>
    </w:p>
    <w:p w14:paraId="7C22238F" w14:textId="77777777" w:rsidR="001343A0" w:rsidRPr="001343A0" w:rsidRDefault="001343A0" w:rsidP="001343A0">
      <w:pPr>
        <w:rPr>
          <w:rFonts w:ascii="Helvetica" w:hAnsi="Helvetica"/>
          <w:b/>
          <w:bCs/>
          <w:u w:val="single"/>
          <w:lang w:val="en-US"/>
        </w:rPr>
      </w:pPr>
    </w:p>
    <w:p w14:paraId="44BB1B30" w14:textId="77777777" w:rsidR="001343A0" w:rsidRPr="00491E4D" w:rsidRDefault="001343A0" w:rsidP="001343A0">
      <w:pPr>
        <w:rPr>
          <w:rFonts w:ascii="Helvetica" w:hAnsi="Helvetica"/>
          <w:lang w:val="en-US"/>
        </w:rPr>
      </w:pPr>
      <w:r w:rsidRPr="001343A0">
        <w:rPr>
          <w:rFonts w:ascii="Helvetica" w:hAnsi="Helvetica"/>
          <w:lang w:val="en-US"/>
        </w:rPr>
        <w:t>For discussion: one reason that richness, evenness, and soil background were seen to have weak e</w:t>
      </w:r>
      <w:r w:rsidRPr="00491E4D">
        <w:rPr>
          <w:rFonts w:ascii="Helvetica" w:hAnsi="Helvetica"/>
          <w:lang w:val="en-US"/>
        </w:rPr>
        <w:t xml:space="preserve">ffects is the narrow distribution of values in the data. </w:t>
      </w:r>
    </w:p>
    <w:p w14:paraId="590ECC30" w14:textId="77777777" w:rsidR="001343A0" w:rsidRPr="00491E4D" w:rsidRDefault="001343A0" w:rsidP="001343A0">
      <w:pPr>
        <w:rPr>
          <w:rFonts w:ascii="Helvetica" w:hAnsi="Helvetica"/>
          <w:lang w:val="en-US"/>
        </w:rPr>
      </w:pPr>
    </w:p>
    <w:p w14:paraId="27BC3FC8" w14:textId="6732896B" w:rsidR="001343A0" w:rsidRPr="00491E4D" w:rsidRDefault="001343A0" w:rsidP="001343A0">
      <w:pPr>
        <w:rPr>
          <w:rFonts w:ascii="Helvetica" w:eastAsia="Times New Roman" w:hAnsi="Helvetica" w:cs="Times New Roman"/>
          <w:lang w:val="en-US"/>
        </w:rPr>
      </w:pPr>
      <w:r w:rsidRPr="00491E4D">
        <w:rPr>
          <w:rFonts w:ascii="Helvetica" w:eastAsia="Times New Roman" w:hAnsi="Helvetica" w:cs="Times New Roman"/>
          <w:lang w:val="en-US"/>
        </w:rPr>
        <w:t xml:space="preserve">I predict that </w:t>
      </w:r>
      <w:r w:rsidR="00E80016">
        <w:rPr>
          <w:rFonts w:ascii="Helvetica" w:eastAsia="Times New Roman" w:hAnsi="Helvetica" w:cs="Times New Roman"/>
          <w:lang w:val="en-US"/>
        </w:rPr>
        <w:t>bare ground</w:t>
      </w:r>
      <w:r w:rsidRPr="00491E4D">
        <w:rPr>
          <w:rFonts w:ascii="Helvetica" w:eastAsia="Times New Roman" w:hAnsi="Helvetica" w:cs="Times New Roman"/>
          <w:lang w:val="en-US"/>
        </w:rPr>
        <w:t xml:space="preserve"> is the strongest predictor of spectral diversity, as soil has distinctly different reflectance than vegetation (</w:t>
      </w:r>
      <w:proofErr w:type="spellStart"/>
      <w:r w:rsidRPr="00491E4D">
        <w:rPr>
          <w:rFonts w:ascii="Helvetica" w:eastAsia="Times New Roman" w:hAnsi="Helvetica" w:cs="Times New Roman"/>
          <w:lang w:val="en-US"/>
        </w:rPr>
        <w:t>Gholizadeh</w:t>
      </w:r>
      <w:proofErr w:type="spellEnd"/>
      <w:r w:rsidRPr="00491E4D">
        <w:rPr>
          <w:rFonts w:ascii="Helvetica" w:eastAsia="Times New Roman" w:hAnsi="Helvetica" w:cs="Times New Roman"/>
          <w:lang w:val="en-US"/>
        </w:rPr>
        <w:t xml:space="preserve"> et al., 2018). Furthermore, soils reflectance is variable depending on local microclimatic conditions such as moisture and roughness. This potential for plot level variability </w:t>
      </w:r>
      <w:ins w:id="7" w:author="Fred Schneidereit" w:date="2020-03-13T09:13:00Z">
        <w:r w:rsidRPr="00491E4D">
          <w:rPr>
            <w:rFonts w:ascii="Helvetica" w:eastAsia="Times New Roman" w:hAnsi="Helvetica" w:cs="Times New Roman"/>
            <w:lang w:val="en-US"/>
          </w:rPr>
          <w:t xml:space="preserve">can </w:t>
        </w:r>
      </w:ins>
      <w:r w:rsidRPr="00491E4D">
        <w:rPr>
          <w:rFonts w:ascii="Helvetica" w:eastAsia="Times New Roman" w:hAnsi="Helvetica" w:cs="Times New Roman"/>
          <w:lang w:val="en-US"/>
        </w:rPr>
        <w:t>therefor</w:t>
      </w:r>
      <w:ins w:id="8" w:author="Fred Schneidereit" w:date="2020-03-13T09:13:00Z">
        <w:r w:rsidRPr="00491E4D">
          <w:rPr>
            <w:rFonts w:ascii="Helvetica" w:eastAsia="Times New Roman" w:hAnsi="Helvetica" w:cs="Times New Roman"/>
            <w:lang w:val="en-US"/>
          </w:rPr>
          <w:t>e</w:t>
        </w:r>
      </w:ins>
      <w:r w:rsidRPr="00491E4D">
        <w:rPr>
          <w:rFonts w:ascii="Helvetica" w:eastAsia="Times New Roman" w:hAnsi="Helvetica" w:cs="Times New Roman"/>
          <w:lang w:val="en-US"/>
        </w:rPr>
        <w:t xml:space="preserve"> alter spectral signatures in more complex ways, resulting </w:t>
      </w:r>
      <w:ins w:id="9" w:author="Fred Schneidereit" w:date="2020-03-13T09:13:00Z">
        <w:r w:rsidRPr="00491E4D">
          <w:rPr>
            <w:rFonts w:ascii="Helvetica" w:eastAsia="Times New Roman" w:hAnsi="Helvetica" w:cs="Times New Roman"/>
            <w:lang w:val="en-US"/>
          </w:rPr>
          <w:t xml:space="preserve">in </w:t>
        </w:r>
      </w:ins>
      <w:r w:rsidRPr="00491E4D">
        <w:rPr>
          <w:rFonts w:ascii="Helvetica" w:eastAsia="Times New Roman" w:hAnsi="Helvetica" w:cs="Times New Roman"/>
          <w:lang w:val="en-US"/>
        </w:rPr>
        <w:t xml:space="preserve">soil having the largest correspondence with spectral diversity. </w:t>
      </w:r>
    </w:p>
    <w:p w14:paraId="7BE7962C" w14:textId="77777777" w:rsidR="001343A0" w:rsidRPr="00491E4D" w:rsidRDefault="001343A0" w:rsidP="001343A0">
      <w:pPr>
        <w:rPr>
          <w:rFonts w:ascii="Helvetica" w:hAnsi="Helvetica"/>
          <w:lang w:val="en-US"/>
        </w:rPr>
      </w:pPr>
    </w:p>
    <w:p w14:paraId="7E7910DD" w14:textId="77777777" w:rsidR="001343A0" w:rsidRDefault="001343A0" w:rsidP="001343A0">
      <w:pPr>
        <w:rPr>
          <w:rFonts w:ascii="Helvetica" w:hAnsi="Helvetica"/>
          <w:b/>
          <w:bCs/>
          <w:lang w:val="en-US"/>
        </w:rPr>
      </w:pPr>
      <w:r w:rsidRPr="00491E4D">
        <w:rPr>
          <w:rFonts w:ascii="Helvetica" w:hAnsi="Helvetica"/>
          <w:b/>
          <w:bCs/>
          <w:lang w:val="en-US"/>
        </w:rPr>
        <w:t xml:space="preserve">4.4.3 How do additional environmental factors relate to </w:t>
      </w:r>
      <w:r>
        <w:rPr>
          <w:rFonts w:ascii="Helvetica" w:hAnsi="Helvetica"/>
          <w:b/>
          <w:bCs/>
          <w:lang w:val="en-US"/>
        </w:rPr>
        <w:t>spectral diversity</w:t>
      </w:r>
      <w:r w:rsidRPr="00491E4D">
        <w:rPr>
          <w:rFonts w:ascii="Helvetica" w:hAnsi="Helvetica"/>
          <w:b/>
          <w:bCs/>
          <w:lang w:val="en-US"/>
        </w:rPr>
        <w:t xml:space="preserve">? </w:t>
      </w:r>
    </w:p>
    <w:p w14:paraId="0588EA4C" w14:textId="77777777" w:rsidR="001343A0" w:rsidRDefault="001343A0" w:rsidP="001343A0">
      <w:pPr>
        <w:rPr>
          <w:rFonts w:ascii="Helvetica" w:hAnsi="Helvetica"/>
          <w:b/>
          <w:bCs/>
          <w:lang w:val="en-US"/>
        </w:rPr>
      </w:pPr>
    </w:p>
    <w:p w14:paraId="70910A66" w14:textId="77777777" w:rsidR="001343A0" w:rsidRPr="00491E4D" w:rsidRDefault="001343A0" w:rsidP="001343A0">
      <w:pPr>
        <w:rPr>
          <w:rFonts w:ascii="Helvetica" w:hAnsi="Helvetica"/>
          <w:u w:val="single"/>
          <w:lang w:val="en-US"/>
        </w:rPr>
      </w:pPr>
      <w:r w:rsidRPr="00491E4D">
        <w:rPr>
          <w:rFonts w:ascii="Helvetica" w:hAnsi="Helvetica"/>
          <w:lang w:val="en-US"/>
        </w:rPr>
        <w:t xml:space="preserve">Total cover includes both the top canopy and underlying vegetation and corresponds with denser and more complex vegetation cover. The </w:t>
      </w:r>
      <w:r w:rsidRPr="00491E4D">
        <w:rPr>
          <w:rFonts w:ascii="Helvetica" w:hAnsi="Helvetica"/>
          <w:u w:val="single"/>
          <w:lang w:val="en-US"/>
        </w:rPr>
        <w:t>close directional correspondence</w:t>
      </w:r>
      <w:r w:rsidRPr="00491E4D">
        <w:rPr>
          <w:rFonts w:ascii="Helvetica" w:hAnsi="Helvetica"/>
          <w:lang w:val="en-US"/>
        </w:rPr>
        <w:t xml:space="preserve"> of spectral diversity with total canopy cover in ordinal space, </w:t>
      </w:r>
      <w:r w:rsidRPr="00491E4D">
        <w:rPr>
          <w:rFonts w:ascii="Helvetica" w:hAnsi="Helvetica"/>
          <w:lang w:val="en-US"/>
        </w:rPr>
        <w:lastRenderedPageBreak/>
        <w:t xml:space="preserve">indicates that light interaction increased scattering of light caused by increased canopy structures, and leaf tissue composition may increase spectral diversity </w:t>
      </w:r>
    </w:p>
    <w:p w14:paraId="0748CC04" w14:textId="77777777" w:rsidR="001343A0" w:rsidRPr="00491E4D" w:rsidRDefault="001343A0" w:rsidP="001343A0">
      <w:pPr>
        <w:rPr>
          <w:rFonts w:ascii="Helvetica" w:hAnsi="Helvetica"/>
          <w:b/>
          <w:bCs/>
          <w:lang w:val="en-US"/>
        </w:rPr>
      </w:pPr>
    </w:p>
    <w:p w14:paraId="0EC76ABB" w14:textId="77777777" w:rsidR="001343A0" w:rsidRPr="009B14B8" w:rsidRDefault="001343A0" w:rsidP="001343A0">
      <w:pPr>
        <w:rPr>
          <w:rFonts w:ascii="Helvetica" w:hAnsi="Helvetica"/>
          <w:lang w:val="en-US"/>
        </w:rPr>
      </w:pPr>
      <w:r>
        <w:rPr>
          <w:rFonts w:ascii="Helvetica" w:hAnsi="Helvetica"/>
          <w:lang w:val="en-US"/>
        </w:rPr>
        <w:t>add reproductive tissue</w:t>
      </w:r>
    </w:p>
    <w:p w14:paraId="13564108" w14:textId="77777777" w:rsidR="001343A0" w:rsidRPr="00491E4D" w:rsidRDefault="001343A0" w:rsidP="001343A0">
      <w:pPr>
        <w:rPr>
          <w:rFonts w:ascii="Helvetica" w:hAnsi="Helvetica"/>
          <w:b/>
          <w:bCs/>
          <w:lang w:val="en-US"/>
        </w:rPr>
      </w:pPr>
    </w:p>
    <w:p w14:paraId="6F09931D" w14:textId="77777777" w:rsidR="001343A0" w:rsidRDefault="001343A0" w:rsidP="001343A0">
      <w:pPr>
        <w:rPr>
          <w:rFonts w:ascii="Helvetica" w:hAnsi="Helvetica"/>
          <w:b/>
          <w:bCs/>
          <w:lang w:val="en-US"/>
        </w:rPr>
      </w:pPr>
      <w:r w:rsidRPr="00491E4D">
        <w:rPr>
          <w:rFonts w:ascii="Helvetica" w:hAnsi="Helvetica"/>
          <w:b/>
          <w:bCs/>
          <w:lang w:val="en-US"/>
        </w:rPr>
        <w:t>4.5 Are closer measurements more similar than more distant measurements?</w:t>
      </w:r>
    </w:p>
    <w:p w14:paraId="5D5DBD1D" w14:textId="77777777" w:rsidR="001343A0" w:rsidRDefault="001343A0" w:rsidP="001343A0">
      <w:pPr>
        <w:rPr>
          <w:rFonts w:ascii="Helvetica" w:hAnsi="Helvetica"/>
          <w:b/>
          <w:bCs/>
          <w:lang w:val="en-US"/>
        </w:rPr>
      </w:pPr>
    </w:p>
    <w:p w14:paraId="702CEBDB" w14:textId="77777777" w:rsidR="001343A0" w:rsidRPr="00491E4D" w:rsidRDefault="001343A0" w:rsidP="001343A0">
      <w:pPr>
        <w:rPr>
          <w:rFonts w:ascii="Helvetica" w:hAnsi="Helvetica"/>
          <w:b/>
          <w:bCs/>
          <w:lang w:val="en-US"/>
        </w:rPr>
      </w:pPr>
      <w:r w:rsidRPr="00491E4D">
        <w:rPr>
          <w:rFonts w:ascii="Helvetica" w:hAnsi="Helvetica"/>
          <w:b/>
          <w:bCs/>
          <w:lang w:val="en-US"/>
        </w:rPr>
        <w:t xml:space="preserve">4.xxx Limitations </w:t>
      </w:r>
    </w:p>
    <w:p w14:paraId="06612719" w14:textId="77777777" w:rsidR="001343A0" w:rsidRPr="00491E4D" w:rsidRDefault="001343A0" w:rsidP="001343A0">
      <w:pPr>
        <w:rPr>
          <w:rFonts w:ascii="Helvetica" w:hAnsi="Helvetica"/>
          <w:b/>
          <w:bCs/>
          <w:u w:val="single"/>
          <w:lang w:val="en-US"/>
        </w:rPr>
      </w:pPr>
    </w:p>
    <w:p w14:paraId="5825AB58" w14:textId="77777777" w:rsidR="001343A0" w:rsidRPr="00491E4D" w:rsidRDefault="001343A0" w:rsidP="001343A0">
      <w:pPr>
        <w:rPr>
          <w:rFonts w:ascii="Helvetica" w:hAnsi="Helvetica"/>
          <w:b/>
          <w:bCs/>
          <w:u w:val="single"/>
          <w:lang w:val="en-US"/>
        </w:rPr>
      </w:pPr>
    </w:p>
    <w:p w14:paraId="382B30D3" w14:textId="77777777" w:rsidR="001343A0" w:rsidRPr="00491E4D" w:rsidRDefault="001343A0" w:rsidP="001343A0">
      <w:pPr>
        <w:rPr>
          <w:rFonts w:ascii="Helvetica" w:hAnsi="Helvetica"/>
          <w:lang w:val="en-US"/>
        </w:rPr>
      </w:pPr>
      <w:r w:rsidRPr="00491E4D">
        <w:rPr>
          <w:rFonts w:ascii="Helvetica" w:hAnsi="Helvetica"/>
          <w:lang w:val="en-US"/>
        </w:rPr>
        <w:t xml:space="preserve">Keep </w:t>
      </w:r>
      <w:proofErr w:type="spellStart"/>
      <w:r w:rsidRPr="00491E4D">
        <w:rPr>
          <w:rFonts w:ascii="Helvetica" w:hAnsi="Helvetica"/>
          <w:lang w:val="en-US"/>
        </w:rPr>
        <w:t>limitaions</w:t>
      </w:r>
      <w:proofErr w:type="spellEnd"/>
      <w:r w:rsidRPr="00491E4D">
        <w:rPr>
          <w:rFonts w:ascii="Helvetica" w:hAnsi="Helvetica"/>
          <w:lang w:val="en-US"/>
        </w:rPr>
        <w:t xml:space="preserve"> </w:t>
      </w:r>
      <w:proofErr w:type="spellStart"/>
      <w:r w:rsidRPr="00491E4D">
        <w:rPr>
          <w:rFonts w:ascii="Helvetica" w:hAnsi="Helvetica"/>
          <w:lang w:val="en-US"/>
        </w:rPr>
        <w:t>relativley</w:t>
      </w:r>
      <w:proofErr w:type="spellEnd"/>
      <w:r w:rsidRPr="00491E4D">
        <w:rPr>
          <w:rFonts w:ascii="Helvetica" w:hAnsi="Helvetica"/>
          <w:lang w:val="en-US"/>
        </w:rPr>
        <w:t xml:space="preserve"> short and highlight challenges in field of hyperspectral sensing, not my sort </w:t>
      </w:r>
      <w:proofErr w:type="spellStart"/>
      <w:r w:rsidRPr="00491E4D">
        <w:rPr>
          <w:rFonts w:ascii="Helvetica" w:hAnsi="Helvetica"/>
          <w:lang w:val="en-US"/>
        </w:rPr>
        <w:t>commings</w:t>
      </w:r>
      <w:proofErr w:type="spellEnd"/>
      <w:r w:rsidRPr="00491E4D">
        <w:rPr>
          <w:rFonts w:ascii="Helvetica" w:hAnsi="Helvetica"/>
          <w:lang w:val="en-US"/>
        </w:rPr>
        <w:t xml:space="preserve"> -&gt; link to table in </w:t>
      </w:r>
      <w:proofErr w:type="spellStart"/>
      <w:r w:rsidRPr="00491E4D">
        <w:rPr>
          <w:rFonts w:ascii="Helvetica" w:hAnsi="Helvetica"/>
          <w:lang w:val="en-US"/>
        </w:rPr>
        <w:t>appedex</w:t>
      </w:r>
      <w:proofErr w:type="spellEnd"/>
      <w:r w:rsidRPr="00491E4D">
        <w:rPr>
          <w:rFonts w:ascii="Helvetica" w:hAnsi="Helvetica"/>
          <w:lang w:val="en-US"/>
        </w:rPr>
        <w:t xml:space="preserve"> with ~five key challenges</w:t>
      </w:r>
    </w:p>
    <w:p w14:paraId="6BFCF108" w14:textId="77777777" w:rsidR="001343A0" w:rsidRDefault="001343A0" w:rsidP="001343A0">
      <w:pPr>
        <w:rPr>
          <w:rFonts w:ascii="Helvetica" w:hAnsi="Helvetica"/>
          <w:lang w:val="en-US"/>
        </w:rPr>
      </w:pPr>
    </w:p>
    <w:p w14:paraId="61B7ACB3" w14:textId="77777777" w:rsidR="001343A0" w:rsidRDefault="001343A0" w:rsidP="001343A0">
      <w:pPr>
        <w:rPr>
          <w:rFonts w:ascii="Helvetica" w:hAnsi="Helvetica"/>
          <w:lang w:val="en-US"/>
        </w:rPr>
      </w:pPr>
    </w:p>
    <w:p w14:paraId="5E694556" w14:textId="77777777" w:rsidR="001343A0" w:rsidRDefault="001343A0" w:rsidP="001343A0">
      <w:pPr>
        <w:rPr>
          <w:rFonts w:ascii="Helvetica" w:hAnsi="Helvetica"/>
          <w:lang w:val="en-US"/>
        </w:rPr>
      </w:pPr>
      <w:r>
        <w:rPr>
          <w:rFonts w:ascii="Helvetica" w:hAnsi="Helvetica"/>
          <w:lang w:val="en-US"/>
        </w:rPr>
        <w:t>The main limitation in my study is xxx</w:t>
      </w:r>
    </w:p>
    <w:p w14:paraId="0795ED2E" w14:textId="59F25C04" w:rsidR="001343A0" w:rsidRDefault="001343A0" w:rsidP="001343A0">
      <w:pPr>
        <w:rPr>
          <w:rFonts w:ascii="Helvetica" w:hAnsi="Helvetica"/>
          <w:lang w:val="en-US"/>
        </w:rPr>
      </w:pPr>
    </w:p>
    <w:p w14:paraId="41C0FC97" w14:textId="7F4D9D1C" w:rsidR="00AC7809" w:rsidRDefault="00AC7809" w:rsidP="001343A0">
      <w:pPr>
        <w:rPr>
          <w:rFonts w:ascii="Helvetica" w:hAnsi="Helvetica"/>
          <w:lang w:val="en-US"/>
        </w:rPr>
      </w:pPr>
      <w:r>
        <w:rPr>
          <w:rFonts w:ascii="Helvetica" w:hAnsi="Helvetica"/>
          <w:lang w:val="en-US"/>
        </w:rPr>
        <w:t xml:space="preserve">Difference between years. </w:t>
      </w:r>
    </w:p>
    <w:p w14:paraId="5F912891" w14:textId="5ECE2402" w:rsidR="004A1F9E" w:rsidRDefault="004A1F9E" w:rsidP="001343A0">
      <w:pPr>
        <w:rPr>
          <w:rFonts w:ascii="Helvetica" w:hAnsi="Helvetica"/>
          <w:lang w:val="en-US"/>
        </w:rPr>
      </w:pPr>
    </w:p>
    <w:p w14:paraId="254838B2" w14:textId="56C55231" w:rsidR="004A1F9E" w:rsidRDefault="004A1F9E" w:rsidP="001343A0">
      <w:pPr>
        <w:rPr>
          <w:rFonts w:ascii="Helvetica" w:hAnsi="Helvetica"/>
          <w:lang w:val="en-US"/>
        </w:rPr>
      </w:pPr>
      <w:r>
        <w:rPr>
          <w:rFonts w:ascii="Helvetica" w:hAnsi="Helvetica"/>
          <w:lang w:val="en-US"/>
        </w:rPr>
        <w:t xml:space="preserve">Could isolate which year is better and attempt to deduce. </w:t>
      </w:r>
    </w:p>
    <w:p w14:paraId="31163E75" w14:textId="77777777" w:rsidR="004A1F9E" w:rsidRDefault="004A1F9E" w:rsidP="001343A0">
      <w:pPr>
        <w:rPr>
          <w:rFonts w:ascii="Helvetica" w:hAnsi="Helvetica"/>
          <w:lang w:val="en-US"/>
        </w:rPr>
      </w:pPr>
    </w:p>
    <w:p w14:paraId="1DB8B7A2" w14:textId="77777777" w:rsidR="001343A0" w:rsidRDefault="001343A0" w:rsidP="001343A0">
      <w:pPr>
        <w:pStyle w:val="NormalWeb"/>
        <w:spacing w:before="0" w:beforeAutospacing="0" w:after="336" w:afterAutospacing="0"/>
        <w:rPr>
          <w:rFonts w:ascii="Arial" w:hAnsi="Arial" w:cs="Arial"/>
          <w:color w:val="555555"/>
          <w:sz w:val="21"/>
          <w:szCs w:val="21"/>
        </w:rPr>
      </w:pPr>
      <w:r>
        <w:rPr>
          <w:rFonts w:ascii="Arial" w:hAnsi="Arial" w:cs="Arial"/>
          <w:color w:val="555555"/>
          <w:sz w:val="21"/>
          <w:szCs w:val="21"/>
        </w:rPr>
        <w:t>Spectral Mixture Analysis (SMA) is a technique for estimating the proportion of each pixel that is covered by a series of known cover types - in other words, it seeks to determine the likely composition of each image pixel. Pixels that contain more than one cover type are called mixed pixels. “Pure” pixels contain only one feature or class. For example, a mixed pixel might contain vegetation, bare ground, and soil crust. A pure pixel would contain only one feature, such as vegetation. Mixed pixels can cause problems in traditional image classifications (e.g.,</w:t>
      </w:r>
      <w:r>
        <w:rPr>
          <w:rStyle w:val="apple-converted-space"/>
          <w:rFonts w:ascii="Arial" w:hAnsi="Arial" w:cs="Arial"/>
          <w:color w:val="555555"/>
          <w:sz w:val="21"/>
          <w:szCs w:val="21"/>
        </w:rPr>
        <w:t> </w:t>
      </w:r>
      <w:r>
        <w:rPr>
          <w:rFonts w:ascii="Arial" w:hAnsi="Arial" w:cs="Arial"/>
          <w:color w:val="555555"/>
          <w:sz w:val="21"/>
          <w:szCs w:val="21"/>
        </w:rPr>
        <w:fldChar w:fldCharType="begin"/>
      </w:r>
      <w:r>
        <w:rPr>
          <w:rFonts w:ascii="Arial" w:hAnsi="Arial" w:cs="Arial"/>
          <w:color w:val="555555"/>
          <w:sz w:val="21"/>
          <w:szCs w:val="21"/>
        </w:rPr>
        <w:instrText xml:space="preserve"> HYPERLINK "https://wiki.landscapetoolbox.org/doku.php/remote_sensing_methods:supervised_classification" \o "remote_sensing_methods:supervised_classification" </w:instrText>
      </w:r>
      <w:r>
        <w:rPr>
          <w:rFonts w:ascii="Arial" w:hAnsi="Arial" w:cs="Arial"/>
          <w:color w:val="555555"/>
          <w:sz w:val="21"/>
          <w:szCs w:val="21"/>
        </w:rPr>
        <w:fldChar w:fldCharType="separate"/>
      </w:r>
      <w:r>
        <w:rPr>
          <w:rStyle w:val="Hyperlink"/>
          <w:rFonts w:ascii="Arial" w:hAnsi="Arial" w:cs="Arial"/>
          <w:color w:val="284E87"/>
          <w:sz w:val="21"/>
          <w:szCs w:val="21"/>
        </w:rPr>
        <w:t>supervised</w:t>
      </w:r>
      <w:r>
        <w:rPr>
          <w:rFonts w:ascii="Arial" w:hAnsi="Arial" w:cs="Arial"/>
          <w:color w:val="555555"/>
          <w:sz w:val="21"/>
          <w:szCs w:val="21"/>
        </w:rPr>
        <w:fldChar w:fldCharType="end"/>
      </w:r>
      <w:r>
        <w:rPr>
          <w:rStyle w:val="apple-converted-space"/>
          <w:rFonts w:ascii="Arial" w:hAnsi="Arial" w:cs="Arial"/>
          <w:color w:val="555555"/>
          <w:sz w:val="21"/>
          <w:szCs w:val="21"/>
        </w:rPr>
        <w:t> </w:t>
      </w:r>
      <w:r>
        <w:rPr>
          <w:rFonts w:ascii="Arial" w:hAnsi="Arial" w:cs="Arial"/>
          <w:color w:val="555555"/>
          <w:sz w:val="21"/>
          <w:szCs w:val="21"/>
        </w:rPr>
        <w:t>or</w:t>
      </w:r>
      <w:r>
        <w:rPr>
          <w:rStyle w:val="apple-converted-space"/>
          <w:rFonts w:ascii="Arial" w:hAnsi="Arial" w:cs="Arial"/>
          <w:color w:val="555555"/>
          <w:sz w:val="21"/>
          <w:szCs w:val="21"/>
        </w:rPr>
        <w:t> </w:t>
      </w:r>
      <w:r>
        <w:rPr>
          <w:rFonts w:ascii="Arial" w:hAnsi="Arial" w:cs="Arial"/>
          <w:color w:val="555555"/>
          <w:sz w:val="21"/>
          <w:szCs w:val="21"/>
        </w:rPr>
        <w:fldChar w:fldCharType="begin"/>
      </w:r>
      <w:r>
        <w:rPr>
          <w:rFonts w:ascii="Arial" w:hAnsi="Arial" w:cs="Arial"/>
          <w:color w:val="555555"/>
          <w:sz w:val="21"/>
          <w:szCs w:val="21"/>
        </w:rPr>
        <w:instrText xml:space="preserve"> HYPERLINK "https://wiki.landscapetoolbox.org/doku.php/remote_sensing_methods:unsupervised_classification" \o "remote_sensing_methods:unsupervised_classification" </w:instrText>
      </w:r>
      <w:r>
        <w:rPr>
          <w:rFonts w:ascii="Arial" w:hAnsi="Arial" w:cs="Arial"/>
          <w:color w:val="555555"/>
          <w:sz w:val="21"/>
          <w:szCs w:val="21"/>
        </w:rPr>
        <w:fldChar w:fldCharType="separate"/>
      </w:r>
      <w:r>
        <w:rPr>
          <w:rStyle w:val="Hyperlink"/>
          <w:rFonts w:ascii="Arial" w:hAnsi="Arial" w:cs="Arial"/>
          <w:color w:val="284E87"/>
          <w:sz w:val="21"/>
          <w:szCs w:val="21"/>
        </w:rPr>
        <w:t>unsupervised classification</w:t>
      </w:r>
      <w:r>
        <w:rPr>
          <w:rFonts w:ascii="Arial" w:hAnsi="Arial" w:cs="Arial"/>
          <w:color w:val="555555"/>
          <w:sz w:val="21"/>
          <w:szCs w:val="21"/>
        </w:rPr>
        <w:fldChar w:fldCharType="end"/>
      </w:r>
      <w:r>
        <w:rPr>
          <w:rFonts w:ascii="Arial" w:hAnsi="Arial" w:cs="Arial"/>
          <w:color w:val="555555"/>
          <w:sz w:val="21"/>
          <w:szCs w:val="21"/>
        </w:rPr>
        <w:t>) because the pixel belongs to more than one class but can be assigned to only a single class. One way to address the problem of mixed pixels is to use SMA, (sometimes called subpixel analysis), and hyperspectral imagery.</w:t>
      </w:r>
      <w:r>
        <w:rPr>
          <w:rStyle w:val="apple-converted-space"/>
          <w:rFonts w:ascii="Arial" w:hAnsi="Arial" w:cs="Arial"/>
          <w:color w:val="555555"/>
          <w:sz w:val="21"/>
          <w:szCs w:val="21"/>
        </w:rPr>
        <w:t> </w:t>
      </w:r>
    </w:p>
    <w:p w14:paraId="526984FD" w14:textId="77777777" w:rsidR="001343A0" w:rsidRDefault="001343A0" w:rsidP="001343A0">
      <w:pPr>
        <w:pStyle w:val="NormalWeb"/>
        <w:spacing w:before="0" w:beforeAutospacing="0" w:after="336" w:afterAutospacing="0"/>
        <w:rPr>
          <w:rFonts w:ascii="Arial" w:hAnsi="Arial" w:cs="Arial"/>
          <w:color w:val="555555"/>
          <w:sz w:val="21"/>
          <w:szCs w:val="21"/>
        </w:rPr>
      </w:pPr>
      <w:r>
        <w:rPr>
          <w:rFonts w:ascii="Arial" w:hAnsi="Arial" w:cs="Arial"/>
          <w:color w:val="555555"/>
          <w:sz w:val="21"/>
          <w:szCs w:val="21"/>
        </w:rPr>
        <w:t>Spectral mixture analysis (SMA) determines the component parts of mixed pixels by predicting the proportion of a pixel that belongs to a particular class or feature based on the spectral characteristics of its endmembers. It converts radiance to fractions of spectral endmembers that correspond to features on the ground.</w:t>
      </w:r>
    </w:p>
    <w:p w14:paraId="351FAE29" w14:textId="77777777" w:rsidR="001343A0" w:rsidRPr="00C10D89" w:rsidRDefault="001343A0" w:rsidP="001343A0">
      <w:pPr>
        <w:rPr>
          <w:rFonts w:ascii="Helvetica" w:hAnsi="Helvetica"/>
        </w:rPr>
      </w:pPr>
    </w:p>
    <w:p w14:paraId="1B6922FA" w14:textId="77777777" w:rsidR="001343A0" w:rsidRDefault="001343A0" w:rsidP="001343A0">
      <w:pPr>
        <w:rPr>
          <w:rFonts w:ascii="Helvetica" w:hAnsi="Helvetica"/>
          <w:lang w:val="en-US"/>
        </w:rPr>
      </w:pPr>
    </w:p>
    <w:p w14:paraId="2B6FA09F" w14:textId="77777777" w:rsidR="001343A0" w:rsidRDefault="001343A0" w:rsidP="001343A0">
      <w:pPr>
        <w:rPr>
          <w:rFonts w:ascii="Helvetica" w:hAnsi="Helvetica"/>
          <w:lang w:val="en-US"/>
        </w:rPr>
      </w:pPr>
      <w:r>
        <w:rPr>
          <w:rFonts w:ascii="Helvetica" w:hAnsi="Helvetica"/>
          <w:lang w:val="en-US"/>
        </w:rPr>
        <w:t xml:space="preserve">The use of spectral mixture analysis may have improved differentiating vegetation types based on their spectral signatures. In spectral mixture analysis vegetation type is predicted by comparing the proportion correspondence of plot level spectral signatures to those of endmembers. Furthermore, Spectral mixture analysis has been shown to further be improved through dimensional reduction, based ISI band selection </w:t>
      </w:r>
      <w:r>
        <w:rPr>
          <w:rFonts w:ascii="Helvetica" w:hAnsi="Helvetica"/>
          <w:lang w:val="en-US"/>
        </w:rPr>
        <w:fldChar w:fldCharType="begin"/>
      </w:r>
      <w:r>
        <w:rPr>
          <w:rFonts w:ascii="Helvetica" w:hAnsi="Helvetica"/>
          <w:lang w:val="en-US"/>
        </w:rPr>
        <w:instrText xml:space="preserve"> ADDIN ZOTERO_ITEM CSL_CITATION {"citationID":"57MeMiQ9","properties":{"formattedCitation":"(Somers et al., 2010)","plainCitation":"(Somers et al., 2010)","noteIndex":0},"citationItems":[{"id":533,"uris":["http://zotero.org/users/local/8RirLiuI/items/E2BXLZ8R"],"uri":["http://zotero.org/users/local/8RirLiuI/items/E2BXLZ8R"],"itemData":{"id":533,"type":"article-journal","container-title":"International Journal of Remote Sensing","DOI":"10.1080/01431160903311305","ISSN":"0143-1161, 1366-5901","issue":"20","journalAbbreviation":"International Journal of Remote Sensing","language":"en","page":"5549-5568","source":"DOI.org (Crossref)","title":"An automated waveband selection technique for optimized hyperspectral mixture analysis","volume":"31","author":[{"family":"Somers","given":"B."},{"family":"Delalieux","given":"S."},{"family":"Verstraeten","given":"W. W."},{"family":"Aardt","given":"J. A. N.","non-dropping-particle":"van"},{"family":"Albrigo","given":"G. L."},{"family":"Coppin","given":"P."}],"issued":{"date-parts":[["2010",10,20]]}}}],"schema":"https://github.com/citation-style-language/schema/raw/master/csl-citation.json"} </w:instrText>
      </w:r>
      <w:r>
        <w:rPr>
          <w:rFonts w:ascii="Helvetica" w:hAnsi="Helvetica"/>
          <w:lang w:val="en-US"/>
        </w:rPr>
        <w:fldChar w:fldCharType="separate"/>
      </w:r>
      <w:r>
        <w:rPr>
          <w:rFonts w:ascii="Helvetica" w:hAnsi="Helvetica"/>
          <w:noProof/>
          <w:lang w:val="en-US"/>
        </w:rPr>
        <w:t>(Somers et al., 2010)</w:t>
      </w:r>
      <w:r>
        <w:rPr>
          <w:rFonts w:ascii="Helvetica" w:hAnsi="Helvetica"/>
          <w:lang w:val="en-US"/>
        </w:rPr>
        <w:fldChar w:fldCharType="end"/>
      </w:r>
      <w:r>
        <w:rPr>
          <w:rFonts w:ascii="Helvetica" w:hAnsi="Helvetica"/>
          <w:lang w:val="en-US"/>
        </w:rPr>
        <w:t xml:space="preserve">. </w:t>
      </w:r>
    </w:p>
    <w:p w14:paraId="7471B865" w14:textId="77777777" w:rsidR="001343A0" w:rsidRDefault="001343A0" w:rsidP="001343A0">
      <w:pPr>
        <w:rPr>
          <w:rFonts w:ascii="Helvetica" w:hAnsi="Helvetica"/>
          <w:lang w:val="en-US"/>
        </w:rPr>
      </w:pPr>
    </w:p>
    <w:p w14:paraId="49BBE337" w14:textId="77777777" w:rsidR="001343A0" w:rsidRDefault="001343A0" w:rsidP="001343A0">
      <w:pPr>
        <w:rPr>
          <w:rFonts w:ascii="Helvetica" w:hAnsi="Helvetica"/>
          <w:lang w:val="en-US"/>
        </w:rPr>
      </w:pPr>
      <w:r>
        <w:rPr>
          <w:rFonts w:ascii="Helvetica" w:hAnsi="Helvetica"/>
          <w:lang w:val="en-US"/>
        </w:rPr>
        <w:t xml:space="preserve">The use of MLRMs to assess if manual and automatic band selection improved discriminating vegetation types based on spectral signatures may have </w:t>
      </w:r>
    </w:p>
    <w:p w14:paraId="48089DCE" w14:textId="77777777" w:rsidR="001343A0" w:rsidRDefault="001343A0" w:rsidP="001343A0">
      <w:pPr>
        <w:rPr>
          <w:rFonts w:ascii="Helvetica" w:hAnsi="Helvetica"/>
          <w:lang w:val="en-US"/>
        </w:rPr>
      </w:pPr>
    </w:p>
    <w:p w14:paraId="0D9AC619" w14:textId="77777777" w:rsidR="001343A0" w:rsidRDefault="001343A0" w:rsidP="001343A0">
      <w:pPr>
        <w:rPr>
          <w:rFonts w:ascii="Helvetica" w:hAnsi="Helvetica"/>
          <w:lang w:val="en-US"/>
        </w:rPr>
      </w:pPr>
    </w:p>
    <w:p w14:paraId="05AE73E5" w14:textId="77777777" w:rsidR="001343A0" w:rsidRDefault="001343A0" w:rsidP="001343A0">
      <w:pPr>
        <w:rPr>
          <w:rFonts w:ascii="Helvetica" w:hAnsi="Helvetica"/>
          <w:lang w:val="en-US"/>
        </w:rPr>
      </w:pPr>
    </w:p>
    <w:p w14:paraId="10A0BE42" w14:textId="26E9B71C" w:rsidR="001343A0" w:rsidRDefault="001343A0" w:rsidP="001343A0">
      <w:pPr>
        <w:rPr>
          <w:rFonts w:ascii="Helvetica" w:hAnsi="Helvetica"/>
          <w:lang w:val="en-US"/>
        </w:rPr>
      </w:pPr>
      <w:r>
        <w:rPr>
          <w:rFonts w:ascii="Helvetica" w:hAnsi="Helvetica"/>
          <w:lang w:val="en-US"/>
        </w:rPr>
        <w:lastRenderedPageBreak/>
        <w:t xml:space="preserve">The use of </w:t>
      </w:r>
      <w:r w:rsidR="00EB4D3A">
        <w:rPr>
          <w:rFonts w:ascii="Helvetica" w:hAnsi="Helvetica"/>
          <w:lang w:val="en-US"/>
        </w:rPr>
        <w:t>bands</w:t>
      </w:r>
      <w:r>
        <w:rPr>
          <w:rFonts w:ascii="Helvetica" w:hAnsi="Helvetica"/>
          <w:lang w:val="en-US"/>
        </w:rPr>
        <w:t xml:space="preserve"> in the short wave infrared regions  of the spectrum (1000-2500 nm), may have improved discriminating vegetation types based on their spectral signatures </w:t>
      </w:r>
      <w:r>
        <w:rPr>
          <w:rFonts w:ascii="Helvetica" w:hAnsi="Helvetica"/>
          <w:lang w:val="en-US"/>
        </w:rPr>
        <w:fldChar w:fldCharType="begin"/>
      </w:r>
      <w:r>
        <w:rPr>
          <w:rFonts w:ascii="Helvetica" w:hAnsi="Helvetica"/>
          <w:lang w:val="en-US"/>
        </w:rPr>
        <w:instrText xml:space="preserve"> ADDIN ZOTERO_ITEM CSL_CITATION {"citationID":"OhQd0n5q","properties":{"formattedCitation":"(Wang, Gamon, Schweiger, et al., 2018)","plainCitation":"(Wang, Gamon, Schweiger, et al., 2018)","noteIndex":0},"citationItems":[{"id":508,"uris":["http://zotero.org/users/local/8RirLiuI/items/4Q9XUCYU"],"uri":["http://zotero.org/users/local/8RirLiuI/items/4Q9XUCYU"],"itemData":{"id":508,"type":"article-journal","abstract":"While remote sensing has increasingly been applied to estimate α biodiversity directly through optical diversity, there is a need to better understand the mechanisms behind the optical diversity-biodiversity relationship. Here, we examined the relative contributions of species richness, evenness, and composition to the spectral reflectance, and consider factors confounding the remote estimation of species diversity in a prairie ecosystem experiment at Cedar Creek Ecosystem Science Reserve, Minnesota. We collected hyperspectral reflectance of 16 prairie species using a tram-mounted imaging spectrometer, and a full-range field spectrometer with a leaf clip, and simulated plot-level images from both instruments with different species richness, evenness and composition. Two optical diversity metrics were explored: the coefficient of variation (CV) of spectral reflectance in space and classified species derived from Partial Least Squares Discriminant Analysis (PLS-DA), a spectral classification method. Both optical diversity metrics (CV and PLS-DA classified species) were affected by species richness and evenness. Diversity metrics that combined species richness and evenness together (e.g. Shannon's index) were more strongly correlated with optical diversity than either metric alone. Image-derived data were influenced by both leaf traits and canopy structure and showed larger spectral variability than leaf clip data, indicating that sampling methods influence optical diversity. Leaf and canopy traits both contributed to optical diversity, sometimes in complex or contradictory ways. Large within-species variation sometimes confounded biodiversity estimation from optical diversity, and a single species markedly altered the optical-biodiversity relationship. Biodiversity estimation from CV was strongly influenced by soil background, while estimation from PLS-DA classified species was not sensitive to soil background. These findings are consistent with recent empirical studies and demonstrate that modeling approaches can be used to explore effects of spatial scale and guide regional studies of biodiversity estimation using high spatial and spectral resolution remote sensing.","container-title":"Remote Sensing of Environment","DOI":"10.1016/j.rse.2018.04.010","ISSN":"0034-4257","journalAbbreviation":"Remote Sensing of Environment","language":"en","page":"218-228","source":"ScienceDirect","title":"Influence of species richness, evenness, and composition on optical diversity: A simulation study","title-short":"Influence of species richness, evenness, and composition on optical diversity","volume":"211","author":[{"family":"Wang","given":"Ran"},{"family":"Gamon","given":"John A."},{"family":"Schweiger","given":"Anna K."},{"family":"Cavender-Bares","given":"Jeannine"},{"family":"Townsend","given":"Philip A."},{"family":"Zygielbaum","given":"Arthur I."},{"family":"Kothari","given":"Shan"}],"issued":{"date-parts":[["2018",6,15]]}}}],"schema":"https://github.com/citation-style-language/schema/raw/master/csl-citation.json"} </w:instrText>
      </w:r>
      <w:r>
        <w:rPr>
          <w:rFonts w:ascii="Helvetica" w:hAnsi="Helvetica"/>
          <w:lang w:val="en-US"/>
        </w:rPr>
        <w:fldChar w:fldCharType="separate"/>
      </w:r>
      <w:r>
        <w:rPr>
          <w:rFonts w:ascii="Helvetica" w:hAnsi="Helvetica"/>
          <w:noProof/>
          <w:lang w:val="en-US"/>
        </w:rPr>
        <w:t>(Wang, Gamon, Schweiger, et al., 2018)</w:t>
      </w:r>
      <w:r>
        <w:rPr>
          <w:rFonts w:ascii="Helvetica" w:hAnsi="Helvetica"/>
          <w:lang w:val="en-US"/>
        </w:rPr>
        <w:fldChar w:fldCharType="end"/>
      </w:r>
      <w:r>
        <w:rPr>
          <w:rFonts w:ascii="Helvetica" w:hAnsi="Helvetica"/>
          <w:lang w:val="en-US"/>
        </w:rPr>
        <w:t xml:space="preserve">. </w:t>
      </w:r>
    </w:p>
    <w:p w14:paraId="01AFA7F2" w14:textId="77777777" w:rsidR="001343A0" w:rsidRDefault="001343A0" w:rsidP="001343A0">
      <w:pPr>
        <w:pStyle w:val="NormalWeb"/>
      </w:pPr>
      <w:r>
        <w:rPr>
          <w:rFonts w:ascii="AdvOT7fb33346.I" w:hAnsi="AdvOT7fb33346.I"/>
          <w:sz w:val="16"/>
          <w:szCs w:val="16"/>
        </w:rPr>
        <w:t>Species-based optical diversity (PLS-DA classi</w:t>
      </w:r>
      <w:r>
        <w:rPr>
          <w:rFonts w:ascii="AdvOT7fb33346.I+fb" w:hAnsi="AdvOT7fb33346.I+fb"/>
          <w:sz w:val="16"/>
          <w:szCs w:val="16"/>
        </w:rPr>
        <w:t>fi</w:t>
      </w:r>
      <w:r>
        <w:rPr>
          <w:rFonts w:ascii="AdvOT7fb33346.I" w:hAnsi="AdvOT7fb33346.I"/>
          <w:sz w:val="16"/>
          <w:szCs w:val="16"/>
        </w:rPr>
        <w:t xml:space="preserve">cation) </w:t>
      </w:r>
    </w:p>
    <w:p w14:paraId="4ACAAAB5" w14:textId="77777777" w:rsidR="001343A0" w:rsidRDefault="001343A0" w:rsidP="001343A0">
      <w:pPr>
        <w:pStyle w:val="NormalWeb"/>
      </w:pPr>
      <w:r>
        <w:rPr>
          <w:rFonts w:ascii="AdvOT596495f2" w:hAnsi="AdvOT596495f2"/>
          <w:sz w:val="16"/>
          <w:szCs w:val="16"/>
        </w:rPr>
        <w:t>When all spectra were included, higher classi</w:t>
      </w:r>
      <w:r>
        <w:rPr>
          <w:rFonts w:ascii="AdvOT596495f2+fb" w:hAnsi="AdvOT596495f2+fb"/>
          <w:sz w:val="16"/>
          <w:szCs w:val="16"/>
        </w:rPr>
        <w:t>fi</w:t>
      </w:r>
      <w:r>
        <w:rPr>
          <w:rFonts w:ascii="AdvOT596495f2" w:hAnsi="AdvOT596495f2"/>
          <w:sz w:val="16"/>
          <w:szCs w:val="16"/>
        </w:rPr>
        <w:t>cation accuracy and Kappa statistic values were achieved with leaf-level measurements than with image-derived measurements (Table 4). This was presumably a consequence of the image-derived spectra capturing more within-spe- cies variation than leaf-level spectra and thus overestimating the plot- level vegetation diversity. Most classi</w:t>
      </w:r>
      <w:r>
        <w:rPr>
          <w:rFonts w:ascii="AdvOT596495f2+fb" w:hAnsi="AdvOT596495f2+fb"/>
          <w:sz w:val="16"/>
          <w:szCs w:val="16"/>
        </w:rPr>
        <w:t>fi</w:t>
      </w:r>
      <w:r>
        <w:rPr>
          <w:rFonts w:ascii="AdvOT596495f2" w:hAnsi="AdvOT596495f2"/>
          <w:sz w:val="16"/>
          <w:szCs w:val="16"/>
        </w:rPr>
        <w:t>cation errors occurred among graminoid species (</w:t>
      </w:r>
      <w:r>
        <w:rPr>
          <w:rFonts w:ascii="AdvOT7fb33346.I" w:hAnsi="AdvOT7fb33346.I"/>
          <w:sz w:val="16"/>
          <w:szCs w:val="16"/>
        </w:rPr>
        <w:t xml:space="preserve">Poa pratensis, Andropogon gerardi </w:t>
      </w:r>
      <w:r>
        <w:rPr>
          <w:rFonts w:ascii="AdvOT596495f2" w:hAnsi="AdvOT596495f2"/>
          <w:sz w:val="16"/>
          <w:szCs w:val="16"/>
        </w:rPr>
        <w:t xml:space="preserve">and </w:t>
      </w:r>
      <w:r>
        <w:rPr>
          <w:rFonts w:ascii="AdvOT7fb33346.I" w:hAnsi="AdvOT7fb33346.I"/>
          <w:sz w:val="16"/>
          <w:szCs w:val="16"/>
        </w:rPr>
        <w:t>Panicum vir- gatum</w:t>
      </w:r>
      <w:r>
        <w:rPr>
          <w:rFonts w:ascii="AdvOT596495f2" w:hAnsi="AdvOT596495f2"/>
          <w:sz w:val="16"/>
          <w:szCs w:val="16"/>
        </w:rPr>
        <w:t>). For the leaf-level re</w:t>
      </w:r>
      <w:r>
        <w:rPr>
          <w:rFonts w:ascii="AdvOT596495f2+fb" w:hAnsi="AdvOT596495f2+fb"/>
          <w:sz w:val="16"/>
          <w:szCs w:val="16"/>
        </w:rPr>
        <w:t>fl</w:t>
      </w:r>
      <w:r>
        <w:rPr>
          <w:rFonts w:ascii="AdvOT596495f2" w:hAnsi="AdvOT596495f2"/>
          <w:sz w:val="16"/>
          <w:szCs w:val="16"/>
        </w:rPr>
        <w:t>ectance, using full range spectra increased the classi</w:t>
      </w:r>
      <w:r>
        <w:rPr>
          <w:rFonts w:ascii="AdvOT596495f2+fb" w:hAnsi="AdvOT596495f2+fb"/>
          <w:sz w:val="16"/>
          <w:szCs w:val="16"/>
        </w:rPr>
        <w:t>fi</w:t>
      </w:r>
      <w:r>
        <w:rPr>
          <w:rFonts w:ascii="AdvOT596495f2" w:hAnsi="AdvOT596495f2"/>
          <w:sz w:val="16"/>
          <w:szCs w:val="16"/>
        </w:rPr>
        <w:t xml:space="preserve">cation accuracy (Table 4), indicating that including in- formation in the SWIR wavelengths increased the species separability. </w:t>
      </w:r>
    </w:p>
    <w:p w14:paraId="5C03B9A5" w14:textId="77777777" w:rsidR="001343A0" w:rsidRDefault="001343A0" w:rsidP="001343A0">
      <w:pPr>
        <w:pStyle w:val="NormalWeb"/>
        <w:rPr>
          <w:rFonts w:ascii="Helvetica" w:hAnsi="Helvetica"/>
          <w:lang w:val="en-US"/>
        </w:rPr>
      </w:pPr>
    </w:p>
    <w:p w14:paraId="32FE42CA" w14:textId="730E6CAC" w:rsidR="003B7158" w:rsidRPr="003B7158" w:rsidRDefault="001343A0" w:rsidP="001343A0">
      <w:pPr>
        <w:pStyle w:val="NormalWeb"/>
        <w:rPr>
          <w:rFonts w:ascii="Helvetica" w:hAnsi="Helvetica"/>
          <w:u w:val="single"/>
          <w:lang w:val="en-US"/>
        </w:rPr>
      </w:pPr>
      <w:r>
        <w:rPr>
          <w:rFonts w:ascii="Helvetica" w:hAnsi="Helvetica"/>
          <w:u w:val="single"/>
          <w:lang w:val="en-US"/>
        </w:rPr>
        <w:t xml:space="preserve">Small-scale heterogeneity </w:t>
      </w:r>
    </w:p>
    <w:p w14:paraId="14F5C65C" w14:textId="597E4CB6" w:rsidR="001343A0" w:rsidRDefault="001343A0" w:rsidP="001343A0">
      <w:pPr>
        <w:pStyle w:val="NormalWeb"/>
        <w:rPr>
          <w:rFonts w:ascii="Helvetica" w:hAnsi="Helvetica"/>
          <w:lang w:val="en-US"/>
        </w:rPr>
      </w:pPr>
      <w:r>
        <w:rPr>
          <w:rFonts w:ascii="Helvetica" w:hAnsi="Helvetica"/>
          <w:lang w:val="en-US"/>
        </w:rPr>
        <w:t>How small-scale heterogenous factors influence spectral signatures was not assessed.</w:t>
      </w:r>
      <w:r w:rsidRPr="0063465C">
        <w:rPr>
          <w:rFonts w:ascii="Helvetica" w:hAnsi="Helvetica"/>
          <w:lang w:val="en-US"/>
        </w:rPr>
        <w:t xml:space="preserve"> </w:t>
      </w:r>
      <w:r>
        <w:rPr>
          <w:rFonts w:ascii="Helvetica" w:hAnsi="Helvetica"/>
          <w:lang w:val="en-US"/>
        </w:rPr>
        <w:t xml:space="preserve">The spectral signatures of factors as such as leaf litter, moss, and lichen could be determined by linking individual spectral measurements with point framing data. Comparing of heterogeneous factor spectral signatures with those of vegetation would help evaluate the origin of spectral variation between years. </w:t>
      </w:r>
    </w:p>
    <w:p w14:paraId="5D51D355" w14:textId="017E00D3" w:rsidR="003B7158" w:rsidRDefault="003B7158" w:rsidP="001343A0">
      <w:pPr>
        <w:pStyle w:val="NormalWeb"/>
        <w:rPr>
          <w:rFonts w:ascii="Helvetica" w:hAnsi="Helvetica"/>
          <w:lang w:val="en-US"/>
        </w:rPr>
      </w:pPr>
      <w:r>
        <w:rPr>
          <w:rFonts w:ascii="Helvetica" w:hAnsi="Helvetica"/>
          <w:lang w:val="en-US"/>
        </w:rPr>
        <w:t xml:space="preserve">Data were recorded on a subplot level and could have been used in a hierarchical model structure. By combining subplot spectral measurement with subplot point framing data, to the primary feature in the field of view of each measurement could be obtained. This could </w:t>
      </w:r>
      <w:r w:rsidR="00AC7809">
        <w:rPr>
          <w:rFonts w:ascii="Helvetica" w:hAnsi="Helvetica"/>
          <w:lang w:val="en-US"/>
        </w:rPr>
        <w:t xml:space="preserve">get spectral measurements of features such as </w:t>
      </w:r>
      <w:proofErr w:type="spellStart"/>
      <w:r w:rsidR="00AC7809">
        <w:rPr>
          <w:rFonts w:ascii="Helvetica" w:hAnsi="Helvetica"/>
          <w:lang w:val="en-US"/>
        </w:rPr>
        <w:t>bareground</w:t>
      </w:r>
      <w:proofErr w:type="spellEnd"/>
      <w:r w:rsidR="00AC7809">
        <w:rPr>
          <w:rFonts w:ascii="Helvetica" w:hAnsi="Helvetica"/>
          <w:lang w:val="en-US"/>
        </w:rPr>
        <w:t xml:space="preserve">, and directly include those into the model, rather than just cover. </w:t>
      </w:r>
    </w:p>
    <w:p w14:paraId="33C77CBB" w14:textId="77777777" w:rsidR="001343A0" w:rsidRDefault="001343A0" w:rsidP="001343A0">
      <w:pPr>
        <w:pStyle w:val="NormalWeb"/>
        <w:rPr>
          <w:rFonts w:ascii="Helvetica" w:hAnsi="Helvetica"/>
          <w:lang w:val="en-US"/>
        </w:rPr>
      </w:pPr>
      <w:r>
        <w:rPr>
          <w:rFonts w:ascii="Helvetica" w:hAnsi="Helvetica"/>
          <w:lang w:val="en-US"/>
        </w:rPr>
        <w:t>Replication? Space?</w:t>
      </w:r>
    </w:p>
    <w:p w14:paraId="0708EC73" w14:textId="77777777" w:rsidR="001343A0" w:rsidRDefault="001343A0" w:rsidP="001343A0">
      <w:pPr>
        <w:pStyle w:val="NormalWeb"/>
        <w:rPr>
          <w:rFonts w:ascii="Helvetica" w:hAnsi="Helvetica"/>
          <w:lang w:val="en-US"/>
        </w:rPr>
      </w:pPr>
      <w:r>
        <w:rPr>
          <w:rFonts w:ascii="Helvetica" w:hAnsi="Helvetica"/>
          <w:lang w:val="en-US"/>
        </w:rPr>
        <w:t xml:space="preserve">Assessing how spectral signatures are influenced by small-scale heterogenous factors would help explain observed with type variance of spectral signatures. </w:t>
      </w:r>
    </w:p>
    <w:p w14:paraId="7C63BB6F" w14:textId="77777777" w:rsidR="001343A0" w:rsidRDefault="001343A0" w:rsidP="001343A0">
      <w:pPr>
        <w:pStyle w:val="NormalWeb"/>
        <w:tabs>
          <w:tab w:val="left" w:pos="7027"/>
        </w:tabs>
        <w:rPr>
          <w:rFonts w:ascii="Helvetica" w:hAnsi="Helvetica"/>
          <w:lang w:val="en-US"/>
        </w:rPr>
      </w:pPr>
      <w:r w:rsidRPr="00EB4A72">
        <w:rPr>
          <w:rFonts w:ascii="TimesNewRomanPSMT" w:hAnsi="TimesNewRomanPSMT"/>
        </w:rPr>
        <w:t>. The some- times-dominant presence of non-vascular components (mosses and lichens) and barren ar- eas also contribute to the unique spectral signatures of tundra landscapes (Hope et al., 199</w:t>
      </w:r>
      <w:r>
        <w:rPr>
          <w:rFonts w:ascii="TimesNewRomanPSMT" w:hAnsi="TimesNewRomanPSMT"/>
        </w:rPr>
        <w:t>3</w:t>
      </w:r>
      <w:r>
        <w:rPr>
          <w:rFonts w:ascii="Helvetica" w:hAnsi="Helvetica"/>
          <w:lang w:val="en-US"/>
        </w:rPr>
        <w:tab/>
      </w:r>
    </w:p>
    <w:p w14:paraId="191A925A" w14:textId="77777777" w:rsidR="001343A0" w:rsidRPr="00EA678D" w:rsidRDefault="001343A0" w:rsidP="001343A0">
      <w:pPr>
        <w:pStyle w:val="NormalWeb"/>
        <w:tabs>
          <w:tab w:val="left" w:pos="7027"/>
        </w:tabs>
        <w:rPr>
          <w:rFonts w:ascii="TimesNewRomanPSMT" w:hAnsi="TimesNewRomanPSMT"/>
        </w:rPr>
      </w:pPr>
      <w:r w:rsidRPr="00416C02">
        <w:rPr>
          <w:rFonts w:ascii="TimesNewRomanPSMT" w:hAnsi="TimesNewRomanPSMT"/>
          <w:highlight w:val="yellow"/>
          <w:lang w:val="en-US"/>
        </w:rPr>
        <w:t>Potent</w:t>
      </w:r>
      <w:r>
        <w:rPr>
          <w:rFonts w:ascii="TimesNewRomanPSMT" w:hAnsi="TimesNewRomanPSMT"/>
          <w:highlight w:val="yellow"/>
          <w:lang w:val="en-US"/>
        </w:rPr>
        <w:t xml:space="preserve">ial for future research !!! keep subplot data and </w:t>
      </w:r>
      <w:proofErr w:type="spellStart"/>
      <w:r>
        <w:rPr>
          <w:rFonts w:ascii="TimesNewRomanPSMT" w:hAnsi="TimesNewRomanPSMT"/>
          <w:highlight w:val="yellow"/>
          <w:lang w:val="en-US"/>
        </w:rPr>
        <w:t>deserne</w:t>
      </w:r>
      <w:proofErr w:type="spellEnd"/>
      <w:r>
        <w:rPr>
          <w:rFonts w:ascii="TimesNewRomanPSMT" w:hAnsi="TimesNewRomanPSMT"/>
          <w:highlight w:val="yellow"/>
          <w:lang w:val="en-US"/>
        </w:rPr>
        <w:t xml:space="preserve"> spectral sig of </w:t>
      </w:r>
      <w:proofErr w:type="gramStart"/>
      <w:r>
        <w:rPr>
          <w:rFonts w:ascii="TimesNewRomanPSMT" w:hAnsi="TimesNewRomanPSMT"/>
          <w:highlight w:val="yellow"/>
          <w:lang w:val="en-US"/>
        </w:rPr>
        <w:t>small scale</w:t>
      </w:r>
      <w:proofErr w:type="gramEnd"/>
      <w:r>
        <w:rPr>
          <w:rFonts w:ascii="TimesNewRomanPSMT" w:hAnsi="TimesNewRomanPSMT"/>
          <w:highlight w:val="yellow"/>
          <w:lang w:val="en-US"/>
        </w:rPr>
        <w:t xml:space="preserve"> heterogeneous factors, </w:t>
      </w:r>
      <w:r w:rsidRPr="00416C02">
        <w:rPr>
          <w:rFonts w:ascii="TimesNewRomanPSMT" w:hAnsi="TimesNewRomanPSMT"/>
          <w:highlight w:val="yellow"/>
        </w:rPr>
        <w:t>van Leeuwen and Huete, (1996) have demonstrated the importance of standing litter and soil in the interpretation of biophysical parameters</w:t>
      </w:r>
      <w:r>
        <w:rPr>
          <w:rFonts w:ascii="TimesNewRomanPSMT" w:hAnsi="TimesNewRomanPSMT"/>
        </w:rPr>
        <w:t>.</w:t>
      </w:r>
    </w:p>
    <w:p w14:paraId="2B6D5872" w14:textId="77777777" w:rsidR="001343A0" w:rsidRDefault="001343A0" w:rsidP="001343A0">
      <w:pPr>
        <w:pStyle w:val="NormalWeb"/>
      </w:pPr>
      <w:r>
        <w:rPr>
          <w:rFonts w:ascii="TimesNewRomanPSMT" w:hAnsi="TimesNewRomanPSMT"/>
        </w:rPr>
        <w:t xml:space="preserve">High heterogeneity in community-scale vegetation composition, soil moisture, and an abundance of litter and non-vascular components complicates interpreta- tion of NDVI and other broadband VIs in sparsely vegetated areas and outside of </w:t>
      </w:r>
      <w:r w:rsidRPr="00416C02">
        <w:rPr>
          <w:rFonts w:ascii="TimesNewRomanPSMT" w:hAnsi="TimesNewRomanPSMT"/>
          <w:highlight w:val="yellow"/>
        </w:rPr>
        <w:t>the peak- growing season (Liu et al., 2017</w:t>
      </w:r>
      <w:r>
        <w:rPr>
          <w:rFonts w:ascii="TimesNewRomanPSMT" w:hAnsi="TimesNewRomanPSMT"/>
        </w:rPr>
        <w:t>). Buchhorn et al (2013) found that surface moisture re- duced reflectance in the NIR, in turn underestimating the biomass signal of low-Arctic tundra. Further</w:t>
      </w:r>
      <w:r w:rsidRPr="00416C02">
        <w:rPr>
          <w:rFonts w:ascii="TimesNewRomanPSMT" w:hAnsi="TimesNewRomanPSMT"/>
          <w:highlight w:val="yellow"/>
        </w:rPr>
        <w:t>, van Leeuwen and Huete, (1996) have demonstrated the importance of standing litter and soil in the interpretation of biophysical parameters</w:t>
      </w:r>
      <w:r>
        <w:rPr>
          <w:rFonts w:ascii="TimesNewRomanPSMT" w:hAnsi="TimesNewRomanPSMT"/>
        </w:rPr>
        <w:t xml:space="preserve">. These results suggest that the small-scale heterogeneity of Arctic tundra vegetation and other internal ecosystem components are not </w:t>
      </w:r>
      <w:r>
        <w:rPr>
          <w:rFonts w:ascii="TimesNewRomanPSMT" w:hAnsi="TimesNewRomanPSMT"/>
        </w:rPr>
        <w:lastRenderedPageBreak/>
        <w:t xml:space="preserve">well characterized at non-peak times, limiting our ability to gain a complete and detailed picture of vegetation change in the Arctic. </w:t>
      </w:r>
    </w:p>
    <w:p w14:paraId="1CE6C769" w14:textId="77777777" w:rsidR="001343A0" w:rsidRPr="00A547A2" w:rsidRDefault="001343A0" w:rsidP="001343A0">
      <w:pPr>
        <w:pStyle w:val="NormalWeb"/>
      </w:pPr>
      <w:r w:rsidRPr="00F12284">
        <w:rPr>
          <w:rFonts w:ascii="AdvOT596495f2" w:hAnsi="AdvOT596495f2"/>
        </w:rPr>
        <w:t xml:space="preserve">Applying spectral un-mixing to correct for soil exposure pre- sents challenges related to the </w:t>
      </w:r>
      <w:r w:rsidRPr="00F12284">
        <w:rPr>
          <w:rFonts w:ascii="AdvOT596495f2+20" w:hAnsi="AdvOT596495f2+20"/>
        </w:rPr>
        <w:t>“</w:t>
      </w:r>
      <w:r w:rsidRPr="00F12284">
        <w:rPr>
          <w:rFonts w:ascii="AdvOT596495f2" w:hAnsi="AdvOT596495f2"/>
        </w:rPr>
        <w:t>scalability</w:t>
      </w:r>
      <w:r w:rsidRPr="00F12284">
        <w:rPr>
          <w:rFonts w:ascii="AdvOT596495f2+20" w:hAnsi="AdvOT596495f2+20"/>
        </w:rPr>
        <w:t xml:space="preserve">” </w:t>
      </w:r>
      <w:r w:rsidRPr="00F12284">
        <w:rPr>
          <w:rFonts w:ascii="AdvOT596495f2" w:hAnsi="AdvOT596495f2"/>
        </w:rPr>
        <w:t xml:space="preserve">and </w:t>
      </w:r>
      <w:r w:rsidRPr="00F12284">
        <w:rPr>
          <w:rFonts w:ascii="AdvOT596495f2+20" w:hAnsi="AdvOT596495f2+20"/>
        </w:rPr>
        <w:t>“</w:t>
      </w:r>
      <w:r w:rsidRPr="00F12284">
        <w:rPr>
          <w:rFonts w:ascii="AdvOT596495f2" w:hAnsi="AdvOT596495f2"/>
        </w:rPr>
        <w:t>generality</w:t>
      </w:r>
      <w:r w:rsidRPr="00F12284">
        <w:rPr>
          <w:rFonts w:ascii="AdvOT596495f2+20" w:hAnsi="AdvOT596495f2+20"/>
        </w:rPr>
        <w:t xml:space="preserve">” </w:t>
      </w:r>
      <w:r w:rsidRPr="00F12284">
        <w:rPr>
          <w:rFonts w:ascii="AdvOT596495f2" w:hAnsi="AdvOT596495f2"/>
        </w:rPr>
        <w:t>of the spectra of endmembers (Asner and Heidebrecht, 2002; Asner and Lobell, 2000). Soil re</w:t>
      </w:r>
      <w:r w:rsidRPr="00F12284">
        <w:rPr>
          <w:rFonts w:ascii="AdvOT596495f2+fb" w:hAnsi="AdvOT596495f2+fb"/>
        </w:rPr>
        <w:t>fl</w:t>
      </w:r>
      <w:r w:rsidRPr="00F12284">
        <w:rPr>
          <w:rFonts w:ascii="AdvOT596495f2" w:hAnsi="AdvOT596495f2"/>
        </w:rPr>
        <w:t xml:space="preserve">ectance is highly sensitive to moisture and roughness (Jacquemoud et al., 1992; Pinty et al., 1998) and its re- </w:t>
      </w:r>
      <w:r w:rsidRPr="00F12284">
        <w:rPr>
          <w:rFonts w:ascii="AdvOT596495f2+fb" w:hAnsi="AdvOT596495f2+fb"/>
        </w:rPr>
        <w:t>fl</w:t>
      </w:r>
      <w:r w:rsidRPr="00F12284">
        <w:rPr>
          <w:rFonts w:ascii="AdvOT596495f2" w:hAnsi="AdvOT596495f2"/>
        </w:rPr>
        <w:t xml:space="preserve">ectance can vary within and across study sites and through time. Therefore, the spectra extracted from one site (or image) may not be applicable to another site and another time. In addition, given the </w:t>
      </w:r>
      <w:r w:rsidRPr="00F12284">
        <w:rPr>
          <w:rFonts w:ascii="AdvOT596495f2+fb" w:hAnsi="AdvOT596495f2+fb"/>
        </w:rPr>
        <w:t>fi</w:t>
      </w:r>
      <w:r w:rsidRPr="00F12284">
        <w:rPr>
          <w:rFonts w:ascii="AdvOT596495f2" w:hAnsi="AdvOT596495f2"/>
        </w:rPr>
        <w:t xml:space="preserve">ndings of this experiment, removing soil background can be a limiting factor for imaging spectrometers with moderate to coarse spatial re- solutions, where the pixel size exceeds that of individual plant canopies. However, fusion of hyperspectral data with high spatial resolution multispectral data can provide the capability to extract soil background information (Yokoya et al., 2012). </w:t>
      </w:r>
    </w:p>
    <w:p w14:paraId="5C7CD13F" w14:textId="77777777" w:rsidR="001343A0" w:rsidRPr="00943C70" w:rsidRDefault="001343A0" w:rsidP="001343A0">
      <w:pPr>
        <w:spacing w:before="100" w:beforeAutospacing="1" w:after="100" w:afterAutospacing="1"/>
        <w:rPr>
          <w:rFonts w:ascii="Times New Roman" w:eastAsia="Times New Roman" w:hAnsi="Times New Roman" w:cs="Times New Roman"/>
          <w:lang w:val="en-US" w:eastAsia="en-GB"/>
        </w:rPr>
      </w:pPr>
    </w:p>
    <w:p w14:paraId="3B745061" w14:textId="77777777" w:rsidR="001343A0" w:rsidRPr="00491E4D" w:rsidRDefault="001343A0" w:rsidP="001343A0">
      <w:pPr>
        <w:pStyle w:val="NormalWeb"/>
        <w:rPr>
          <w:rFonts w:ascii="Helvetica" w:hAnsi="Helvetica"/>
          <w:lang w:val="en-US"/>
        </w:rPr>
      </w:pPr>
      <w:r>
        <w:rPr>
          <w:rFonts w:ascii="Helvetica" w:hAnsi="Helvetica"/>
          <w:lang w:val="en-US"/>
        </w:rPr>
        <w:t>Add NIR stuff?</w:t>
      </w:r>
    </w:p>
    <w:p w14:paraId="783C61B1" w14:textId="77777777" w:rsidR="001343A0" w:rsidRDefault="001343A0" w:rsidP="001343A0">
      <w:pPr>
        <w:rPr>
          <w:rFonts w:ascii="Helvetica" w:hAnsi="Helvetica"/>
          <w:b/>
          <w:bCs/>
          <w:lang w:val="en-US"/>
        </w:rPr>
      </w:pPr>
      <w:r>
        <w:rPr>
          <w:rFonts w:ascii="Helvetica" w:hAnsi="Helvetica"/>
          <w:b/>
          <w:bCs/>
          <w:lang w:val="en-US"/>
        </w:rPr>
        <w:t>Add year stuff!!!</w:t>
      </w:r>
    </w:p>
    <w:p w14:paraId="3F7CB5F1" w14:textId="77777777" w:rsidR="001343A0" w:rsidRDefault="001343A0" w:rsidP="001343A0">
      <w:pPr>
        <w:rPr>
          <w:rFonts w:ascii="Helvetica" w:hAnsi="Helvetica"/>
          <w:b/>
          <w:bCs/>
          <w:lang w:val="en-US"/>
        </w:rPr>
      </w:pPr>
    </w:p>
    <w:p w14:paraId="2E5CB518" w14:textId="77777777" w:rsidR="001343A0" w:rsidRDefault="001343A0" w:rsidP="001343A0">
      <w:pPr>
        <w:rPr>
          <w:rFonts w:ascii="Helvetica" w:hAnsi="Helvetica"/>
          <w:b/>
          <w:bCs/>
          <w:lang w:val="en-US"/>
        </w:rPr>
      </w:pPr>
      <w:r>
        <w:rPr>
          <w:rFonts w:ascii="Helvetica" w:hAnsi="Helvetica"/>
          <w:b/>
          <w:bCs/>
          <w:lang w:val="en-US"/>
        </w:rPr>
        <w:t>4.xxx Future work</w:t>
      </w:r>
    </w:p>
    <w:p w14:paraId="359C2BB1" w14:textId="77777777" w:rsidR="001343A0" w:rsidRDefault="001343A0" w:rsidP="001343A0">
      <w:pPr>
        <w:rPr>
          <w:rFonts w:ascii="Helvetica" w:hAnsi="Helvetica"/>
          <w:b/>
          <w:bCs/>
          <w:lang w:val="en-US"/>
        </w:rPr>
      </w:pPr>
    </w:p>
    <w:p w14:paraId="4344F433" w14:textId="77777777" w:rsidR="001343A0" w:rsidRDefault="001343A0" w:rsidP="001343A0">
      <w:pPr>
        <w:rPr>
          <w:rFonts w:ascii="Helvetica" w:hAnsi="Helvetica"/>
          <w:b/>
          <w:bCs/>
          <w:lang w:val="en-US"/>
        </w:rPr>
      </w:pPr>
    </w:p>
    <w:p w14:paraId="47592CA2" w14:textId="77777777" w:rsidR="001343A0" w:rsidRDefault="001343A0" w:rsidP="001343A0">
      <w:pPr>
        <w:rPr>
          <w:rFonts w:ascii="Helvetica" w:hAnsi="Helvetica"/>
          <w:lang w:val="en-US"/>
        </w:rPr>
      </w:pPr>
      <w:r>
        <w:rPr>
          <w:rFonts w:ascii="Helvetica" w:hAnsi="Helvetica"/>
          <w:lang w:val="en-US"/>
        </w:rPr>
        <w:t xml:space="preserve">Taking measurements over multiple phenological would likely improve how spectral signatures discriminate vegetation types and predict biodiversity. In sections xxx I predicted that phenology influenced how well vegetation types discriminate based on spectral signatures. This is supported by Beamish et al., 2017, where senescence was identified when Arctic vegetation types are most spectrally most distinct. Spectral to biodiversity relationships have been found to be temporally dynamic (wang), but to date no work </w:t>
      </w:r>
      <w:proofErr w:type="spellStart"/>
      <w:r>
        <w:rPr>
          <w:rFonts w:ascii="Helvetica" w:hAnsi="Helvetica"/>
          <w:lang w:val="en-US"/>
        </w:rPr>
        <w:t>quantifs</w:t>
      </w:r>
      <w:proofErr w:type="spellEnd"/>
      <w:r>
        <w:rPr>
          <w:rFonts w:ascii="Helvetica" w:hAnsi="Helvetica"/>
          <w:lang w:val="en-US"/>
        </w:rPr>
        <w:t xml:space="preserve"> how spectral diversity changes over time. </w:t>
      </w:r>
    </w:p>
    <w:p w14:paraId="4312101A" w14:textId="77777777" w:rsidR="001343A0" w:rsidRDefault="001343A0" w:rsidP="001343A0">
      <w:pPr>
        <w:rPr>
          <w:rFonts w:ascii="Helvetica" w:hAnsi="Helvetica"/>
          <w:lang w:val="en-US"/>
        </w:rPr>
      </w:pPr>
    </w:p>
    <w:p w14:paraId="270099B4" w14:textId="77777777" w:rsidR="001343A0" w:rsidRDefault="001343A0" w:rsidP="001343A0">
      <w:pPr>
        <w:rPr>
          <w:rFonts w:ascii="Helvetica" w:hAnsi="Helvetica"/>
          <w:lang w:val="en-US"/>
        </w:rPr>
      </w:pPr>
      <w:r>
        <w:rPr>
          <w:rFonts w:ascii="Helvetica" w:hAnsi="Helvetica"/>
          <w:lang w:val="en-US"/>
        </w:rPr>
        <w:t xml:space="preserve">To date no work has been conducted to assess how spectral diversity changes over time. Assessing the </w:t>
      </w:r>
    </w:p>
    <w:p w14:paraId="5D154337" w14:textId="77777777" w:rsidR="001343A0" w:rsidRDefault="001343A0" w:rsidP="001343A0">
      <w:pPr>
        <w:rPr>
          <w:rFonts w:ascii="Helvetica" w:hAnsi="Helvetica"/>
          <w:lang w:val="en-US"/>
        </w:rPr>
      </w:pPr>
    </w:p>
    <w:p w14:paraId="13C070FF" w14:textId="77777777" w:rsidR="001343A0" w:rsidRDefault="001343A0" w:rsidP="001343A0">
      <w:pPr>
        <w:rPr>
          <w:rFonts w:ascii="Helvetica" w:hAnsi="Helvetica"/>
          <w:lang w:val="en-US"/>
        </w:rPr>
      </w:pPr>
    </w:p>
    <w:p w14:paraId="58BB9C36" w14:textId="77777777" w:rsidR="001343A0" w:rsidRDefault="001343A0" w:rsidP="001343A0">
      <w:pPr>
        <w:rPr>
          <w:rFonts w:ascii="Helvetica" w:hAnsi="Helvetica"/>
          <w:lang w:val="en-US"/>
        </w:rPr>
      </w:pPr>
      <w:r>
        <w:rPr>
          <w:rFonts w:ascii="Helvetica" w:hAnsi="Helvetica"/>
          <w:lang w:val="en-US"/>
        </w:rPr>
        <w:t xml:space="preserve">I found that the most distinct spectral region between </w:t>
      </w:r>
      <w:proofErr w:type="spellStart"/>
      <w:r>
        <w:rPr>
          <w:rFonts w:ascii="Helvetica" w:hAnsi="Helvetica"/>
          <w:lang w:val="en-US"/>
        </w:rPr>
        <w:t>vegetaion</w:t>
      </w:r>
      <w:proofErr w:type="spellEnd"/>
      <w:r>
        <w:rPr>
          <w:rFonts w:ascii="Helvetica" w:hAnsi="Helvetica"/>
          <w:lang w:val="en-US"/>
        </w:rPr>
        <w:t xml:space="preserve"> types xxx nm, </w:t>
      </w:r>
      <w:proofErr w:type="spellStart"/>
      <w:r>
        <w:rPr>
          <w:rFonts w:ascii="Helvetica" w:hAnsi="Helvetica"/>
          <w:lang w:val="en-US"/>
        </w:rPr>
        <w:t>closly</w:t>
      </w:r>
      <w:proofErr w:type="spellEnd"/>
      <w:r>
        <w:rPr>
          <w:rFonts w:ascii="Helvetica" w:hAnsi="Helvetica"/>
          <w:lang w:val="en-US"/>
        </w:rPr>
        <w:t xml:space="preserve"> corresponded with </w:t>
      </w:r>
      <w:proofErr w:type="spellStart"/>
      <w:r>
        <w:rPr>
          <w:rFonts w:ascii="Helvetica" w:hAnsi="Helvetica"/>
          <w:lang w:val="en-US"/>
        </w:rPr>
        <w:t>anethenocyian</w:t>
      </w:r>
      <w:proofErr w:type="spellEnd"/>
      <w:r>
        <w:rPr>
          <w:rFonts w:ascii="Helvetica" w:hAnsi="Helvetica"/>
          <w:lang w:val="en-US"/>
        </w:rPr>
        <w:t xml:space="preserve">, a pigment that is temporally dynamic in its concentration. Other pigments and structures are variable over time and are also likely to have an effect </w:t>
      </w:r>
      <w:proofErr w:type="spellStart"/>
      <w:r>
        <w:rPr>
          <w:rFonts w:ascii="Helvetica" w:hAnsi="Helvetica"/>
          <w:lang w:val="en-US"/>
        </w:rPr>
        <w:t>chvana</w:t>
      </w:r>
      <w:proofErr w:type="spellEnd"/>
      <w:r>
        <w:rPr>
          <w:rFonts w:ascii="Helvetica" w:hAnsi="Helvetica"/>
          <w:lang w:val="en-US"/>
        </w:rPr>
        <w:t xml:space="preserve"> 2017 </w:t>
      </w:r>
    </w:p>
    <w:p w14:paraId="30649896" w14:textId="77777777" w:rsidR="001343A0" w:rsidRDefault="001343A0" w:rsidP="001343A0">
      <w:pPr>
        <w:rPr>
          <w:rFonts w:ascii="Helvetica" w:hAnsi="Helvetica"/>
          <w:lang w:val="en-US"/>
        </w:rPr>
      </w:pPr>
    </w:p>
    <w:p w14:paraId="1E3E8B96" w14:textId="77777777" w:rsidR="001343A0" w:rsidRDefault="001343A0" w:rsidP="001343A0">
      <w:pPr>
        <w:rPr>
          <w:rFonts w:ascii="Helvetica" w:hAnsi="Helvetica"/>
          <w:b/>
          <w:bCs/>
          <w:lang w:val="en-US"/>
        </w:rPr>
      </w:pPr>
    </w:p>
    <w:p w14:paraId="607DABD8" w14:textId="77777777" w:rsidR="001343A0" w:rsidRPr="00B81EF5" w:rsidRDefault="001343A0" w:rsidP="001343A0">
      <w:pPr>
        <w:rPr>
          <w:rFonts w:ascii="Helvetica" w:hAnsi="Helvetica"/>
          <w:lang w:val="en-US"/>
        </w:rPr>
      </w:pPr>
      <w:r>
        <w:rPr>
          <w:rFonts w:ascii="Helvetica" w:hAnsi="Helvetica"/>
          <w:lang w:val="en-US"/>
        </w:rPr>
        <w:t xml:space="preserve">As indicated in sections </w:t>
      </w:r>
      <w:proofErr w:type="spellStart"/>
      <w:proofErr w:type="gramStart"/>
      <w:r>
        <w:rPr>
          <w:rFonts w:ascii="Helvetica" w:hAnsi="Helvetica"/>
          <w:lang w:val="en-US"/>
        </w:rPr>
        <w:t>xxx,xxx</w:t>
      </w:r>
      <w:proofErr w:type="gramEnd"/>
      <w:r>
        <w:rPr>
          <w:rFonts w:ascii="Helvetica" w:hAnsi="Helvetica"/>
          <w:lang w:val="en-US"/>
        </w:rPr>
        <w:t>,xxx</w:t>
      </w:r>
      <w:proofErr w:type="spellEnd"/>
      <w:r>
        <w:rPr>
          <w:rFonts w:ascii="Helvetica" w:hAnsi="Helvetica"/>
          <w:lang w:val="en-US"/>
        </w:rPr>
        <w:t xml:space="preserve">, I predict that phenology by influencing chemical and morphological characteristics may influence vegetations spectral signatures, impacting how vegetation types spectrally discriminate, as well as spectral-biodiversity relationships. </w:t>
      </w:r>
    </w:p>
    <w:p w14:paraId="503659B4" w14:textId="77777777" w:rsidR="001343A0" w:rsidRDefault="001343A0" w:rsidP="001343A0">
      <w:pPr>
        <w:rPr>
          <w:rFonts w:ascii="Helvetica" w:hAnsi="Helvetica"/>
          <w:b/>
          <w:bCs/>
          <w:lang w:val="en-US"/>
        </w:rPr>
      </w:pPr>
    </w:p>
    <w:p w14:paraId="501C3F3B" w14:textId="77777777" w:rsidR="001343A0" w:rsidRDefault="001343A0" w:rsidP="001343A0">
      <w:pPr>
        <w:rPr>
          <w:rFonts w:ascii="Helvetica" w:hAnsi="Helvetica"/>
          <w:lang w:val="en-US"/>
        </w:rPr>
      </w:pPr>
      <w:r>
        <w:rPr>
          <w:rFonts w:ascii="Helvetica" w:hAnsi="Helvetica"/>
          <w:lang w:val="en-US"/>
        </w:rPr>
        <w:lastRenderedPageBreak/>
        <w:t xml:space="preserve">To address how phenology influences spectral signatures, significant insight may be afforded, by taking spectral measurements across the growing season.  Beamish et al., 2017, identified the at senescence Arctic vegetation types are most spectrally most distinct. </w:t>
      </w:r>
    </w:p>
    <w:p w14:paraId="66B2A966" w14:textId="77777777" w:rsidR="001343A0" w:rsidRDefault="001343A0" w:rsidP="001343A0">
      <w:pPr>
        <w:rPr>
          <w:rFonts w:ascii="Helvetica" w:hAnsi="Helvetica"/>
          <w:lang w:val="en-US"/>
        </w:rPr>
      </w:pPr>
    </w:p>
    <w:p w14:paraId="6F19AEA1" w14:textId="77777777" w:rsidR="001343A0" w:rsidRPr="00194548" w:rsidRDefault="001343A0" w:rsidP="001343A0">
      <w:pPr>
        <w:rPr>
          <w:rFonts w:ascii="Helvetica" w:hAnsi="Helvetica"/>
          <w:lang w:val="en-US"/>
        </w:rPr>
      </w:pPr>
      <w:r>
        <w:rPr>
          <w:rFonts w:ascii="Helvetica" w:hAnsi="Helvetica"/>
          <w:lang w:val="en-US"/>
        </w:rPr>
        <w:t xml:space="preserve">The influence of phenology on </w:t>
      </w:r>
    </w:p>
    <w:p w14:paraId="474D4B00" w14:textId="77777777" w:rsidR="001343A0" w:rsidRDefault="001343A0" w:rsidP="001343A0">
      <w:pPr>
        <w:pStyle w:val="NormalWeb"/>
        <w:rPr>
          <w:rFonts w:ascii="Helvetica" w:hAnsi="Helvetica"/>
          <w:lang w:val="en-US"/>
        </w:rPr>
      </w:pPr>
      <w:proofErr w:type="spellStart"/>
      <w:r>
        <w:rPr>
          <w:rFonts w:ascii="Helvetica" w:hAnsi="Helvetica"/>
          <w:lang w:val="en-US"/>
        </w:rPr>
        <w:t>WhileWang</w:t>
      </w:r>
      <w:proofErr w:type="spellEnd"/>
      <w:r>
        <w:rPr>
          <w:rFonts w:ascii="Helvetica" w:hAnsi="Helvetica"/>
          <w:lang w:val="en-US"/>
        </w:rPr>
        <w:t xml:space="preserve"> et al, 2016b assessed how NDVI to biodiversity relationships change over growing season, to date there has been no work the same for spectral diversity. </w:t>
      </w:r>
      <w:r w:rsidRPr="00EF1372">
        <w:rPr>
          <w:rFonts w:ascii="Helvetica" w:hAnsi="Helvetica"/>
          <w:lang w:val="en-US"/>
        </w:rPr>
        <w:t>By</w:t>
      </w:r>
      <w:r>
        <w:rPr>
          <w:rFonts w:ascii="Helvetica" w:hAnsi="Helvetica"/>
          <w:lang w:val="en-US"/>
        </w:rPr>
        <w:t xml:space="preserve"> assessing how spectral signatures and spectral diversity changes across phenological phases, key </w:t>
      </w:r>
      <w:proofErr w:type="spellStart"/>
      <w:r>
        <w:rPr>
          <w:rFonts w:ascii="Helvetica" w:hAnsi="Helvetica"/>
          <w:lang w:val="en-US"/>
        </w:rPr>
        <w:t>physiogical</w:t>
      </w:r>
      <w:proofErr w:type="spellEnd"/>
      <w:r>
        <w:rPr>
          <w:rFonts w:ascii="Helvetica" w:hAnsi="Helvetica"/>
          <w:lang w:val="en-US"/>
        </w:rPr>
        <w:t xml:space="preserve"> drives differences in spectral signatures may be identified and drives temporally dynamic spectral-biodiversity relationship</w:t>
      </w:r>
    </w:p>
    <w:p w14:paraId="7B432A38" w14:textId="77777777" w:rsidR="001343A0" w:rsidRDefault="001343A0" w:rsidP="001343A0">
      <w:pPr>
        <w:rPr>
          <w:rFonts w:ascii="Helvetica" w:hAnsi="Helvetica"/>
          <w:lang w:val="en-US"/>
        </w:rPr>
      </w:pPr>
    </w:p>
    <w:p w14:paraId="5AB7A3C6" w14:textId="77777777" w:rsidR="001343A0" w:rsidRDefault="001343A0" w:rsidP="001343A0">
      <w:pPr>
        <w:rPr>
          <w:rFonts w:ascii="Helvetica" w:hAnsi="Helvetica"/>
          <w:lang w:val="en-US"/>
        </w:rPr>
      </w:pPr>
      <w:r>
        <w:rPr>
          <w:rFonts w:ascii="Helvetica" w:hAnsi="Helvetica"/>
          <w:lang w:val="en-US"/>
        </w:rPr>
        <w:t xml:space="preserve">Including vegetation phenology has been shown to increase spectral discrimination of vegetation types </w:t>
      </w:r>
      <w:r>
        <w:rPr>
          <w:rFonts w:ascii="Helvetica" w:hAnsi="Helvetica"/>
          <w:lang w:val="en-US"/>
        </w:rPr>
        <w:fldChar w:fldCharType="begin"/>
      </w:r>
      <w:r>
        <w:rPr>
          <w:rFonts w:ascii="Helvetica" w:hAnsi="Helvetica"/>
          <w:lang w:val="en-US"/>
        </w:rPr>
        <w:instrText xml:space="preserve"> ADDIN ZOTERO_ITEM CSL_CITATION {"citationID":"cuJMcPXi","properties":{"formattedCitation":"(Clark and Roberts, 2012)","plainCitation":"(Clark and Roberts, 2012)","noteIndex":0},"citationItems":[{"id":827,"uris":["http://zotero.org/users/local/8RirLiuI/items/L3C2H7MR"],"uri":["http://zotero.org/users/local/8RirLiuI/items/L3C2H7MR"],"itemData":{"id":827,"type":"article-journal","container-title":"Remote Sensing","DOI":"10.3390/rs4061820","ISSN":"2072-4292","issue":"6","journalAbbreviation":"Remote Sensing","language":"en","page":"1820-1855","source":"DOI.org (Crossref)","title":"Species-Level Differences in Hyperspectral Metrics among Tropical Rainforest Trees as Determined by a Tree-Based Classifier","volume":"4","author":[{"family":"Clark","given":"Matthew L."},{"family":"Roberts","given":"Dar A."}],"issued":{"date-parts":[["2012",6,18]]}}}],"schema":"https://github.com/citation-style-language/schema/raw/master/csl-citation.json"} </w:instrText>
      </w:r>
      <w:r>
        <w:rPr>
          <w:rFonts w:ascii="Helvetica" w:hAnsi="Helvetica"/>
          <w:lang w:val="en-US"/>
        </w:rPr>
        <w:fldChar w:fldCharType="separate"/>
      </w:r>
      <w:r>
        <w:rPr>
          <w:rFonts w:ascii="Helvetica" w:hAnsi="Helvetica"/>
          <w:noProof/>
          <w:lang w:val="en-US"/>
        </w:rPr>
        <w:t>(Clark and Roberts, 2012)</w:t>
      </w:r>
      <w:r>
        <w:rPr>
          <w:rFonts w:ascii="Helvetica" w:hAnsi="Helvetica"/>
          <w:lang w:val="en-US"/>
        </w:rPr>
        <w:fldChar w:fldCharType="end"/>
      </w:r>
      <w:r>
        <w:rPr>
          <w:rFonts w:ascii="Helvetica" w:hAnsi="Helvetica"/>
          <w:lang w:val="en-US"/>
        </w:rPr>
        <w:t xml:space="preserve">, (and could improve the </w:t>
      </w:r>
      <w:proofErr w:type="spellStart"/>
      <w:r>
        <w:rPr>
          <w:rFonts w:ascii="Helvetica" w:hAnsi="Helvetica"/>
          <w:lang w:val="en-US"/>
        </w:rPr>
        <w:t>imformation</w:t>
      </w:r>
      <w:proofErr w:type="spellEnd"/>
      <w:r>
        <w:rPr>
          <w:rFonts w:ascii="Helvetica" w:hAnsi="Helvetica"/>
          <w:lang w:val="en-US"/>
        </w:rPr>
        <w:t xml:space="preserve"> to improve spectral diversity hypothesis. </w:t>
      </w:r>
    </w:p>
    <w:p w14:paraId="5212BF77" w14:textId="77777777" w:rsidR="001343A0" w:rsidRDefault="001343A0" w:rsidP="001343A0">
      <w:pPr>
        <w:rPr>
          <w:rFonts w:ascii="Helvetica" w:hAnsi="Helvetica"/>
          <w:lang w:val="en-US"/>
        </w:rPr>
      </w:pPr>
    </w:p>
    <w:p w14:paraId="34481E95" w14:textId="77777777" w:rsidR="001343A0" w:rsidRDefault="001343A0" w:rsidP="001343A0">
      <w:pPr>
        <w:rPr>
          <w:rFonts w:ascii="Helvetica" w:hAnsi="Helvetica"/>
          <w:lang w:val="en-US"/>
        </w:rPr>
      </w:pPr>
      <w:r>
        <w:rPr>
          <w:rFonts w:ascii="Helvetica" w:hAnsi="Helvetica"/>
          <w:lang w:val="en-US"/>
        </w:rPr>
        <w:t xml:space="preserve">Leaf aging and chemical change has been shown to cause high variation within individual </w:t>
      </w:r>
      <w:r w:rsidRPr="008D3685">
        <w:rPr>
          <w:rFonts w:ascii="AdvOT596495f2" w:hAnsi="AdvOT596495f2"/>
        </w:rPr>
        <w:t>For example, leaf aging and se- nescence can cause high variation within individual tree canopies on par with the variation detected among di</w:t>
      </w:r>
      <w:r w:rsidRPr="008D3685">
        <w:rPr>
          <w:rFonts w:ascii="AdvOT596495f2+fb" w:hAnsi="AdvOT596495f2+fb"/>
        </w:rPr>
        <w:t>ff</w:t>
      </w:r>
      <w:r w:rsidRPr="008D3685">
        <w:rPr>
          <w:rFonts w:ascii="AdvOT596495f2" w:hAnsi="AdvOT596495f2"/>
        </w:rPr>
        <w:t>erent individuals of the same species or of that detected between species in leaf morphological, bio- chemical and spectral traits of tropical tree species (Chavana-Bryant et al., 2017)</w:t>
      </w:r>
      <w:r w:rsidRPr="00674A6E">
        <w:rPr>
          <w:rFonts w:ascii="AdvOT596495f2" w:hAnsi="AdvOT596495f2"/>
          <w:lang w:val="en-US"/>
        </w:rPr>
        <w:t xml:space="preserve"> </w:t>
      </w:r>
      <w:r>
        <w:rPr>
          <w:rFonts w:ascii="Helvetica" w:hAnsi="Helvetica"/>
          <w:lang w:val="en-US"/>
        </w:rPr>
        <w:t xml:space="preserve">The identification of </w:t>
      </w:r>
      <w:proofErr w:type="spellStart"/>
      <w:r>
        <w:rPr>
          <w:rFonts w:ascii="Helvetica" w:hAnsi="Helvetica"/>
          <w:lang w:val="en-US"/>
        </w:rPr>
        <w:t>anthenocyian</w:t>
      </w:r>
      <w:proofErr w:type="spellEnd"/>
      <w:r>
        <w:rPr>
          <w:rFonts w:ascii="Helvetica" w:hAnsi="Helvetica"/>
          <w:lang w:val="en-US"/>
        </w:rPr>
        <w:t xml:space="preserve"> as being important </w:t>
      </w:r>
      <w:proofErr w:type="spellStart"/>
      <w:r>
        <w:rPr>
          <w:rFonts w:ascii="Helvetica" w:hAnsi="Helvetica"/>
          <w:lang w:val="en-US"/>
        </w:rPr>
        <w:t>highlgihts</w:t>
      </w:r>
      <w:proofErr w:type="spellEnd"/>
      <w:r>
        <w:rPr>
          <w:rFonts w:ascii="Helvetica" w:hAnsi="Helvetica"/>
          <w:lang w:val="en-US"/>
        </w:rPr>
        <w:t xml:space="preserve"> this. In general leaf </w:t>
      </w:r>
    </w:p>
    <w:p w14:paraId="4DCA189D" w14:textId="77777777" w:rsidR="001343A0" w:rsidRDefault="001343A0" w:rsidP="001343A0">
      <w:pPr>
        <w:rPr>
          <w:rFonts w:ascii="Helvetica" w:hAnsi="Helvetica"/>
          <w:lang w:val="en-US"/>
        </w:rPr>
      </w:pPr>
    </w:p>
    <w:p w14:paraId="5D1F1ABF" w14:textId="77777777" w:rsidR="001343A0" w:rsidRPr="00D232F5" w:rsidRDefault="001343A0" w:rsidP="001343A0">
      <w:pPr>
        <w:rPr>
          <w:rFonts w:ascii="Helvetica" w:hAnsi="Helvetica"/>
          <w:lang w:val="en-US"/>
        </w:rPr>
      </w:pPr>
      <w:r>
        <w:rPr>
          <w:rFonts w:ascii="Helvetica" w:hAnsi="Helvetica"/>
          <w:lang w:val="en-US"/>
        </w:rPr>
        <w:t xml:space="preserve">Alison beamish 2017 has demonstrated that the </w:t>
      </w:r>
      <w:proofErr w:type="spellStart"/>
      <w:r>
        <w:rPr>
          <w:rFonts w:ascii="Helvetica" w:hAnsi="Helvetica"/>
          <w:lang w:val="en-US"/>
        </w:rPr>
        <w:t>senscene</w:t>
      </w:r>
      <w:proofErr w:type="spellEnd"/>
      <w:r>
        <w:rPr>
          <w:rFonts w:ascii="Helvetica" w:hAnsi="Helvetica"/>
          <w:lang w:val="en-US"/>
        </w:rPr>
        <w:t xml:space="preserve"> phase is when Arctic vegetation types differ most </w:t>
      </w:r>
      <w:proofErr w:type="spellStart"/>
      <w:r>
        <w:rPr>
          <w:rFonts w:ascii="Helvetica" w:hAnsi="Helvetica"/>
          <w:lang w:val="en-US"/>
        </w:rPr>
        <w:t>spectraly</w:t>
      </w:r>
      <w:proofErr w:type="spellEnd"/>
      <w:r>
        <w:rPr>
          <w:rFonts w:ascii="Helvetica" w:hAnsi="Helvetica"/>
          <w:lang w:val="en-US"/>
        </w:rPr>
        <w:t xml:space="preserve">. Given similar chemical and </w:t>
      </w:r>
      <w:proofErr w:type="spellStart"/>
      <w:r>
        <w:rPr>
          <w:rFonts w:ascii="Helvetica" w:hAnsi="Helvetica"/>
          <w:lang w:val="en-US"/>
        </w:rPr>
        <w:t>morhogical</w:t>
      </w:r>
      <w:proofErr w:type="spellEnd"/>
      <w:r>
        <w:rPr>
          <w:rFonts w:ascii="Helvetica" w:hAnsi="Helvetica"/>
          <w:lang w:val="en-US"/>
        </w:rPr>
        <w:t xml:space="preserve"> characteristics, (and </w:t>
      </w:r>
      <w:proofErr w:type="spellStart"/>
      <w:r>
        <w:rPr>
          <w:rFonts w:ascii="Helvetica" w:hAnsi="Helvetica"/>
          <w:lang w:val="en-US"/>
        </w:rPr>
        <w:t>correspondce</w:t>
      </w:r>
      <w:proofErr w:type="spellEnd"/>
      <w:r>
        <w:rPr>
          <w:rFonts w:ascii="Helvetica" w:hAnsi="Helvetica"/>
          <w:lang w:val="en-US"/>
        </w:rPr>
        <w:t xml:space="preserve"> between manual and automatic band selection) this might be the case here. While wang did NDVI of growing season no such work has been done with spectral diversity. </w:t>
      </w:r>
    </w:p>
    <w:p w14:paraId="0D51F7D1" w14:textId="77777777" w:rsidR="001343A0" w:rsidRDefault="001343A0" w:rsidP="001343A0">
      <w:pPr>
        <w:pStyle w:val="NormalWeb"/>
        <w:rPr>
          <w:rFonts w:ascii="Helvetica" w:hAnsi="Helvetica"/>
          <w:lang w:val="en-US"/>
        </w:rPr>
      </w:pPr>
      <w:r>
        <w:rPr>
          <w:rFonts w:ascii="Helvetica" w:hAnsi="Helvetica"/>
          <w:lang w:val="en-US"/>
        </w:rPr>
        <w:t xml:space="preserve">My </w:t>
      </w:r>
      <w:proofErr w:type="spellStart"/>
      <w:r>
        <w:rPr>
          <w:rFonts w:ascii="Helvetica" w:hAnsi="Helvetica"/>
          <w:lang w:val="en-US"/>
        </w:rPr>
        <w:t>predicitions</w:t>
      </w:r>
      <w:proofErr w:type="spellEnd"/>
      <w:r>
        <w:rPr>
          <w:rFonts w:ascii="Helvetica" w:hAnsi="Helvetica"/>
          <w:lang w:val="en-US"/>
        </w:rPr>
        <w:t xml:space="preserve"> that mean reflectance is greatest at peak (due to higher NIR matter) and spectral diversity at senescence (more pigment)</w:t>
      </w:r>
    </w:p>
    <w:p w14:paraId="1C9CCC05" w14:textId="77777777" w:rsidR="001343A0" w:rsidRDefault="001343A0" w:rsidP="001343A0">
      <w:pPr>
        <w:pStyle w:val="NormalWeb"/>
        <w:rPr>
          <w:rFonts w:ascii="Helvetica" w:hAnsi="Helvetica"/>
          <w:lang w:val="en-US"/>
        </w:rPr>
      </w:pPr>
      <w:r>
        <w:rPr>
          <w:rFonts w:ascii="Helvetica" w:hAnsi="Helvetica"/>
          <w:lang w:val="en-US"/>
        </w:rPr>
        <w:t>Temporally dynamic spectral-</w:t>
      </w:r>
      <w:proofErr w:type="spellStart"/>
      <w:r>
        <w:rPr>
          <w:rFonts w:ascii="Helvetica" w:hAnsi="Helvetica"/>
          <w:lang w:val="en-US"/>
        </w:rPr>
        <w:t>biodiveristy</w:t>
      </w:r>
      <w:proofErr w:type="spellEnd"/>
      <w:r>
        <w:rPr>
          <w:rFonts w:ascii="Helvetica" w:hAnsi="Helvetica"/>
          <w:lang w:val="en-US"/>
        </w:rPr>
        <w:t xml:space="preserve"> relationship</w:t>
      </w:r>
    </w:p>
    <w:p w14:paraId="464B8D0B" w14:textId="77777777" w:rsidR="001343A0" w:rsidRDefault="001343A0" w:rsidP="001343A0">
      <w:pPr>
        <w:ind w:firstLine="480"/>
        <w:rPr>
          <w:rFonts w:ascii="Arial" w:eastAsia="Times New Roman" w:hAnsi="Arial" w:cs="Arial"/>
          <w:color w:val="222222"/>
          <w:sz w:val="20"/>
          <w:szCs w:val="20"/>
          <w:shd w:val="clear" w:color="auto" w:fill="FFFFFF"/>
          <w:lang w:eastAsia="en-GB"/>
        </w:rPr>
      </w:pPr>
      <w:r w:rsidRPr="007147DC">
        <w:rPr>
          <w:rFonts w:ascii="Arial" w:eastAsia="Times New Roman" w:hAnsi="Arial" w:cs="Arial"/>
          <w:color w:val="222222"/>
          <w:sz w:val="20"/>
          <w:szCs w:val="20"/>
          <w:highlight w:val="yellow"/>
          <w:shd w:val="clear" w:color="auto" w:fill="FFFFFF"/>
          <w:lang w:eastAsia="en-GB"/>
        </w:rPr>
        <w:t>although the exact reasons for this deserve further study. This dynamic relationship was most likely affected by canopy development, as well as by prevailing conditions (mid-season warm, dry conditions) and flowering phenology (timing of anthesis).</w:t>
      </w:r>
    </w:p>
    <w:p w14:paraId="5B6EC5CC" w14:textId="77777777" w:rsidR="001343A0" w:rsidRPr="00EF1372" w:rsidRDefault="001343A0" w:rsidP="001343A0">
      <w:pPr>
        <w:pStyle w:val="NormalWeb"/>
        <w:rPr>
          <w:rFonts w:ascii="Helvetica" w:hAnsi="Helvetica"/>
          <w:lang w:val="en-US"/>
        </w:rPr>
      </w:pPr>
    </w:p>
    <w:p w14:paraId="43A7050A" w14:textId="77777777" w:rsidR="001343A0" w:rsidRDefault="001343A0" w:rsidP="001343A0">
      <w:pPr>
        <w:pStyle w:val="NormalWeb"/>
        <w:rPr>
          <w:rFonts w:ascii="Helvetica" w:hAnsi="Helvetica"/>
          <w:lang w:val="en-US"/>
        </w:rPr>
      </w:pPr>
      <w:r>
        <w:rPr>
          <w:rFonts w:ascii="Helvetica" w:hAnsi="Helvetica"/>
          <w:lang w:val="en-US"/>
        </w:rPr>
        <w:t>Mean reflectance</w:t>
      </w:r>
      <w:r w:rsidRPr="00016C0C">
        <w:rPr>
          <w:rFonts w:ascii="Helvetica" w:hAnsi="Helvetica"/>
          <w:lang w:val="en-US"/>
        </w:rPr>
        <w:t xml:space="preserve"> </w:t>
      </w:r>
      <w:r>
        <w:rPr>
          <w:rFonts w:ascii="Helvetica" w:hAnsi="Helvetica"/>
          <w:lang w:val="en-US"/>
        </w:rPr>
        <w:t xml:space="preserve">being </w:t>
      </w:r>
      <w:r w:rsidRPr="00016C0C">
        <w:rPr>
          <w:rFonts w:ascii="Helvetica" w:hAnsi="Helvetica"/>
          <w:lang w:val="en-US"/>
        </w:rPr>
        <w:t>a</w:t>
      </w:r>
      <w:r>
        <w:rPr>
          <w:rFonts w:ascii="Helvetica" w:hAnsi="Helvetica"/>
          <w:lang w:val="en-US"/>
        </w:rPr>
        <w:t xml:space="preserve"> stronger predictor of vegetation type may be explained by between types differences in reflectance being concentrated</w:t>
      </w:r>
      <w:r w:rsidRPr="00016C0C">
        <w:rPr>
          <w:rFonts w:ascii="Helvetica" w:hAnsi="Helvetica"/>
          <w:lang w:val="en-US"/>
        </w:rPr>
        <w:t xml:space="preserve"> in</w:t>
      </w:r>
      <w:r>
        <w:rPr>
          <w:rFonts w:ascii="Helvetica" w:hAnsi="Helvetica"/>
          <w:lang w:val="en-US"/>
        </w:rPr>
        <w:t xml:space="preserve"> only</w:t>
      </w:r>
      <w:r w:rsidRPr="00016C0C">
        <w:rPr>
          <w:rFonts w:ascii="Helvetica" w:hAnsi="Helvetica"/>
          <w:lang w:val="en-US"/>
        </w:rPr>
        <w:t xml:space="preserve"> one region of the spectrum</w:t>
      </w:r>
      <w:r>
        <w:rPr>
          <w:rFonts w:ascii="Helvetica" w:hAnsi="Helvetica"/>
          <w:lang w:val="en-US"/>
        </w:rPr>
        <w:t>. M</w:t>
      </w:r>
      <w:r w:rsidRPr="00491E4D">
        <w:rPr>
          <w:rFonts w:ascii="Helvetica" w:hAnsi="Helvetica"/>
          <w:lang w:val="en-US"/>
        </w:rPr>
        <w:t xml:space="preserve">easurements </w:t>
      </w:r>
      <w:r>
        <w:rPr>
          <w:rFonts w:ascii="Helvetica" w:hAnsi="Helvetica"/>
          <w:lang w:val="en-US"/>
        </w:rPr>
        <w:t>were</w:t>
      </w:r>
      <w:r w:rsidRPr="00491E4D">
        <w:rPr>
          <w:rFonts w:ascii="Helvetica" w:hAnsi="Helvetica"/>
          <w:lang w:val="en-US"/>
        </w:rPr>
        <w:t xml:space="preserve"> taken during the maximum canopy phenological phase, </w:t>
      </w:r>
      <w:r>
        <w:rPr>
          <w:rFonts w:ascii="Helvetica" w:hAnsi="Helvetica"/>
          <w:lang w:val="en-US"/>
        </w:rPr>
        <w:t>when</w:t>
      </w:r>
      <w:r w:rsidRPr="00491E4D">
        <w:rPr>
          <w:rFonts w:ascii="Helvetica" w:hAnsi="Helvetica"/>
          <w:lang w:val="en-US"/>
        </w:rPr>
        <w:t xml:space="preserve"> vegetation tissue density and structure </w:t>
      </w:r>
      <w:r>
        <w:rPr>
          <w:rFonts w:ascii="Helvetica" w:hAnsi="Helvetica"/>
          <w:lang w:val="en-US"/>
        </w:rPr>
        <w:t>is</w:t>
      </w:r>
      <w:r w:rsidRPr="00491E4D">
        <w:rPr>
          <w:rFonts w:ascii="Helvetica" w:hAnsi="Helvetica"/>
          <w:lang w:val="en-US"/>
        </w:rPr>
        <w:t xml:space="preserve"> most pronounced </w:t>
      </w:r>
      <w:r w:rsidRPr="00491E4D">
        <w:rPr>
          <w:rFonts w:ascii="Helvetica" w:hAnsi="Helvetica"/>
          <w:lang w:val="en-US"/>
        </w:rPr>
        <w:fldChar w:fldCharType="begin"/>
      </w:r>
      <w:r>
        <w:rPr>
          <w:rFonts w:ascii="Helvetica" w:hAnsi="Helvetica"/>
          <w:lang w:val="en-US"/>
        </w:rPr>
        <w:instrText xml:space="preserve"> ADDIN ZOTERO_ITEM CSL_CITATION {"citationID":"v3sGOMgY","properties":{"formattedCitation":"(Bratsch et al., 2016)","plainCitation":"(Bratsch et al., 2016)","noteIndex":0},"citationItems":[{"id":633,"uris":["http://zotero.org/users/local/8RirLiuI/items/L2FF9A9T"],"uri":["http://zotero.org/users/local/8RirLiuI/items/L2FF9A9T"],"itemData":{"id":633,"type":"article-journal","abstract":"Warming in the Arctic has resulted in changes in the distribution and composition of vegetation communities. Many of these changes are occurring at fine spatial scales and at the level of individual species. Broad-band, coarse-scale remote sensing methods are commonly used to assess vegetation changes in the Arctic, and may not be appropriate for detecting these fine-scale changes; however, the use of hyperspectral, high resolution data for assessing vegetation dynamics remains scarce. The aim of this paper is to assess the ability of field spectroscopy to differentiate among four vegetation communities in the Low Arctic of Alaska. Primary data were collected from the North Slope site of Ivotuk, Alaska (68.49°N, 155.74°W) and analyzed using spectrally resampled hyperspectral narrowbands (HNBs). A two-step sparse partial least squares (SPLS) and linear discriminant analysis (LDA) was used for community separation. Results from Ivotuk were then used to predict community membership at five other sites along the Dalton Highway in Arctic Alaska. Overall classification accuracy at Ivotuk ranged from 84%–94% and from 55%–91% for the Dalton Highway test sites. The results of this study suggest that hyperspectral data acquired at the field level, along with the SPLS and LDA methodology, can be used to successfully discriminate among Arctic tundra vegetation communities in Alaska, and present an improvement over broad-band, coarse-scale methods for community classification.","container-title":"Remote Sensing","DOI":"10.3390/rs8010051","issue":"1","language":"en","note":"number: 1\npublisher: Multidisciplinary Digital Publishing Institute","page":"51","source":"www.mdpi.com","title":"Differentiating among Four Arctic Tundra Plant Communities at Ivotuk, Alaska Using Field Spectroscopy","volume":"8","author":[{"family":"Bratsch","given":"Sara N."},{"family":"Epstein","given":"Howard E."},{"family":"Buchhorn","given":"Marcel"},{"family":"Walker","given":"Donald A."}],"issued":{"date-parts":[["2016",1]]}}}],"schema":"https://github.com/citation-style-language/schema/raw/master/csl-citation.json"} </w:instrText>
      </w:r>
      <w:r w:rsidRPr="00491E4D">
        <w:rPr>
          <w:rFonts w:ascii="Helvetica" w:hAnsi="Helvetica"/>
          <w:lang w:val="en-US"/>
        </w:rPr>
        <w:fldChar w:fldCharType="separate"/>
      </w:r>
      <w:r w:rsidRPr="00491E4D">
        <w:rPr>
          <w:rFonts w:ascii="Helvetica" w:hAnsi="Helvetica"/>
          <w:lang w:val="en-US"/>
        </w:rPr>
        <w:t>(Bratsch et al., 2016)</w:t>
      </w:r>
      <w:r w:rsidRPr="00491E4D">
        <w:rPr>
          <w:rFonts w:ascii="Helvetica" w:hAnsi="Helvetica"/>
          <w:lang w:val="en-US"/>
        </w:rPr>
        <w:fldChar w:fldCharType="end"/>
      </w:r>
      <w:r>
        <w:rPr>
          <w:rFonts w:ascii="Helvetica" w:hAnsi="Helvetica"/>
          <w:lang w:val="en-US"/>
        </w:rPr>
        <w:t>. Increased c</w:t>
      </w:r>
      <w:r w:rsidRPr="00491E4D">
        <w:rPr>
          <w:rFonts w:ascii="Helvetica" w:hAnsi="Helvetica"/>
          <w:lang w:val="en-US"/>
        </w:rPr>
        <w:t>anopy and vegetation density predominantly</w:t>
      </w:r>
      <w:r>
        <w:rPr>
          <w:rFonts w:ascii="Helvetica" w:hAnsi="Helvetica"/>
          <w:lang w:val="en-US"/>
        </w:rPr>
        <w:t xml:space="preserve"> </w:t>
      </w:r>
      <w:r w:rsidRPr="00491E4D">
        <w:rPr>
          <w:rFonts w:ascii="Helvetica" w:hAnsi="Helvetica"/>
          <w:lang w:val="en-US"/>
        </w:rPr>
        <w:t>amplify</w:t>
      </w:r>
      <w:r>
        <w:rPr>
          <w:rFonts w:ascii="Helvetica" w:hAnsi="Helvetica"/>
          <w:lang w:val="en-US"/>
        </w:rPr>
        <w:t xml:space="preserve"> </w:t>
      </w:r>
      <w:r w:rsidRPr="00491E4D">
        <w:rPr>
          <w:rFonts w:ascii="Helvetica" w:hAnsi="Helvetica"/>
          <w:lang w:val="en-US"/>
        </w:rPr>
        <w:t xml:space="preserve">reflectance in the NIR and IR regions of the spectrum </w:t>
      </w:r>
      <w:r>
        <w:rPr>
          <w:rFonts w:ascii="Helvetica" w:hAnsi="Helvetica"/>
          <w:lang w:val="en-US"/>
        </w:rPr>
        <w:fldChar w:fldCharType="begin"/>
      </w:r>
      <w:r>
        <w:rPr>
          <w:rFonts w:ascii="Helvetica" w:hAnsi="Helvetica"/>
          <w:lang w:val="en-US"/>
        </w:rPr>
        <w:instrText xml:space="preserve"> ADDIN ZOTERO_ITEM CSL_CITATION {"citationID":"Dl0lob6O","properties":{"formattedCitation":"(Asner and Martin, 2009; Ollinger, 2011)","plainCitation":"(Asner and Martin, 2009; Ollinger, 2011)","noteIndex":0},"citationItems":[{"id":460,"uris":["http://zotero.org/users/local/8RirLiuI/items/W2JSBDNT"],"uri":["http://zotero.org/users/local/8RirLiuI/items/W2JSBDNT"],"itemData":{"id":460,"type":"article-journal","container-title":"Frontiers in Ecology and the Environment","DOI":"10.1890/070152","ISSN":"1540-9295","issue":"5","journalAbbreviation":"Frontiers in Ecology and the Environment","language":"en","page":"269-276","source":"DOI.org (Crossref)","title":"Airborne spectranomics: mapping canopy chemical and taxonomic diversity in tropical forests","title-short":"Airborne spectranomics","volume":"7","author":[{"family":"Asner","given":"Gregory P"},{"family":"Martin","given":"Roberta E"}],"issued":{"date-parts":[["2009",6]]}}},{"id":472,"uris":["http://zotero.org/users/local/8RirLiuI/items/JBUCD3WL"],"uri":["http://zotero.org/users/local/8RirLiuI/items/JBUCD3WL"],"itemData":{"id":472,"type":"article-journal","container-title":"New Phytologist","DOI":"10.1111/j.1469-8137.2010.03536.x","ISSN":"0028646X","issue":"2","language":"en","page":"375-394","source":"DOI.org (Crossref)","title":"Sources of variability in canopy reflectance and the convergent properties of plants: Tansley review","title-short":"Sources of variability in canopy reflectance and the convergent properties of plants","volume":"189","author":[{"family":"Ollinger","given":"S. V."}],"issued":{"date-parts":[["2011",1]]}}}],"schema":"https://github.com/citation-style-language/schema/raw/master/csl-citation.json"} </w:instrText>
      </w:r>
      <w:r>
        <w:rPr>
          <w:rFonts w:ascii="Helvetica" w:hAnsi="Helvetica"/>
          <w:lang w:val="en-US"/>
        </w:rPr>
        <w:fldChar w:fldCharType="separate"/>
      </w:r>
      <w:r>
        <w:rPr>
          <w:rFonts w:ascii="Helvetica" w:hAnsi="Helvetica"/>
          <w:lang w:val="en-GB"/>
        </w:rPr>
        <w:t xml:space="preserve">(Asner and Martin, 2009; </w:t>
      </w:r>
      <w:r>
        <w:rPr>
          <w:rFonts w:ascii="Helvetica" w:hAnsi="Helvetica"/>
          <w:lang w:val="en-GB"/>
        </w:rPr>
        <w:lastRenderedPageBreak/>
        <w:t>Ollinger, 2011)</w:t>
      </w:r>
      <w:r>
        <w:rPr>
          <w:rFonts w:ascii="Helvetica" w:hAnsi="Helvetica"/>
          <w:lang w:val="en-US"/>
        </w:rPr>
        <w:fldChar w:fldCharType="end"/>
      </w:r>
      <w:r>
        <w:rPr>
          <w:rFonts w:ascii="Helvetica" w:hAnsi="Helvetica"/>
          <w:lang w:val="en-US"/>
        </w:rPr>
        <w:t>. These d</w:t>
      </w:r>
      <w:r w:rsidRPr="00491E4D">
        <w:rPr>
          <w:rFonts w:ascii="Helvetica" w:hAnsi="Helvetica"/>
          <w:lang w:val="en-US"/>
        </w:rPr>
        <w:t>ifferences</w:t>
      </w:r>
      <w:r>
        <w:rPr>
          <w:rFonts w:ascii="Helvetica" w:hAnsi="Helvetica"/>
          <w:lang w:val="en-US"/>
        </w:rPr>
        <w:t xml:space="preserve"> in reflectance</w:t>
      </w:r>
      <w:r w:rsidRPr="00491E4D">
        <w:rPr>
          <w:rFonts w:ascii="Helvetica" w:hAnsi="Helvetica"/>
          <w:lang w:val="en-US"/>
        </w:rPr>
        <w:t xml:space="preserve"> would be expressed in mean reflectance values but are not necessarily captured by spectral diversity. </w:t>
      </w:r>
      <w:r>
        <w:rPr>
          <w:rFonts w:ascii="Helvetica" w:hAnsi="Helvetica"/>
          <w:lang w:val="en-US"/>
        </w:rPr>
        <w:t xml:space="preserve"> </w:t>
      </w:r>
    </w:p>
    <w:p w14:paraId="797939FB" w14:textId="77777777" w:rsidR="001343A0" w:rsidRDefault="001343A0" w:rsidP="001343A0">
      <w:pPr>
        <w:pStyle w:val="NormalWeb"/>
        <w:rPr>
          <w:rFonts w:ascii="Helvetica" w:hAnsi="Helvetica"/>
          <w:lang w:val="en-US"/>
        </w:rPr>
      </w:pPr>
      <w:r>
        <w:rPr>
          <w:rFonts w:ascii="Helvetica" w:hAnsi="Helvetica"/>
          <w:lang w:val="en-US"/>
        </w:rPr>
        <w:t xml:space="preserve">Phenological phase may influence how vegetation type discriminate, based on mean reflectance and spectral diversity. At vegetation </w:t>
      </w:r>
      <w:r w:rsidRPr="00491E4D">
        <w:rPr>
          <w:rFonts w:ascii="Helvetica" w:hAnsi="Helvetica"/>
          <w:lang w:val="en-US"/>
        </w:rPr>
        <w:t>senescence</w:t>
      </w:r>
      <w:r>
        <w:rPr>
          <w:rFonts w:ascii="Helvetica" w:hAnsi="Helvetica"/>
          <w:lang w:val="en-US"/>
        </w:rPr>
        <w:t xml:space="preserve">, </w:t>
      </w:r>
      <w:r w:rsidRPr="00491E4D">
        <w:rPr>
          <w:rFonts w:ascii="Helvetica" w:hAnsi="Helvetica"/>
          <w:lang w:val="en-US"/>
        </w:rPr>
        <w:t xml:space="preserve">differences in chemical properties, such as photosynthetic pigmentation are most prominent </w:t>
      </w:r>
      <w:r w:rsidRPr="00491E4D">
        <w:rPr>
          <w:rFonts w:ascii="Helvetica" w:hAnsi="Helvetica"/>
          <w:lang w:val="en-US"/>
        </w:rPr>
        <w:fldChar w:fldCharType="begin"/>
      </w:r>
      <w:r>
        <w:rPr>
          <w:rFonts w:ascii="Helvetica" w:hAnsi="Helvetica"/>
          <w:lang w:val="en-US"/>
        </w:rPr>
        <w:instrText xml:space="preserve"> ADDIN ZOTERO_ITEM CSL_CITATION {"citationID":"yAH66K2F","properties":{"formattedCitation":"(Beamish et al., 2017)","plainCitation":"(Beamish et al., 2017)","noteIndex":0},"citationItems":[{"id":627,"uris":["http://zotero.org/users/local/8RirLiuI/items/GS736TSU"],"uri":["http://zotero.org/users/local/8RirLiuI/items/GS736TSU"],"itemData":{"id":627,"type":"article-journal","abstract":"Arctic tundra ecosystems exhibit small-scale variations in species composition, micro-topography as well as significant spatial and temporal variations in moisture. These attributes result in similar spectral characteristics between distinct vegetation communities. In this study we examine spectral variability at three phenological phases of leaf-out, maximum canopy, and senescence of ground-based spectroscopy, as well as a simulated Environmental Mapping and Analysis Program (EnMAP) and simulated Sentinel-2 reflectance spectra, from five dominant low-Arctic tundra vegetation communities in the Toolik Lake Research Area, Alaska, in order to inform spectral differentiation and subsequent vegetation classification at both the ground and satellite scale. We used the InStability Index (ISI), a ratio of between endmember and within endmember variability, to determine the most discriminative phenophase and wavelength regions for identification of each vegetation community. Our results show that the senescent phase was the most discriminative phenophase for the identification of the majority of communities when using both ground-based and simulated EnMAP reflectance spectra. Maximum canopy was the most discriminative phenophase for the majority of simulated Sentinel-2 reflectance data. As with previous ground-based spectral characterization of Alaskan low-Arctic tundra, the blue, red, and red-edge parts of the spectrum were most discriminative for all three reflectance datasets. Differences in vegetation colour driven by pigment dynamics appear to be the optimal areas of the spectrum for differentiation using high spectral resolution field spectroscopy and simulated hyperspectral EnMAP and multispectral Sentinel-2 reflectance spectra. The phenological aspect of this study highlights the potential exploitation of more extreme colour differences in vegetation observed during senescence when hyperspectral data is available. The results provide insight into both the community and seasonal dynamics of spectral variability to better understand and interpret currently used broadband vegetation indices and also for improved spectral unmixing of hyperspectral aerial and satellite data which is useful for a wide range of applications from fine-scale monitoring of shifting vegetation composition to the identification of vegetation vigor.","container-title":"Remote Sensing","DOI":"10.3390/rs9111200","issue":"11","language":"en","note":"number: 11\npublisher: Multidisciplinary Digital Publishing Institute","page":"1200","source":"www.mdpi.com","title":"A Phenological Approach to Spectral Differentiation of Low-Arctic Tundra Vegetation Communities, North Slope, Alaska","volume":"9","author":[{"family":"Beamish","given":"Alison Leslie"},{"family":"Coops","given":"Nicholas"},{"family":"Chabrillat","given":"Sabine"},{"family":"Heim","given":"Birgit"}],"issued":{"date-parts":[["2017",11]]}}}],"schema":"https://github.com/citation-style-language/schema/raw/master/csl-citation.json"} </w:instrText>
      </w:r>
      <w:r w:rsidRPr="00491E4D">
        <w:rPr>
          <w:rFonts w:ascii="Helvetica" w:hAnsi="Helvetica"/>
          <w:lang w:val="en-US"/>
        </w:rPr>
        <w:fldChar w:fldCharType="separate"/>
      </w:r>
      <w:r w:rsidRPr="00491E4D">
        <w:rPr>
          <w:rFonts w:ascii="Helvetica" w:hAnsi="Helvetica"/>
          <w:lang w:val="en-US"/>
        </w:rPr>
        <w:t>(Beamish et al., 2017)</w:t>
      </w:r>
      <w:r w:rsidRPr="00491E4D">
        <w:rPr>
          <w:rFonts w:ascii="Helvetica" w:hAnsi="Helvetica"/>
          <w:lang w:val="en-US"/>
        </w:rPr>
        <w:fldChar w:fldCharType="end"/>
      </w:r>
      <w:r w:rsidRPr="00491E4D">
        <w:rPr>
          <w:rFonts w:ascii="Helvetica" w:hAnsi="Helvetica"/>
          <w:lang w:val="en-US"/>
        </w:rPr>
        <w:t xml:space="preserve">. </w:t>
      </w:r>
      <w:r>
        <w:rPr>
          <w:rFonts w:ascii="Helvetica" w:hAnsi="Helvetica"/>
          <w:lang w:val="en-US"/>
        </w:rPr>
        <w:t>P</w:t>
      </w:r>
      <w:r w:rsidRPr="00491E4D">
        <w:rPr>
          <w:rFonts w:ascii="Helvetica" w:hAnsi="Helvetica"/>
          <w:lang w:val="en-US"/>
        </w:rPr>
        <w:t xml:space="preserve">hotosynthetic </w:t>
      </w:r>
      <w:r>
        <w:rPr>
          <w:rFonts w:ascii="Helvetica" w:hAnsi="Helvetica"/>
          <w:lang w:val="en-US"/>
        </w:rPr>
        <w:t>p</w:t>
      </w:r>
      <w:r w:rsidRPr="00491E4D">
        <w:rPr>
          <w:rFonts w:ascii="Helvetica" w:hAnsi="Helvetica"/>
          <w:lang w:val="en-US"/>
        </w:rPr>
        <w:t xml:space="preserve">igmentation influences reflectance across multiple </w:t>
      </w:r>
      <w:r>
        <w:rPr>
          <w:rFonts w:ascii="Helvetica" w:hAnsi="Helvetica"/>
          <w:lang w:val="en-US"/>
        </w:rPr>
        <w:t xml:space="preserve">spectral </w:t>
      </w:r>
      <w:r w:rsidRPr="00491E4D">
        <w:rPr>
          <w:rFonts w:ascii="Helvetica" w:hAnsi="Helvetica"/>
          <w:lang w:val="en-US"/>
        </w:rPr>
        <w:t>regions</w:t>
      </w:r>
      <w:r>
        <w:rPr>
          <w:rFonts w:ascii="Helvetica" w:hAnsi="Helvetica"/>
          <w:lang w:val="en-US"/>
        </w:rPr>
        <w:t>,</w:t>
      </w:r>
      <w:r w:rsidRPr="00491E4D">
        <w:rPr>
          <w:rFonts w:ascii="Helvetica" w:hAnsi="Helvetica"/>
          <w:lang w:val="en-US"/>
        </w:rPr>
        <w:t xml:space="preserve"> resulting in vegetation types showing less differentiation based on their </w:t>
      </w:r>
      <w:r>
        <w:rPr>
          <w:rFonts w:ascii="Helvetica" w:hAnsi="Helvetica"/>
          <w:lang w:val="en-US"/>
        </w:rPr>
        <w:t xml:space="preserve">mean reflectance </w:t>
      </w:r>
      <w:r>
        <w:rPr>
          <w:rFonts w:ascii="Helvetica" w:hAnsi="Helvetica"/>
          <w:lang w:val="en-US"/>
        </w:rPr>
        <w:fldChar w:fldCharType="begin"/>
      </w:r>
      <w:r>
        <w:rPr>
          <w:rFonts w:ascii="Helvetica" w:hAnsi="Helvetica"/>
          <w:lang w:val="en-US"/>
        </w:rPr>
        <w:instrText xml:space="preserve"> ADDIN ZOTERO_ITEM CSL_CITATION {"citationID":"F8tdglRA","properties":{"formattedCitation":"(Wang, Gamon, Cavender-Bares, et al., 2018b; Wang, Gamon, Schweiger, et al., 2018)","plainCitation":"(Wang, Gamon, Cavender-Bares, et al., 2018b; Wang, Gamon, Schweiger, et al., 2018)","dontUpdate":true,"noteIndex":0},"citationItems":[{"id":458,"uris":["http://zotero.org/users/local/8RirLiuI/items/3HB2Y9DQ"],"uri":["http://zotero.org/users/local/8RirLiuI/items/3HB2Y9DQ"],"itemData":{"id":458,"type":"article-journal","container-title":"Ecological Applications","DOI":"10.1002/eap.1669","ISSN":"10510761","issue":"2","journalAbbreviation":"Ecol Appl","language":"en","page":"541-556","source":"DOI.org (Crossref)","title":"The spatial sensitivity of the spectral diversity-biodiversity relationship: an experimental test in a prairie grassland","title-short":"The spatial sensitivity of the spectral diversity-biodiversity relationship","volume":"28","author":[{"family":"Wang","given":"Ran"},{"family":"Gamon","given":"John A."},{"family":"Cavender-Bares","given":"Jeannine"},{"family":"Townsend","given":"Philip A."},{"family":"Zygielbaum","given":"Arthur I."}],"issued":{"date-parts":[["2018",3]]}}},{"id":508,"uris":["http://zotero.org/users/local/8RirLiuI/items/4Q9XUCYU"],"uri":["http://zotero.org/users/local/8RirLiuI/items/4Q9XUCYU"],"itemData":{"id":508,"type":"article-journal","abstract":"While remote sensing has increasingly been applied to estimate α biodiversity directly through optical diversity, there is a need to better understand the mechanisms behind the optical diversity-biodiversity relationship. Here, we examined the relative contributions of species richness, evenness, and composition to the spectral reflectance, and consider factors confounding the remote estimation of species diversity in a prairie ecosystem experiment at Cedar Creek Ecosystem Science Reserve, Minnesota. We collected hyperspectral reflectance of 16 prairie species using a tram-mounted imaging spectrometer, and a full-range field spectrometer with a leaf clip, and simulated plot-level images from both instruments with different species richness, evenness and composition. Two optical diversity metrics were explored: the coefficient of variation (CV) of spectral reflectance in space and classified species derived from Partial Least Squares Discriminant Analysis (PLS-DA), a spectral classification method. Both optical diversity metrics (CV and PLS-DA classified species) were affected by species richness and evenness. Diversity metrics that combined species richness and evenness together (e.g. Shannon's index) were more strongly correlated with optical diversity than either metric alone. Image-derived data were influenced by both leaf traits and canopy structure and showed larger spectral variability than leaf clip data, indicating that sampling methods influence optical diversity. Leaf and canopy traits both contributed to optical diversity, sometimes in complex or contradictory ways. Large within-species variation sometimes confounded biodiversity estimation from optical diversity, and a single species markedly altered the optical-biodiversity relationship. Biodiversity estimation from CV was strongly influenced by soil background, while estimation from PLS-DA classified species was not sensitive to soil background. These findings are consistent with recent empirical studies and demonstrate that modeling approaches can be used to explore effects of spatial scale and guide regional studies of biodiversity estimation using high spatial and spectral resolution remote sensing.","container-title":"Remote Sensing of Environment","DOI":"10.1016/j.rse.2018.04.010","ISSN":"0034-4257","journalAbbreviation":"Remote Sensing of Environment","language":"en","page":"218-228","source":"ScienceDirect","title":"Influence of species richness, evenness, and composition on optical diversity: A simulation study","title-short":"Influence of species richness, evenness, and composition on optical diversity","volume":"211","author":[{"family":"Wang","given":"Ran"},{"family":"Gamon","given":"John A."},{"family":"Schweiger","given":"Anna K."},{"family":"Cavender-Bares","given":"Jeannine"},{"family":"Townsend","given":"Philip A."},{"family":"Zygielbaum","given":"Arthur I."},{"family":"Kothari","given":"Shan"}],"issued":{"date-parts":[["2018",6,15]]}}}],"schema":"https://github.com/citation-style-language/schema/raw/master/csl-citation.json"} </w:instrText>
      </w:r>
      <w:r>
        <w:rPr>
          <w:rFonts w:ascii="Helvetica" w:hAnsi="Helvetica"/>
          <w:lang w:val="en-US"/>
        </w:rPr>
        <w:fldChar w:fldCharType="separate"/>
      </w:r>
      <w:r w:rsidRPr="006E37CC">
        <w:rPr>
          <w:rFonts w:ascii="Helvetica" w:hAnsi="Helvetica"/>
          <w:noProof/>
          <w:lang w:val="en-US"/>
        </w:rPr>
        <w:t>(Wang, et al., 2018;  2018b)</w:t>
      </w:r>
      <w:r>
        <w:rPr>
          <w:rFonts w:ascii="Helvetica" w:hAnsi="Helvetica"/>
          <w:lang w:val="en-US"/>
        </w:rPr>
        <w:fldChar w:fldCharType="end"/>
      </w:r>
      <w:r w:rsidRPr="00491E4D">
        <w:rPr>
          <w:rFonts w:ascii="Helvetica" w:hAnsi="Helvetica"/>
          <w:lang w:val="en-US"/>
        </w:rPr>
        <w:t xml:space="preserve">. Spectral diversity accounts for variation across </w:t>
      </w:r>
      <w:r w:rsidRPr="006F5E56">
        <w:rPr>
          <w:rFonts w:ascii="Helvetica" w:hAnsi="Helvetica"/>
          <w:lang w:val="en-US"/>
        </w:rPr>
        <w:t>spectral regions and would be the better metric for distinguishing vegetation types</w:t>
      </w:r>
      <w:r>
        <w:rPr>
          <w:rFonts w:ascii="Helvetica" w:hAnsi="Helvetica"/>
          <w:lang w:val="en-US"/>
        </w:rPr>
        <w:t xml:space="preserve"> (ibid).</w:t>
      </w:r>
      <w:r w:rsidRPr="006E37CC">
        <w:rPr>
          <w:rFonts w:ascii="Helvetica" w:hAnsi="Helvetica"/>
          <w:lang w:val="en-US"/>
        </w:rPr>
        <w:t xml:space="preserve"> </w:t>
      </w:r>
      <w:r w:rsidRPr="006F5E56">
        <w:rPr>
          <w:rFonts w:ascii="Helvetica" w:hAnsi="Helvetica"/>
          <w:lang w:val="en-US"/>
        </w:rPr>
        <w:t xml:space="preserve">Quantifying how </w:t>
      </w:r>
      <w:r>
        <w:rPr>
          <w:rFonts w:ascii="Helvetica" w:hAnsi="Helvetica"/>
          <w:lang w:val="en-US"/>
        </w:rPr>
        <w:t>mean reflectance and spectral diversity</w:t>
      </w:r>
      <w:r w:rsidRPr="006F5E56">
        <w:rPr>
          <w:rFonts w:ascii="Helvetica" w:hAnsi="Helvetica"/>
          <w:lang w:val="en-US"/>
        </w:rPr>
        <w:t xml:space="preserve"> </w:t>
      </w:r>
      <w:r>
        <w:rPr>
          <w:rFonts w:ascii="Helvetica" w:hAnsi="Helvetica"/>
          <w:lang w:val="en-US"/>
        </w:rPr>
        <w:t>vary</w:t>
      </w:r>
      <w:r w:rsidRPr="006F5E56">
        <w:rPr>
          <w:rFonts w:ascii="Helvetica" w:hAnsi="Helvetica"/>
          <w:lang w:val="en-US"/>
        </w:rPr>
        <w:t xml:space="preserve"> </w:t>
      </w:r>
      <w:r>
        <w:rPr>
          <w:rFonts w:ascii="Helvetica" w:hAnsi="Helvetica"/>
          <w:lang w:val="en-US"/>
        </w:rPr>
        <w:t>between</w:t>
      </w:r>
      <w:r w:rsidRPr="006F5E56">
        <w:rPr>
          <w:rFonts w:ascii="Helvetica" w:hAnsi="Helvetica"/>
          <w:lang w:val="en-US"/>
        </w:rPr>
        <w:t xml:space="preserve"> </w:t>
      </w:r>
      <w:r>
        <w:rPr>
          <w:rFonts w:ascii="Helvetica" w:hAnsi="Helvetica"/>
          <w:lang w:val="en-US"/>
        </w:rPr>
        <w:t>phenological phases</w:t>
      </w:r>
      <w:r w:rsidRPr="006F5E56">
        <w:rPr>
          <w:rFonts w:ascii="Helvetica" w:hAnsi="Helvetica"/>
          <w:lang w:val="en-US"/>
        </w:rPr>
        <w:t xml:space="preserve">, could provide insight into when vegetation types are most distinct in their spectral </w:t>
      </w:r>
      <w:r>
        <w:rPr>
          <w:rFonts w:ascii="Helvetica" w:hAnsi="Helvetica"/>
          <w:lang w:val="en-US"/>
        </w:rPr>
        <w:t>signatures.</w:t>
      </w:r>
    </w:p>
    <w:p w14:paraId="3AB23ADC" w14:textId="77777777" w:rsidR="001343A0" w:rsidRDefault="001343A0" w:rsidP="001343A0">
      <w:pPr>
        <w:pStyle w:val="NormalWeb"/>
        <w:rPr>
          <w:rFonts w:ascii="Helvetica" w:hAnsi="Helvetica"/>
          <w:lang w:val="en-US"/>
        </w:rPr>
      </w:pPr>
      <w:r w:rsidRPr="006F5E56">
        <w:rPr>
          <w:rFonts w:ascii="Helvetica" w:hAnsi="Helvetica"/>
          <w:lang w:val="en-US"/>
        </w:rPr>
        <w:t xml:space="preserve">Furthermore, at senescence, environmental factors such as </w:t>
      </w:r>
      <w:r>
        <w:rPr>
          <w:rFonts w:ascii="Helvetica" w:hAnsi="Helvetica"/>
          <w:lang w:val="en-US"/>
        </w:rPr>
        <w:t>flower cover</w:t>
      </w:r>
      <w:r w:rsidRPr="0041412B">
        <w:rPr>
          <w:rFonts w:ascii="Helvetica" w:hAnsi="Helvetica"/>
          <w:lang w:val="en-US"/>
        </w:rPr>
        <w:t xml:space="preserve"> </w:t>
      </w:r>
      <w:r>
        <w:rPr>
          <w:rFonts w:ascii="Helvetica" w:hAnsi="Helvetica"/>
          <w:lang w:val="en-US"/>
        </w:rPr>
        <w:t>are</w:t>
      </w:r>
      <w:r w:rsidRPr="006F5E56">
        <w:rPr>
          <w:rFonts w:ascii="Helvetica" w:hAnsi="Helvetica"/>
          <w:lang w:val="en-US"/>
        </w:rPr>
        <w:t xml:space="preserve"> less pronounced</w:t>
      </w:r>
      <w:r>
        <w:rPr>
          <w:rFonts w:ascii="Helvetica" w:hAnsi="Helvetica"/>
          <w:lang w:val="en-US"/>
        </w:rPr>
        <w:t>.</w:t>
      </w:r>
      <w:r w:rsidRPr="006F5E56">
        <w:rPr>
          <w:rFonts w:ascii="Helvetica" w:hAnsi="Helvetica"/>
          <w:lang w:val="en-US"/>
        </w:rPr>
        <w:t xml:space="preserve"> </w:t>
      </w:r>
      <w:r>
        <w:rPr>
          <w:rFonts w:ascii="Helvetica" w:hAnsi="Helvetica"/>
          <w:lang w:val="en-US"/>
        </w:rPr>
        <w:t>I found that flower</w:t>
      </w:r>
      <w:r w:rsidRPr="006F5E56">
        <w:rPr>
          <w:rFonts w:ascii="Helvetica" w:hAnsi="Helvetica"/>
          <w:lang w:val="en-US"/>
        </w:rPr>
        <w:t xml:space="preserve"> negatively correlated with spectral diversity</w:t>
      </w:r>
      <w:r>
        <w:rPr>
          <w:rFonts w:ascii="Helvetica" w:hAnsi="Helvetica"/>
          <w:lang w:val="en-US"/>
        </w:rPr>
        <w:t xml:space="preserve"> and which have reduced as seen in </w:t>
      </w:r>
      <w:r w:rsidRPr="006F5E56">
        <w:rPr>
          <w:rFonts w:ascii="Helvetica" w:hAnsi="Helvetica"/>
          <w:lang w:val="en-US"/>
        </w:rPr>
        <w:fldChar w:fldCharType="begin"/>
      </w:r>
      <w:r>
        <w:rPr>
          <w:rFonts w:ascii="Helvetica" w:hAnsi="Helvetica"/>
          <w:lang w:val="en-US"/>
        </w:rPr>
        <w:instrText xml:space="preserve"> ADDIN ZOTERO_ITEM CSL_CITATION {"citationID":"8KmMnoXv","properties":{"formattedCitation":"(Heumann et al., 2015)","plainCitation":"(Heumann et al., 2015)","dontUpdate":true,"noteIndex":0},"citationItems":[{"id":806,"uris":["http://zotero.org/users/local/8RirLiuI/items/HAJQ3NJY"],"uri":["http://zotero.org/users/local/8RirLiuI/items/HAJQ3NJY"],"itemData":{"id":806,"type":"article-journal","container-title":"Ecological Informatics","DOI":"10.1016/j.ecoinf.2014.10.005","ISSN":"15749541","journalAbbreviation":"Ecological Informatics","language":"en","page":"29-34","source":"DOI.org (Crossref)","title":"Testing the spectral diversity hypothesis using spectroscopy data in a simulated wetland community","volume":"25","author":[{"family":"Heumann","given":"Benjamin W."},{"family":"Hackett","given":"Rachel A."},{"family":"Monfils","given":"Anna K."}],"issued":{"date-parts":[["2015",1]]}}}],"schema":"https://github.com/citation-style-language/schema/raw/master/csl-citation.json"} </w:instrText>
      </w:r>
      <w:r w:rsidRPr="006F5E56">
        <w:rPr>
          <w:rFonts w:ascii="Helvetica" w:hAnsi="Helvetica"/>
          <w:lang w:val="en-US"/>
        </w:rPr>
        <w:fldChar w:fldCharType="separate"/>
      </w:r>
      <w:r w:rsidRPr="006F5E56">
        <w:rPr>
          <w:rFonts w:ascii="Helvetica" w:hAnsi="Helvetica"/>
          <w:noProof/>
          <w:lang w:val="en-US"/>
        </w:rPr>
        <w:t>Heumann et al., 2015</w:t>
      </w:r>
      <w:r w:rsidRPr="006F5E56">
        <w:rPr>
          <w:rFonts w:ascii="Helvetica" w:hAnsi="Helvetica"/>
          <w:lang w:val="en-US"/>
        </w:rPr>
        <w:fldChar w:fldCharType="end"/>
      </w:r>
      <w:r w:rsidRPr="006F5E56">
        <w:rPr>
          <w:rFonts w:ascii="Helvetica" w:hAnsi="Helvetica"/>
          <w:lang w:val="en-US"/>
        </w:rPr>
        <w:t>.</w:t>
      </w:r>
    </w:p>
    <w:p w14:paraId="6288DA51" w14:textId="77777777" w:rsidR="001343A0" w:rsidRDefault="001343A0" w:rsidP="001343A0">
      <w:pPr>
        <w:rPr>
          <w:rFonts w:ascii="Arial" w:eastAsia="Times New Roman" w:hAnsi="Arial" w:cs="Arial"/>
          <w:color w:val="222222"/>
          <w:sz w:val="20"/>
          <w:szCs w:val="20"/>
          <w:shd w:val="clear" w:color="auto" w:fill="FFFFFF"/>
          <w:lang w:eastAsia="en-GB"/>
        </w:rPr>
      </w:pPr>
      <w:r w:rsidRPr="00C7489F">
        <w:rPr>
          <w:rFonts w:ascii="Arial" w:eastAsia="Times New Roman" w:hAnsi="Arial" w:cs="Arial"/>
          <w:color w:val="222222"/>
          <w:sz w:val="20"/>
          <w:szCs w:val="20"/>
          <w:shd w:val="clear" w:color="auto" w:fill="FFFFFF"/>
          <w:lang w:eastAsia="en-GB"/>
        </w:rPr>
        <w:t>NDVI also appeared to be affected by flowering, with the mid-season NDVI dip coincident with the period of anthesis (flower opening) for many of the dominant species (</w:t>
      </w:r>
      <w:r w:rsidRPr="00C7489F">
        <w:rPr>
          <w:rFonts w:ascii="Times New Roman" w:eastAsia="Times New Roman" w:hAnsi="Times New Roman" w:cs="Times New Roman"/>
          <w:lang w:eastAsia="en-GB"/>
        </w:rPr>
        <w:fldChar w:fldCharType="begin"/>
      </w:r>
      <w:r w:rsidRPr="00C7489F">
        <w:rPr>
          <w:rFonts w:ascii="Times New Roman" w:eastAsia="Times New Roman" w:hAnsi="Times New Roman" w:cs="Times New Roman"/>
          <w:lang w:eastAsia="en-GB"/>
        </w:rPr>
        <w:instrText xml:space="preserve"> HYPERLINK "https://www.mdpi.com/2072-4292/8/2/128/htm" \l "fig_body_display_remotesensing-08-00128-f005" </w:instrText>
      </w:r>
      <w:r w:rsidRPr="00C7489F">
        <w:rPr>
          <w:rFonts w:ascii="Times New Roman" w:eastAsia="Times New Roman" w:hAnsi="Times New Roman" w:cs="Times New Roman"/>
          <w:lang w:eastAsia="en-GB"/>
        </w:rPr>
        <w:fldChar w:fldCharType="separate"/>
      </w:r>
      <w:r w:rsidRPr="00C7489F">
        <w:rPr>
          <w:rFonts w:ascii="Arial" w:eastAsia="Times New Roman" w:hAnsi="Arial" w:cs="Arial"/>
          <w:b/>
          <w:bCs/>
          <w:color w:val="3156A2"/>
          <w:sz w:val="20"/>
          <w:szCs w:val="20"/>
          <w:u w:val="single"/>
          <w:lang w:eastAsia="en-GB"/>
        </w:rPr>
        <w:t>Figure 5</w:t>
      </w:r>
      <w:r w:rsidRPr="00C7489F">
        <w:rPr>
          <w:rFonts w:ascii="Times New Roman" w:eastAsia="Times New Roman" w:hAnsi="Times New Roman" w:cs="Times New Roman"/>
          <w:lang w:eastAsia="en-GB"/>
        </w:rPr>
        <w:fldChar w:fldCharType="end"/>
      </w:r>
      <w:r w:rsidRPr="00C7489F">
        <w:rPr>
          <w:rFonts w:ascii="Arial" w:eastAsia="Times New Roman" w:hAnsi="Arial" w:cs="Arial"/>
          <w:color w:val="222222"/>
          <w:sz w:val="20"/>
          <w:szCs w:val="20"/>
          <w:shd w:val="clear" w:color="auto" w:fill="FFFFFF"/>
          <w:lang w:eastAsia="en-GB"/>
        </w:rPr>
        <w:t>c).</w:t>
      </w:r>
    </w:p>
    <w:p w14:paraId="372C51CF" w14:textId="77777777" w:rsidR="001343A0" w:rsidRPr="00C7489F" w:rsidRDefault="001343A0" w:rsidP="001343A0">
      <w:pPr>
        <w:rPr>
          <w:rFonts w:ascii="Times New Roman" w:eastAsia="Times New Roman" w:hAnsi="Times New Roman" w:cs="Times New Roman"/>
          <w:lang w:eastAsia="en-GB"/>
        </w:rPr>
      </w:pPr>
    </w:p>
    <w:p w14:paraId="3A4B39C2" w14:textId="77777777" w:rsidR="001343A0" w:rsidRDefault="001343A0" w:rsidP="001343A0">
      <w:pPr>
        <w:ind w:firstLine="480"/>
        <w:rPr>
          <w:rFonts w:ascii="Times New Roman" w:eastAsia="Times New Roman" w:hAnsi="Times New Roman" w:cs="Times New Roman"/>
          <w:lang w:eastAsia="en-GB"/>
        </w:rPr>
      </w:pPr>
      <w:r w:rsidRPr="00067262">
        <w:rPr>
          <w:rFonts w:ascii="Times New Roman" w:eastAsia="Times New Roman" w:hAnsi="Times New Roman" w:cs="Times New Roman"/>
          <w:lang w:eastAsia="en-GB"/>
        </w:rPr>
        <w:t>the time of maximum flower opening, which has also been shown to reduce NDVI depending upon flower color and its influence on the reflectance spectrum [</w:t>
      </w:r>
      <w:r w:rsidRPr="00067262">
        <w:rPr>
          <w:rFonts w:ascii="Times New Roman" w:eastAsia="Times New Roman" w:hAnsi="Times New Roman" w:cs="Times New Roman"/>
          <w:lang w:eastAsia="en-GB"/>
        </w:rPr>
        <w:fldChar w:fldCharType="begin"/>
      </w:r>
      <w:r w:rsidRPr="00067262">
        <w:rPr>
          <w:rFonts w:ascii="Times New Roman" w:eastAsia="Times New Roman" w:hAnsi="Times New Roman" w:cs="Times New Roman"/>
          <w:lang w:eastAsia="en-GB"/>
        </w:rPr>
        <w:instrText xml:space="preserve"> HYPERLINK "https://www.mdpi.com/2072-4292/8/2/128/htm" \l "B34-remotesensing-08-00128" \o "" </w:instrText>
      </w:r>
      <w:r w:rsidRPr="00067262">
        <w:rPr>
          <w:rFonts w:ascii="Times New Roman" w:eastAsia="Times New Roman" w:hAnsi="Times New Roman" w:cs="Times New Roman"/>
          <w:lang w:eastAsia="en-GB"/>
        </w:rPr>
        <w:fldChar w:fldCharType="separate"/>
      </w:r>
      <w:r w:rsidRPr="00067262">
        <w:rPr>
          <w:rFonts w:ascii="Times New Roman" w:eastAsia="Times New Roman" w:hAnsi="Times New Roman" w:cs="Times New Roman"/>
          <w:b/>
          <w:bCs/>
          <w:color w:val="3156A2"/>
          <w:u w:val="single"/>
          <w:lang w:eastAsia="en-GB"/>
        </w:rPr>
        <w:t>34</w:t>
      </w:r>
      <w:r w:rsidRPr="00067262">
        <w:rPr>
          <w:rFonts w:ascii="Times New Roman" w:eastAsia="Times New Roman" w:hAnsi="Times New Roman" w:cs="Times New Roman"/>
          <w:lang w:eastAsia="en-GB"/>
        </w:rPr>
        <w:fldChar w:fldCharType="end"/>
      </w:r>
      <w:r w:rsidRPr="00067262">
        <w:rPr>
          <w:rFonts w:ascii="Times New Roman" w:eastAsia="Times New Roman" w:hAnsi="Times New Roman" w:cs="Times New Roman"/>
          <w:lang w:eastAsia="en-GB"/>
        </w:rPr>
        <w:t>,</w:t>
      </w:r>
      <w:r w:rsidRPr="00067262">
        <w:rPr>
          <w:rFonts w:ascii="Times New Roman" w:eastAsia="Times New Roman" w:hAnsi="Times New Roman" w:cs="Times New Roman"/>
          <w:lang w:eastAsia="en-GB"/>
        </w:rPr>
        <w:fldChar w:fldCharType="begin"/>
      </w:r>
      <w:r w:rsidRPr="00067262">
        <w:rPr>
          <w:rFonts w:ascii="Times New Roman" w:eastAsia="Times New Roman" w:hAnsi="Times New Roman" w:cs="Times New Roman"/>
          <w:lang w:eastAsia="en-GB"/>
        </w:rPr>
        <w:instrText xml:space="preserve"> HYPERLINK "https://www.mdpi.com/2072-4292/8/2/128/htm" \l "B35-remotesensing-08-00128" \o "" </w:instrText>
      </w:r>
      <w:r w:rsidRPr="00067262">
        <w:rPr>
          <w:rFonts w:ascii="Times New Roman" w:eastAsia="Times New Roman" w:hAnsi="Times New Roman" w:cs="Times New Roman"/>
          <w:lang w:eastAsia="en-GB"/>
        </w:rPr>
        <w:fldChar w:fldCharType="separate"/>
      </w:r>
      <w:r w:rsidRPr="00067262">
        <w:rPr>
          <w:rFonts w:ascii="Times New Roman" w:eastAsia="Times New Roman" w:hAnsi="Times New Roman" w:cs="Times New Roman"/>
          <w:b/>
          <w:bCs/>
          <w:color w:val="3156A2"/>
          <w:u w:val="single"/>
          <w:lang w:eastAsia="en-GB"/>
        </w:rPr>
        <w:t>35</w:t>
      </w:r>
      <w:r w:rsidRPr="00067262">
        <w:rPr>
          <w:rFonts w:ascii="Times New Roman" w:eastAsia="Times New Roman" w:hAnsi="Times New Roman" w:cs="Times New Roman"/>
          <w:lang w:eastAsia="en-GB"/>
        </w:rPr>
        <w:fldChar w:fldCharType="end"/>
      </w:r>
      <w:r w:rsidRPr="00067262">
        <w:rPr>
          <w:rFonts w:ascii="Times New Roman" w:eastAsia="Times New Roman" w:hAnsi="Times New Roman" w:cs="Times New Roman"/>
          <w:lang w:eastAsia="en-GB"/>
        </w:rPr>
        <w:t>,</w:t>
      </w:r>
      <w:r w:rsidRPr="00067262">
        <w:rPr>
          <w:rFonts w:ascii="Times New Roman" w:eastAsia="Times New Roman" w:hAnsi="Times New Roman" w:cs="Times New Roman"/>
          <w:lang w:eastAsia="en-GB"/>
        </w:rPr>
        <w:fldChar w:fldCharType="begin"/>
      </w:r>
      <w:r w:rsidRPr="00067262">
        <w:rPr>
          <w:rFonts w:ascii="Times New Roman" w:eastAsia="Times New Roman" w:hAnsi="Times New Roman" w:cs="Times New Roman"/>
          <w:lang w:eastAsia="en-GB"/>
        </w:rPr>
        <w:instrText xml:space="preserve"> HYPERLINK "https://www.mdpi.com/2072-4292/8/2/128/htm" \l "B36-remotesensing-08-00128" \o "" </w:instrText>
      </w:r>
      <w:r w:rsidRPr="00067262">
        <w:rPr>
          <w:rFonts w:ascii="Times New Roman" w:eastAsia="Times New Roman" w:hAnsi="Times New Roman" w:cs="Times New Roman"/>
          <w:lang w:eastAsia="en-GB"/>
        </w:rPr>
        <w:fldChar w:fldCharType="separate"/>
      </w:r>
      <w:r w:rsidRPr="00067262">
        <w:rPr>
          <w:rFonts w:ascii="Times New Roman" w:eastAsia="Times New Roman" w:hAnsi="Times New Roman" w:cs="Times New Roman"/>
          <w:b/>
          <w:bCs/>
          <w:color w:val="3156A2"/>
          <w:u w:val="single"/>
          <w:lang w:eastAsia="en-GB"/>
        </w:rPr>
        <w:t>36</w:t>
      </w:r>
      <w:r w:rsidRPr="00067262">
        <w:rPr>
          <w:rFonts w:ascii="Times New Roman" w:eastAsia="Times New Roman" w:hAnsi="Times New Roman" w:cs="Times New Roman"/>
          <w:lang w:eastAsia="en-GB"/>
        </w:rPr>
        <w:fldChar w:fldCharType="end"/>
      </w:r>
      <w:r w:rsidRPr="00067262">
        <w:rPr>
          <w:rFonts w:ascii="Times New Roman" w:eastAsia="Times New Roman" w:hAnsi="Times New Roman" w:cs="Times New Roman"/>
          <w:lang w:eastAsia="en-GB"/>
        </w:rPr>
        <w:t>].</w:t>
      </w:r>
    </w:p>
    <w:p w14:paraId="72F38CDB" w14:textId="77777777" w:rsidR="001343A0" w:rsidRDefault="001343A0" w:rsidP="001343A0">
      <w:pPr>
        <w:ind w:firstLine="480"/>
        <w:rPr>
          <w:rFonts w:ascii="Times New Roman" w:eastAsia="Times New Roman" w:hAnsi="Times New Roman" w:cs="Times New Roman"/>
          <w:lang w:eastAsia="en-GB"/>
        </w:rPr>
      </w:pPr>
    </w:p>
    <w:p w14:paraId="046FB568" w14:textId="77777777" w:rsidR="001343A0" w:rsidRDefault="001343A0" w:rsidP="001343A0">
      <w:pPr>
        <w:ind w:firstLine="480"/>
        <w:rPr>
          <w:rFonts w:ascii="Arial" w:eastAsia="Times New Roman" w:hAnsi="Arial" w:cs="Arial"/>
          <w:color w:val="222222"/>
          <w:sz w:val="20"/>
          <w:szCs w:val="20"/>
          <w:shd w:val="clear" w:color="auto" w:fill="FFFFFF"/>
          <w:lang w:eastAsia="en-GB"/>
        </w:rPr>
      </w:pPr>
      <w:r w:rsidRPr="007147DC">
        <w:rPr>
          <w:rFonts w:ascii="Arial" w:eastAsia="Times New Roman" w:hAnsi="Arial" w:cs="Arial"/>
          <w:color w:val="222222"/>
          <w:sz w:val="20"/>
          <w:szCs w:val="20"/>
          <w:highlight w:val="yellow"/>
          <w:shd w:val="clear" w:color="auto" w:fill="FFFFFF"/>
          <w:lang w:eastAsia="en-GB"/>
        </w:rPr>
        <w:t>although the exact reasons for this deserve further study. This dynamic relationship was most likely affected by canopy development, as well as by prevailing conditions (mid-season warm, dry conditions) and flowering phenology (timing of anthesis).</w:t>
      </w:r>
    </w:p>
    <w:p w14:paraId="4C8F1665" w14:textId="77777777" w:rsidR="001343A0" w:rsidRDefault="001343A0" w:rsidP="001343A0">
      <w:pPr>
        <w:ind w:firstLine="480"/>
        <w:rPr>
          <w:rFonts w:ascii="Arial" w:eastAsia="Times New Roman" w:hAnsi="Arial" w:cs="Arial"/>
          <w:color w:val="222222"/>
          <w:sz w:val="20"/>
          <w:szCs w:val="20"/>
          <w:shd w:val="clear" w:color="auto" w:fill="FFFFFF"/>
          <w:lang w:eastAsia="en-GB"/>
        </w:rPr>
      </w:pPr>
    </w:p>
    <w:p w14:paraId="285B02B3" w14:textId="77777777" w:rsidR="001343A0" w:rsidRPr="0024542A" w:rsidRDefault="001343A0" w:rsidP="001343A0">
      <w:pPr>
        <w:ind w:firstLine="480"/>
        <w:rPr>
          <w:rFonts w:ascii="Times New Roman" w:eastAsia="Times New Roman" w:hAnsi="Times New Roman" w:cs="Times New Roman"/>
          <w:lang w:eastAsia="en-GB"/>
        </w:rPr>
      </w:pPr>
    </w:p>
    <w:p w14:paraId="468356FB" w14:textId="77777777" w:rsidR="001343A0" w:rsidRDefault="001343A0" w:rsidP="001343A0">
      <w:pPr>
        <w:pStyle w:val="NormalWeb"/>
        <w:rPr>
          <w:rFonts w:ascii="Helvetica" w:hAnsi="Helvetica"/>
          <w:lang w:val="en-US"/>
        </w:rPr>
      </w:pPr>
      <w:r>
        <w:rPr>
          <w:rFonts w:ascii="Helvetica" w:hAnsi="Helvetica"/>
          <w:lang w:val="en-US"/>
        </w:rPr>
        <w:fldChar w:fldCharType="begin"/>
      </w:r>
      <w:r>
        <w:rPr>
          <w:rFonts w:ascii="Helvetica" w:hAnsi="Helvetica"/>
          <w:lang w:val="en-US"/>
        </w:rPr>
        <w:instrText xml:space="preserve"> ADDIN ZOTERO_ITEM CSL_CITATION {"citationID":"tEutFwcc","properties":{"formattedCitation":"(Landi et al., 2015; Ollinger, 2011)","plainCitation":"(Landi et al., 2015; Ollinger, 2011)","noteIndex":0},"citationItems":[{"id":792,"uris":["http://zotero.org/users/local/8RirLiuI/items/62UYBV7R"],"uri":["http://zotero.org/users/local/8RirLiuI/items/62UYBV7R"],"itemData":{"id":792,"type":"article-journal","container-title":"Environmental and Experimental Botany","DOI":"10.1016/j.envexpbot.2015.05.012","ISSN":"00988472","journalAbbreviation":"Environmental and Experimental Botany","language":"en","page":"4-17","source":"DOI.org (Crossref)","title":"Multiple functional roles of anthocyanins in plant-environment interactions","volume":"119","author":[{"family":"Landi","given":"M."},{"family":"Tattini","given":"M."},{"family":"Gould","given":"Kevin S."}],"issued":{"date-parts":[["2015",11]]}}},{"id":472,"uris":["http://zotero.org/users/local/8RirLiuI/items/JBUCD3WL"],"uri":["http://zotero.org/users/local/8RirLiuI/items/JBUCD3WL"],"itemData":{"id":472,"type":"article-journal","container-title":"New Phytologist","DOI":"10.1111/j.1469-8137.2010.03536.x","ISSN":"0028646X","issue":"2","language":"en","page":"375-394","source":"DOI.org (Crossref)","title":"Sources of variability in canopy reflectance and the convergent properties of plants: Tansley review","title-short":"Sources of variability in canopy reflectance and the convergent properties of plants","volume":"189","author":[{"family":"Ollinger","given":"S. V."}],"issued":{"date-parts":[["2011",1]]}}}],"schema":"https://github.com/citation-style-language/schema/raw/master/csl-citation.json"} </w:instrText>
      </w:r>
      <w:r>
        <w:rPr>
          <w:rFonts w:ascii="Helvetica" w:hAnsi="Helvetica"/>
          <w:lang w:val="en-US"/>
        </w:rPr>
        <w:fldChar w:fldCharType="separate"/>
      </w:r>
      <w:r>
        <w:rPr>
          <w:rFonts w:ascii="Helvetica" w:hAnsi="Helvetica"/>
          <w:noProof/>
          <w:lang w:val="en-US"/>
        </w:rPr>
        <w:t>(Landi et al., 2015; Ollinger, 2011)</w:t>
      </w:r>
      <w:r>
        <w:rPr>
          <w:rFonts w:ascii="Helvetica" w:hAnsi="Helvetica"/>
          <w:lang w:val="en-US"/>
        </w:rPr>
        <w:fldChar w:fldCharType="end"/>
      </w:r>
      <w:r>
        <w:rPr>
          <w:rFonts w:ascii="Helvetica" w:hAnsi="Helvetica"/>
          <w:lang w:val="en-US"/>
        </w:rPr>
        <w:t xml:space="preserve">. This indicates that Herschel vegetation, (that has higher absorption at 573 nm and thus higher </w:t>
      </w:r>
      <w:r w:rsidRPr="0077102A">
        <w:rPr>
          <w:rFonts w:ascii="Helvetica" w:hAnsi="Helvetica"/>
          <w:lang w:val="en-US"/>
        </w:rPr>
        <w:t>anthocyanin</w:t>
      </w:r>
      <w:r>
        <w:rPr>
          <w:rFonts w:ascii="Helvetica" w:hAnsi="Helvetica"/>
          <w:lang w:val="en-US"/>
        </w:rPr>
        <w:t xml:space="preserve"> </w:t>
      </w:r>
      <w:proofErr w:type="spellStart"/>
      <w:r>
        <w:rPr>
          <w:rFonts w:ascii="Helvetica" w:hAnsi="Helvetica"/>
          <w:lang w:val="en-US"/>
        </w:rPr>
        <w:t>concentraion</w:t>
      </w:r>
      <w:proofErr w:type="spellEnd"/>
      <w:r>
        <w:rPr>
          <w:rFonts w:ascii="Helvetica" w:hAnsi="Helvetica"/>
          <w:lang w:val="en-US"/>
        </w:rPr>
        <w:t xml:space="preserve">) may be </w:t>
      </w:r>
      <w:proofErr w:type="spellStart"/>
      <w:r>
        <w:rPr>
          <w:rFonts w:ascii="Helvetica" w:hAnsi="Helvetica"/>
          <w:lang w:val="en-US"/>
        </w:rPr>
        <w:t>i</w:t>
      </w:r>
      <w:proofErr w:type="spellEnd"/>
      <w:r>
        <w:rPr>
          <w:rFonts w:ascii="Helvetica" w:hAnsi="Helvetica"/>
          <w:lang w:val="en-US"/>
        </w:rPr>
        <w:t>) experiencing greater levels of environmental stress and may be more susceptible to future Arctic warming and ii) that Herschel enters senescence earlier than Komakuk vegetation. Furthermore, anthocyanin concentration being temporally variable supports 4.2.1, that phenological phase influences spectral signatures and how vegetation types differ based on their spectral signatures. (split in two)</w:t>
      </w:r>
    </w:p>
    <w:p w14:paraId="37ACBFBD" w14:textId="77777777" w:rsidR="001343A0" w:rsidRPr="000A3A5A" w:rsidRDefault="001343A0" w:rsidP="001343A0">
      <w:pPr>
        <w:pStyle w:val="NormalWeb"/>
        <w:rPr>
          <w:rFonts w:ascii="Helvetica" w:hAnsi="Helvetica"/>
          <w:b/>
          <w:bCs/>
          <w:lang w:val="en-US"/>
        </w:rPr>
      </w:pPr>
      <w:r>
        <w:rPr>
          <w:rFonts w:ascii="Helvetica" w:hAnsi="Helvetica"/>
          <w:lang w:val="en-US"/>
        </w:rPr>
        <w:t xml:space="preserve">Anthocyanin being an important to differentiation vegetation types, supports 4.2.1 that phenological phase are important and highlights that </w:t>
      </w:r>
      <w:r w:rsidRPr="005A033B">
        <w:rPr>
          <w:rFonts w:ascii="Helvetica" w:hAnsi="Helvetica"/>
          <w:highlight w:val="yellow"/>
          <w:lang w:val="en-US"/>
        </w:rPr>
        <w:t xml:space="preserve">spectral signatures are influenced by temporal variations in specific pigmentation concentrations at time of measurements, a trend observed in </w:t>
      </w:r>
      <w:r w:rsidRPr="000A3A5A">
        <w:rPr>
          <w:rFonts w:ascii="Helvetica" w:hAnsi="Helvetica"/>
          <w:b/>
          <w:bCs/>
          <w:highlight w:val="yellow"/>
          <w:lang w:val="en-US"/>
        </w:rPr>
        <w:fldChar w:fldCharType="begin"/>
      </w:r>
      <w:r>
        <w:rPr>
          <w:rFonts w:ascii="Helvetica" w:hAnsi="Helvetica"/>
          <w:b/>
          <w:bCs/>
          <w:highlight w:val="yellow"/>
          <w:lang w:val="en-US"/>
        </w:rPr>
        <w:instrText xml:space="preserve"> ADDIN ZOTERO_ITEM CSL_CITATION {"citationID":"iFEZiwc5","properties":{"formattedCitation":"(Chavana-Bryant et al., 2017)","plainCitation":"(Chavana-Bryant et al., 2017)","noteIndex":0},"citationItems":[{"id":798,"uris":["http://zotero.org/users/local/8RirLiuI/items/22866LUX"],"uri":["http://zotero.org/users/local/8RirLiuI/items/22866LUX"],"itemData":{"id":798,"type":"article-journal","container-title":"New Phytologist","DOI":"10.1111/nph.13853","ISSN":"0028646X","issue":"3","journalAbbreviation":"New Phytol","language":"en","page":"1049-1063","source":"DOI.org (Crossref)","title":"Leaf aging of Amazonian canopy trees as revealed by spectral and physiochemical measurements","volume":"214","author":[{"family":"Chavana-Bryant","given":"Cecilia"},{"family":"Malhi","given":"Yadvinder"},{"family":"Wu","given":"Jin"},{"family":"Asner","given":"Gregory P."},{"family":"Anastasiou","given":"Athanasios"},{"family":"Enquist","given":"Brian J."},{"family":"Cosio Caravasi","given":"Eric G."},{"family":"Doughty","given":"Christopher E."},{"family":"Saleska","given":"Scott R."},{"family":"Martin","given":"Roberta E."},{"family":"Gerard","given":"France F."}],"issued":{"date-parts":[["2017",5]]}}}],"schema":"https://github.com/citation-style-language/schema/raw/master/csl-citation.json"} </w:instrText>
      </w:r>
      <w:r w:rsidRPr="000A3A5A">
        <w:rPr>
          <w:rFonts w:ascii="Helvetica" w:hAnsi="Helvetica"/>
          <w:b/>
          <w:bCs/>
          <w:highlight w:val="yellow"/>
          <w:lang w:val="en-US"/>
        </w:rPr>
        <w:fldChar w:fldCharType="separate"/>
      </w:r>
      <w:r w:rsidRPr="000A3A5A">
        <w:rPr>
          <w:rFonts w:ascii="Helvetica" w:hAnsi="Helvetica"/>
          <w:b/>
          <w:bCs/>
          <w:noProof/>
          <w:highlight w:val="yellow"/>
          <w:lang w:val="en-US"/>
        </w:rPr>
        <w:t>(Chavana-Bryant et al., 2017)</w:t>
      </w:r>
      <w:r w:rsidRPr="000A3A5A">
        <w:rPr>
          <w:rFonts w:ascii="Helvetica" w:hAnsi="Helvetica"/>
          <w:b/>
          <w:bCs/>
          <w:highlight w:val="yellow"/>
          <w:lang w:val="en-US"/>
        </w:rPr>
        <w:fldChar w:fldCharType="end"/>
      </w:r>
    </w:p>
    <w:p w14:paraId="7944865B" w14:textId="77777777" w:rsidR="001343A0" w:rsidRDefault="001343A0" w:rsidP="001343A0">
      <w:pPr>
        <w:pStyle w:val="NormalWeb"/>
        <w:rPr>
          <w:rFonts w:ascii="Helvetica" w:hAnsi="Helvetica"/>
          <w:lang w:val="en-US"/>
        </w:rPr>
      </w:pPr>
      <w:r w:rsidRPr="007147DC">
        <w:rPr>
          <w:rFonts w:ascii="Helvetica" w:hAnsi="Helvetica"/>
          <w:lang w:val="en-US"/>
        </w:rPr>
        <w:t>My results not supporting the previously describes spectral diversity hypothesis may be attributed</w:t>
      </w:r>
      <w:r>
        <w:rPr>
          <w:rFonts w:ascii="Helvetica" w:hAnsi="Helvetica"/>
          <w:lang w:val="en-US"/>
        </w:rPr>
        <w:t xml:space="preserve"> to the temporally dynamic nature of spectral-biodiversity relationships. </w:t>
      </w:r>
      <w:r>
        <w:rPr>
          <w:rFonts w:ascii="Helvetica" w:hAnsi="Helvetica"/>
          <w:lang w:val="en-US"/>
        </w:rPr>
        <w:fldChar w:fldCharType="begin"/>
      </w:r>
      <w:r>
        <w:rPr>
          <w:rFonts w:ascii="Helvetica" w:hAnsi="Helvetica"/>
          <w:lang w:val="en-US"/>
        </w:rPr>
        <w:instrText xml:space="preserve"> ADDIN ZOTERO_ITEM CSL_CITATION {"citationID":"WYUrkRt2","properties":{"formattedCitation":"(Wang, Gamon, Montgomery, et al., 2016)","plainCitation":"(Wang, Gamon, Montgomery, et al., 2016)","dontUpdate":true,"noteIndex":0},"citationItems":[{"id":812,"uris":["http://zotero.org/users/local/8RirLiuI/items/PNLSVAP5"],"uri":["http://zotero.org/users/local/8RirLiuI/items/PNLSVAP5"],"itemData":{"id":812,"type":"article-journal","container-title":"Remote Sensing","DOI":"10.3390/rs8020128","ISSN":"2072-4292","issue":"2","journalAbbreviation":"Remote Sensing","language":"en","page":"128","source":"DOI.org (Crossref)","title":"Seasonal Variation in the NDVI–Species Richness Relationship in a Prairie Grassland Experiment (Cedar Creek)","volume":"8","author":[{"family":"Wang","given":"Ran"},{"family":"Gamon","given":"John"},{"family":"Montgomery","given":"Rebecca"},{"family":"Townsend","given":"Philip"},{"family":"Zygielbaum","given":"Arthur"},{"family":"Bitan","given":"Keren"},{"family":"Tilman","given":"David"},{"family":"Cavender-Bares","given":"Jeannine"}],"issued":{"date-parts":[["2016",2,5]]}}}],"schema":"https://github.com/citation-style-language/schema/raw/master/csl-citation.json"} </w:instrText>
      </w:r>
      <w:r>
        <w:rPr>
          <w:rFonts w:ascii="Helvetica" w:hAnsi="Helvetica"/>
          <w:lang w:val="en-US"/>
        </w:rPr>
        <w:fldChar w:fldCharType="separate"/>
      </w:r>
      <w:r>
        <w:rPr>
          <w:rFonts w:ascii="Helvetica" w:hAnsi="Helvetica"/>
          <w:noProof/>
          <w:lang w:val="en-US"/>
        </w:rPr>
        <w:t>Wang, et al., 2016b</w:t>
      </w:r>
      <w:r>
        <w:rPr>
          <w:rFonts w:ascii="Helvetica" w:hAnsi="Helvetica"/>
          <w:lang w:val="en-US"/>
        </w:rPr>
        <w:fldChar w:fldCharType="end"/>
      </w:r>
      <w:r>
        <w:rPr>
          <w:rFonts w:ascii="Helvetica" w:hAnsi="Helvetica"/>
          <w:lang w:val="en-US"/>
        </w:rPr>
        <w:t xml:space="preserve">, found that richness estimates using </w:t>
      </w:r>
      <w:r w:rsidRPr="00846348">
        <w:rPr>
          <w:rFonts w:ascii="Helvetica" w:hAnsi="Helvetica"/>
          <w:lang w:val="en-US"/>
        </w:rPr>
        <w:t xml:space="preserve">Normalized Difference Vegetation Index </w:t>
      </w:r>
      <w:r>
        <w:rPr>
          <w:rFonts w:ascii="Helvetica" w:hAnsi="Helvetica"/>
          <w:lang w:val="en-US"/>
        </w:rPr>
        <w:t xml:space="preserve">(NDVI) where variable across the growing season. It </w:t>
      </w:r>
      <w:proofErr w:type="gramStart"/>
      <w:r>
        <w:rPr>
          <w:rFonts w:ascii="Helvetica" w:hAnsi="Helvetica"/>
          <w:lang w:val="en-US"/>
        </w:rPr>
        <w:t>is  likely</w:t>
      </w:r>
      <w:proofErr w:type="gramEnd"/>
      <w:r>
        <w:rPr>
          <w:rFonts w:ascii="Helvetica" w:hAnsi="Helvetica"/>
          <w:lang w:val="en-US"/>
        </w:rPr>
        <w:t xml:space="preserve"> that the same is true for when estimating biodiversity with spectral diversity.</w:t>
      </w:r>
    </w:p>
    <w:p w14:paraId="54E342F3" w14:textId="77777777" w:rsidR="001343A0" w:rsidRDefault="001343A0" w:rsidP="001343A0">
      <w:pPr>
        <w:pStyle w:val="NormalWeb"/>
        <w:rPr>
          <w:rFonts w:ascii="Helvetica" w:hAnsi="Helvetica"/>
          <w:lang w:val="en-US"/>
        </w:rPr>
      </w:pPr>
      <w:r w:rsidRPr="007147DC">
        <w:rPr>
          <w:rFonts w:ascii="Helvetica" w:hAnsi="Helvetica"/>
          <w:lang w:val="en-US"/>
        </w:rPr>
        <w:lastRenderedPageBreak/>
        <w:t>As previously described in section 4.2.1</w:t>
      </w:r>
      <w:r>
        <w:rPr>
          <w:rFonts w:ascii="Helvetica" w:hAnsi="Helvetica"/>
          <w:lang w:val="en-US"/>
        </w:rPr>
        <w:t xml:space="preserve"> and 4.3.1</w:t>
      </w:r>
      <w:r w:rsidRPr="007147DC">
        <w:rPr>
          <w:rFonts w:ascii="Helvetica" w:hAnsi="Helvetica"/>
          <w:lang w:val="en-US"/>
        </w:rPr>
        <w:t xml:space="preserve">, </w:t>
      </w:r>
      <w:r>
        <w:rPr>
          <w:rFonts w:ascii="Helvetica" w:hAnsi="Helvetica"/>
          <w:lang w:val="en-US"/>
        </w:rPr>
        <w:t xml:space="preserve">the chemical and morphological features that determine spectral signatures are variable with </w:t>
      </w:r>
      <w:r w:rsidRPr="007147DC">
        <w:rPr>
          <w:rFonts w:ascii="Helvetica" w:hAnsi="Helvetica"/>
          <w:lang w:val="en-US"/>
        </w:rPr>
        <w:t>phenological phase</w:t>
      </w:r>
      <w:r>
        <w:rPr>
          <w:rFonts w:ascii="Helvetica" w:hAnsi="Helvetica"/>
          <w:lang w:val="en-US"/>
        </w:rPr>
        <w:t xml:space="preserve">. It is likely that phenology not </w:t>
      </w:r>
      <w:r w:rsidRPr="007147DC">
        <w:rPr>
          <w:rFonts w:ascii="Helvetica" w:hAnsi="Helvetica"/>
          <w:lang w:val="en-US"/>
        </w:rPr>
        <w:t xml:space="preserve">only </w:t>
      </w:r>
      <w:r>
        <w:rPr>
          <w:rFonts w:ascii="Helvetica" w:hAnsi="Helvetica"/>
          <w:lang w:val="en-US"/>
        </w:rPr>
        <w:t>impacts spectral discrimination of</w:t>
      </w:r>
      <w:r w:rsidRPr="007147DC">
        <w:rPr>
          <w:rFonts w:ascii="Helvetica" w:hAnsi="Helvetica"/>
          <w:lang w:val="en-US"/>
        </w:rPr>
        <w:t xml:space="preserve"> vegetation types</w:t>
      </w:r>
      <w:r>
        <w:rPr>
          <w:rFonts w:ascii="Helvetica" w:hAnsi="Helvetica"/>
          <w:lang w:val="en-US"/>
        </w:rPr>
        <w:t>, but also spectral-biodiversity relationships. Furthermore,</w:t>
      </w:r>
      <w:r w:rsidRPr="00714221">
        <w:rPr>
          <w:rFonts w:ascii="Helvetica" w:hAnsi="Helvetica"/>
          <w:lang w:val="en-US"/>
        </w:rPr>
        <w:t xml:space="preserve"> </w:t>
      </w:r>
      <w:r>
        <w:rPr>
          <w:rFonts w:ascii="Helvetica" w:hAnsi="Helvetica"/>
          <w:lang w:val="en-US"/>
        </w:rPr>
        <w:t xml:space="preserve">measurements occurring at maximum canopy likely resulted in the underrepresentation of understory vegetation and decreased potential to </w:t>
      </w:r>
      <w:proofErr w:type="spellStart"/>
      <w:r>
        <w:rPr>
          <w:rFonts w:ascii="Helvetica" w:hAnsi="Helvetica"/>
          <w:lang w:val="en-US"/>
        </w:rPr>
        <w:t>dected</w:t>
      </w:r>
      <w:proofErr w:type="spellEnd"/>
      <w:r>
        <w:rPr>
          <w:rFonts w:ascii="Helvetica" w:hAnsi="Helvetica"/>
          <w:lang w:val="en-US"/>
        </w:rPr>
        <w:t xml:space="preserve"> biodiversity. As spectral data are limited to providing information of the top canopy layer, increased and denser canopy cover would result visible understory vegetation. Thus, increases diversity in understory vegetation would be not mirrored by increases in spectral diversity </w:t>
      </w:r>
      <w:r>
        <w:rPr>
          <w:rFonts w:ascii="Helvetica" w:hAnsi="Helvetica"/>
          <w:lang w:val="en-US"/>
        </w:rPr>
        <w:fldChar w:fldCharType="begin"/>
      </w:r>
      <w:r>
        <w:rPr>
          <w:rFonts w:ascii="Helvetica" w:hAnsi="Helvetica"/>
          <w:lang w:val="en-US"/>
        </w:rPr>
        <w:instrText xml:space="preserve"> ADDIN ZOTERO_ITEM CSL_CITATION {"citationID":"GNC2GTJD","properties":{"formattedCitation":"(Gholizadeh et al., 2018)","plainCitation":"(Gholizadeh et al., 2018)","noteIndex":0},"citationItems":[{"id":516,"uris":["http://zotero.org/users/local/8RirLiuI/items/XG75ITPJ"],"uri":["http://zotero.org/users/local/8RirLiuI/items/XG75ITPJ"],"itemData":{"id":516,"type":"article-journal","abstract":"Hyperspectral data, with their detailed spectral information at different wavelengths, offer multiple ways to assess biodiversity. One approach, known as the “spectral variation hypothesis” (SVH), proposes that biodiversity is linked to spectral diversity. However, SVH-based approaches, which we refer to as “spectral diversity metrics”, can be confounded by soil exposure and are sensitive to the spatial resolution of the data. To address these issues, we 1) investigated the impact of soil exposure on spectral diversity, 2) identified optimal bands for mapping biodiversity using a spectral diversity metric based on dimension reduction, and 3) assessed the impact of spatial resolution on spectral diversity metrics. In this study, α-diversity (species richness) was used as a measure of plant biodiversity. The study was based on two imaging spectrometry data sets from the Cedar Creek Ecosystem Science Reserve in Central Minnesota, USA, at two levels: proximal and airborne. The data sets included varying degrees of soil background sampled at two different spatial resolutions (1mm and 0.75m). We explored five spectral diversity metrics, including the coefficient of variation, convex hull volume, spectral angle mapper, spectral information divergence, and a newly proposed dimension reduction-based metric called “convex hull area.” For the proximal data set (pixel size of 1mm), filtering soil pixels by applying a normalized difference vegetation index (NDVI) threshold improved the performance of all spectral diversity metrics significantly, with the coefficient of variation showing the highest correlation with species richness. In the airborne data set (pixel size of 0.75m), the convex hull area outperformed other metrics. These findings demonstrate promising approaches for remote sensing of biodiversity, illustrate a confounding effect of soil background on remote diversity measurement, and indicate that the most informative regions of the electromagnetic spectrum for estimating species richness can vary with spatial scale.","container-title":"Remote Sensing of Environment","DOI":"10.1016/j.rse.2017.12.014","ISSN":"0034-4257","journalAbbreviation":"Remote Sensing of Environment","language":"en","page":"240-253","source":"ScienceDirect","title":"Remote sensing of biodiversity: Soil correction and data dimension reduction methods improve assessment of α-diversity (species richness) in prairie ecosystems","title-short":"Remote sensing of biodiversity","volume":"206","author":[{"family":"Gholizadeh","given":"Hamed"},{"family":"Gamon","given":"John A."},{"family":"Zygielbaum","given":"Arthur I."},{"family":"Wang","given":"Ran"},{"family":"Schweiger","given":"Anna K."},{"family":"Cavender-Bares","given":"Jeannine"}],"issued":{"date-parts":[["2018",3,1]]}}}],"schema":"https://github.com/citation-style-language/schema/raw/master/csl-citation.json"} </w:instrText>
      </w:r>
      <w:r>
        <w:rPr>
          <w:rFonts w:ascii="Helvetica" w:hAnsi="Helvetica"/>
          <w:lang w:val="en-US"/>
        </w:rPr>
        <w:fldChar w:fldCharType="separate"/>
      </w:r>
      <w:r>
        <w:rPr>
          <w:rFonts w:ascii="Helvetica" w:hAnsi="Helvetica"/>
          <w:noProof/>
          <w:lang w:val="en-US"/>
        </w:rPr>
        <w:t>(Gholizadeh et al., 2018)</w:t>
      </w:r>
      <w:r>
        <w:rPr>
          <w:rFonts w:ascii="Helvetica" w:hAnsi="Helvetica"/>
          <w:lang w:val="en-US"/>
        </w:rPr>
        <w:fldChar w:fldCharType="end"/>
      </w:r>
      <w:r>
        <w:rPr>
          <w:rFonts w:ascii="Helvetica" w:hAnsi="Helvetica"/>
          <w:lang w:val="en-US"/>
        </w:rPr>
        <w:t>. (keep order)</w:t>
      </w:r>
    </w:p>
    <w:p w14:paraId="2D8C41B7" w14:textId="77777777" w:rsidR="001343A0" w:rsidRDefault="001343A0" w:rsidP="001343A0">
      <w:pPr>
        <w:pStyle w:val="NormalWeb"/>
      </w:pPr>
      <w:r>
        <w:rPr>
          <w:rFonts w:ascii="TimesNewRomanPSMT" w:hAnsi="TimesNewRomanPSMT"/>
        </w:rPr>
        <w:t xml:space="preserve">he results provide insight into both the community and seasonal dynamics of spectral varia- bility, in order to better understand and interpret currently used broadband vegetation indi- ces and also for improved spectral unmixing of hyperspectral aerial and satellite data. This is useful for a wide range of applications, from fine-scale monitoring of shifting vegetation composition to the identification of vegetation vigour. </w:t>
      </w:r>
    </w:p>
    <w:p w14:paraId="16084931" w14:textId="77777777" w:rsidR="005819C1" w:rsidRDefault="005819C1" w:rsidP="005819C1">
      <w:pPr>
        <w:rPr>
          <w:rFonts w:ascii="Helvetica" w:hAnsi="Helvetica"/>
          <w:b/>
          <w:bCs/>
          <w:u w:val="single"/>
          <w:lang w:val="en-US"/>
        </w:rPr>
      </w:pPr>
      <w:r>
        <w:rPr>
          <w:rFonts w:ascii="Helvetica" w:hAnsi="Helvetica"/>
          <w:b/>
          <w:bCs/>
          <w:u w:val="single"/>
          <w:lang w:val="en-US"/>
        </w:rPr>
        <w:t>Remote sensing</w:t>
      </w:r>
    </w:p>
    <w:p w14:paraId="56ECAB79" w14:textId="77777777" w:rsidR="005819C1" w:rsidRDefault="005819C1" w:rsidP="005819C1">
      <w:pPr>
        <w:rPr>
          <w:rFonts w:ascii="Helvetica" w:hAnsi="Helvetica"/>
          <w:b/>
          <w:bCs/>
          <w:u w:val="single"/>
          <w:lang w:val="en-US"/>
        </w:rPr>
      </w:pPr>
    </w:p>
    <w:p w14:paraId="507B3685" w14:textId="77777777" w:rsidR="005819C1" w:rsidRPr="00194548" w:rsidRDefault="005819C1" w:rsidP="005819C1">
      <w:pPr>
        <w:rPr>
          <w:rFonts w:ascii="Helvetica" w:hAnsi="Helvetica"/>
          <w:lang w:val="en-US"/>
        </w:rPr>
      </w:pPr>
      <w:r w:rsidRPr="00194548">
        <w:rPr>
          <w:rFonts w:ascii="Helvetica" w:hAnsi="Helvetica"/>
          <w:lang w:val="en-US"/>
        </w:rPr>
        <w:t>While som</w:t>
      </w:r>
      <w:r>
        <w:rPr>
          <w:rFonts w:ascii="Helvetica" w:hAnsi="Helvetica"/>
          <w:lang w:val="en-US"/>
        </w:rPr>
        <w:t xml:space="preserve">e limited success here, remote sensing may provide additional insight, while not being limited by issues like small sample size and spatial heterogeneity </w:t>
      </w:r>
    </w:p>
    <w:p w14:paraId="21E765EF" w14:textId="77777777" w:rsidR="005819C1" w:rsidRDefault="005819C1" w:rsidP="005819C1">
      <w:pPr>
        <w:pStyle w:val="NormalWeb"/>
        <w:rPr>
          <w:rFonts w:ascii="AdvOT596495f2" w:hAnsi="AdvOT596495f2"/>
        </w:rPr>
      </w:pPr>
      <w:r w:rsidRPr="008D3685">
        <w:rPr>
          <w:rFonts w:ascii="AdvOT596495f2" w:hAnsi="AdvOT596495f2"/>
        </w:rPr>
        <w:t>This study focused on the optical properties of prairie plants during peak growing season. We would expect di</w:t>
      </w:r>
      <w:r w:rsidRPr="008D3685">
        <w:rPr>
          <w:rFonts w:ascii="AdvOT596495f2+fb" w:hAnsi="AdvOT596495f2+fb"/>
        </w:rPr>
        <w:t>ff</w:t>
      </w:r>
      <w:r w:rsidRPr="008D3685">
        <w:rPr>
          <w:rFonts w:ascii="AdvOT596495f2" w:hAnsi="AdvOT596495f2"/>
        </w:rPr>
        <w:t xml:space="preserve">erent optical diversity-ve- getation diversity relationships for contrasting biomes and commu- nities, e.g. prairie (with small plant sizes) versus forests (where tree crown size is typically several meters in diameter). Additionally, we would expect that inclusion of phenological variation in spectral properties to alter the results, so multitemporal studies are clearly needed. Many studies have shown that it is possible to classify tree species using airborne hyperspectral remote sensing (Asner et al., 2008; Paz-Kagan et al., 2017) or airborne LiDAR (Clawges et al., 2008; Seidel et al., 2013). However, there are few studies that investigate the optical diversity of forest ecosystems at </w:t>
      </w:r>
      <w:r w:rsidRPr="008D3685">
        <w:rPr>
          <w:rFonts w:ascii="AdvOT596495f2+fb" w:hAnsi="AdvOT596495f2+fb"/>
        </w:rPr>
        <w:t>fi</w:t>
      </w:r>
      <w:r w:rsidRPr="008D3685">
        <w:rPr>
          <w:rFonts w:ascii="AdvOT596495f2" w:hAnsi="AdvOT596495f2"/>
        </w:rPr>
        <w:t xml:space="preserve">ne scales (e.g., pixel size of 10 cm or smaller). Our recent work, while limited to a prairie system, clearly demonstrates that consideration of spatial scale is important when as- sessing biodiversity from remote sensing (Wang et al., 2018). Data from contrasting ecosystems and vegetation types, including complex land- scapes (e.g. prairie and forest combined), should be included in future studies, with attention to the consequences of leaf traits and canopy structure, spatial scale, and landscape structure on the optical-vegeta- tion diversity relationship. If conducted at multiple scales, such studies would help reveal the length scales (pixel sizes or spatial lags) at which optical diversity can best detect various metrics of biodiversity as de- </w:t>
      </w:r>
      <w:r w:rsidRPr="008D3685">
        <w:rPr>
          <w:rFonts w:ascii="AdvOT596495f2+fb" w:hAnsi="AdvOT596495f2+fb"/>
        </w:rPr>
        <w:t>fi</w:t>
      </w:r>
      <w:r w:rsidRPr="008D3685">
        <w:rPr>
          <w:rFonts w:ascii="AdvOT596495f2" w:hAnsi="AdvOT596495f2"/>
        </w:rPr>
        <w:t xml:space="preserve">ned by biologists. Such studies are essential if we are to develop re- liable operational approaches for remote sensing of biodiversity. </w:t>
      </w:r>
    </w:p>
    <w:p w14:paraId="453E3E97" w14:textId="77777777" w:rsidR="005819C1" w:rsidRPr="005819C1" w:rsidRDefault="005819C1" w:rsidP="005819C1">
      <w:pPr>
        <w:pStyle w:val="NormalWeb"/>
        <w:rPr>
          <w:rFonts w:ascii="AdvOT596495f2" w:hAnsi="AdvOT596495f2"/>
          <w:lang w:val="en-US"/>
        </w:rPr>
      </w:pPr>
      <w:r w:rsidRPr="005819C1">
        <w:rPr>
          <w:rFonts w:ascii="AdvOT596495f2" w:hAnsi="AdvOT596495f2"/>
          <w:lang w:val="en-US"/>
        </w:rPr>
        <w:t>Concerns:</w:t>
      </w:r>
    </w:p>
    <w:p w14:paraId="7FF40C9B" w14:textId="77777777" w:rsidR="005819C1" w:rsidRDefault="005819C1" w:rsidP="005819C1">
      <w:pPr>
        <w:pStyle w:val="NormalWeb"/>
      </w:pPr>
      <w:r>
        <w:rPr>
          <w:rFonts w:ascii="Times" w:hAnsi="Times"/>
          <w:sz w:val="20"/>
          <w:szCs w:val="20"/>
        </w:rPr>
        <w:t xml:space="preserve">hand-held spectral radiometers is often the first step in multilevel remote sensing studies because (I) relationships between biophysical quantities and spectral reflectances can be established without the confounding effects of the atmosphere, (2) surface targets can be isolated accurately, and (3) the area sampled by the radiometer is small enough to be able to realistically collect an adequate sample of ground reference data </w:t>
      </w:r>
    </w:p>
    <w:p w14:paraId="78C1D05C" w14:textId="77777777" w:rsidR="001343A0" w:rsidRPr="008D3685" w:rsidRDefault="001343A0" w:rsidP="001343A0">
      <w:pPr>
        <w:pStyle w:val="NormalWeb"/>
      </w:pPr>
    </w:p>
    <w:p w14:paraId="3E63532E" w14:textId="77777777" w:rsidR="001343A0" w:rsidRPr="001343A0" w:rsidRDefault="001343A0" w:rsidP="001343A0">
      <w:pPr>
        <w:pStyle w:val="NormalWeb"/>
        <w:rPr>
          <w:u w:val="single"/>
          <w:lang w:val="en-US"/>
        </w:rPr>
      </w:pPr>
      <w:r w:rsidRPr="001343A0">
        <w:rPr>
          <w:u w:val="single"/>
          <w:lang w:val="en-US"/>
        </w:rPr>
        <w:t xml:space="preserve">Spatial </w:t>
      </w:r>
      <w:proofErr w:type="spellStart"/>
      <w:r w:rsidRPr="001343A0">
        <w:rPr>
          <w:u w:val="single"/>
          <w:lang w:val="en-US"/>
        </w:rPr>
        <w:t>heterogenetiy</w:t>
      </w:r>
      <w:proofErr w:type="spellEnd"/>
    </w:p>
    <w:p w14:paraId="037AEBFF" w14:textId="77777777" w:rsidR="001343A0" w:rsidRDefault="001343A0" w:rsidP="001343A0">
      <w:pPr>
        <w:pStyle w:val="NormalWeb"/>
        <w:tabs>
          <w:tab w:val="left" w:pos="7027"/>
        </w:tabs>
        <w:rPr>
          <w:rFonts w:ascii="Helvetica" w:hAnsi="Helvetica"/>
          <w:lang w:val="en-US"/>
        </w:rPr>
      </w:pPr>
      <w:r w:rsidRPr="00EB4A72">
        <w:rPr>
          <w:rFonts w:ascii="TimesNewRomanPSMT" w:hAnsi="TimesNewRomanPSMT"/>
        </w:rPr>
        <w:t>. The some- times-dominant presence of non-vascular components (mosses and lichens) and barren ar- eas also contribute to the unique spectral signatures of tundra landscapes (Hope et al., 199</w:t>
      </w:r>
      <w:r>
        <w:rPr>
          <w:rFonts w:ascii="TimesNewRomanPSMT" w:hAnsi="TimesNewRomanPSMT"/>
        </w:rPr>
        <w:t>3</w:t>
      </w:r>
      <w:r>
        <w:rPr>
          <w:rFonts w:ascii="Helvetica" w:hAnsi="Helvetica"/>
          <w:lang w:val="en-US"/>
        </w:rPr>
        <w:tab/>
      </w:r>
    </w:p>
    <w:p w14:paraId="1DBC58C6" w14:textId="77777777" w:rsidR="001343A0" w:rsidRDefault="001343A0" w:rsidP="001343A0">
      <w:pPr>
        <w:pStyle w:val="NormalWeb"/>
        <w:tabs>
          <w:tab w:val="left" w:pos="7027"/>
        </w:tabs>
        <w:rPr>
          <w:rFonts w:ascii="TimesNewRomanPSMT" w:hAnsi="TimesNewRomanPSMT"/>
        </w:rPr>
      </w:pPr>
      <w:r w:rsidRPr="00416C02">
        <w:rPr>
          <w:rFonts w:ascii="TimesNewRomanPSMT" w:hAnsi="TimesNewRomanPSMT"/>
          <w:highlight w:val="yellow"/>
          <w:lang w:val="en-US"/>
        </w:rPr>
        <w:t>Potent</w:t>
      </w:r>
      <w:r>
        <w:rPr>
          <w:rFonts w:ascii="TimesNewRomanPSMT" w:hAnsi="TimesNewRomanPSMT"/>
          <w:highlight w:val="yellow"/>
          <w:lang w:val="en-US"/>
        </w:rPr>
        <w:t xml:space="preserve">ial for future research !!! keep subplot data and </w:t>
      </w:r>
      <w:proofErr w:type="spellStart"/>
      <w:r>
        <w:rPr>
          <w:rFonts w:ascii="TimesNewRomanPSMT" w:hAnsi="TimesNewRomanPSMT"/>
          <w:highlight w:val="yellow"/>
          <w:lang w:val="en-US"/>
        </w:rPr>
        <w:t>deserne</w:t>
      </w:r>
      <w:proofErr w:type="spellEnd"/>
      <w:r>
        <w:rPr>
          <w:rFonts w:ascii="TimesNewRomanPSMT" w:hAnsi="TimesNewRomanPSMT"/>
          <w:highlight w:val="yellow"/>
          <w:lang w:val="en-US"/>
        </w:rPr>
        <w:t xml:space="preserve"> spectral sig of </w:t>
      </w:r>
      <w:proofErr w:type="gramStart"/>
      <w:r>
        <w:rPr>
          <w:rFonts w:ascii="TimesNewRomanPSMT" w:hAnsi="TimesNewRomanPSMT"/>
          <w:highlight w:val="yellow"/>
          <w:lang w:val="en-US"/>
        </w:rPr>
        <w:t>small scale</w:t>
      </w:r>
      <w:proofErr w:type="gramEnd"/>
      <w:r>
        <w:rPr>
          <w:rFonts w:ascii="TimesNewRomanPSMT" w:hAnsi="TimesNewRomanPSMT"/>
          <w:highlight w:val="yellow"/>
          <w:lang w:val="en-US"/>
        </w:rPr>
        <w:t xml:space="preserve"> heterogeneous factors, </w:t>
      </w:r>
      <w:r w:rsidRPr="00416C02">
        <w:rPr>
          <w:rFonts w:ascii="TimesNewRomanPSMT" w:hAnsi="TimesNewRomanPSMT"/>
          <w:highlight w:val="yellow"/>
        </w:rPr>
        <w:t>van Leeuwen and Huete, (1996) have demonstrated the importance of standing litter and soil in the interpretation of biophysical parameters</w:t>
      </w:r>
      <w:r>
        <w:rPr>
          <w:rFonts w:ascii="TimesNewRomanPSMT" w:hAnsi="TimesNewRomanPSMT"/>
        </w:rPr>
        <w:t>.</w:t>
      </w:r>
    </w:p>
    <w:p w14:paraId="5DA6742D" w14:textId="77777777" w:rsidR="001343A0" w:rsidRDefault="001343A0" w:rsidP="001343A0">
      <w:pPr>
        <w:pStyle w:val="NormalWeb"/>
        <w:tabs>
          <w:tab w:val="left" w:pos="7027"/>
        </w:tabs>
        <w:rPr>
          <w:rFonts w:ascii="Helvetica" w:hAnsi="Helvetica"/>
          <w:lang w:val="en-US"/>
        </w:rPr>
      </w:pPr>
    </w:p>
    <w:p w14:paraId="55C3D0CA" w14:textId="77777777" w:rsidR="001343A0" w:rsidRDefault="001343A0" w:rsidP="001343A0">
      <w:pPr>
        <w:pStyle w:val="NormalWeb"/>
      </w:pPr>
      <w:r>
        <w:rPr>
          <w:rFonts w:ascii="TimesNewRomanPSMT" w:hAnsi="TimesNewRomanPSMT"/>
        </w:rPr>
        <w:t xml:space="preserve">High heterogeneity in community-scale vegetation composition, soil moisture, and an abundance of litter and non-vascular components complicates interpreta- tion of NDVI and other broadband VIs in sparsely vegetated areas and outside of </w:t>
      </w:r>
      <w:r w:rsidRPr="00416C02">
        <w:rPr>
          <w:rFonts w:ascii="TimesNewRomanPSMT" w:hAnsi="TimesNewRomanPSMT"/>
          <w:highlight w:val="yellow"/>
        </w:rPr>
        <w:t>the peak- growing season (Liu et al., 2017</w:t>
      </w:r>
      <w:r>
        <w:rPr>
          <w:rFonts w:ascii="TimesNewRomanPSMT" w:hAnsi="TimesNewRomanPSMT"/>
        </w:rPr>
        <w:t>). Buchhorn et al (2013) found that surface moisture re- duced reflectance in the NIR, in turn underestimating the biomass signal of low-Arctic tundra. Further</w:t>
      </w:r>
      <w:r w:rsidRPr="00416C02">
        <w:rPr>
          <w:rFonts w:ascii="TimesNewRomanPSMT" w:hAnsi="TimesNewRomanPSMT"/>
          <w:highlight w:val="yellow"/>
        </w:rPr>
        <w:t>, van Leeuwen and Huete, (1996) have demonstrated the importance of standing litter and soil in the interpretation of biophysical parameters</w:t>
      </w:r>
      <w:r>
        <w:rPr>
          <w:rFonts w:ascii="TimesNewRomanPSMT" w:hAnsi="TimesNewRomanPSMT"/>
        </w:rPr>
        <w:t xml:space="preserve">. These results suggest that the small-scale heterogeneity of Arctic tundra vegetation and other internal ecosystem components are not well characterized at non-peak times, limiting our ability to gain a complete and detailed picture of vegetation change in the Arctic. </w:t>
      </w:r>
    </w:p>
    <w:p w14:paraId="542DCB8B" w14:textId="77777777" w:rsidR="001343A0" w:rsidRPr="00A547A2" w:rsidRDefault="001343A0" w:rsidP="001343A0">
      <w:pPr>
        <w:pStyle w:val="NormalWeb"/>
      </w:pPr>
      <w:r w:rsidRPr="00F12284">
        <w:rPr>
          <w:rFonts w:ascii="AdvOT596495f2" w:hAnsi="AdvOT596495f2"/>
        </w:rPr>
        <w:t xml:space="preserve">Applying spectral un-mixing to correct for soil exposure pre- sents challenges related to the </w:t>
      </w:r>
      <w:r w:rsidRPr="00F12284">
        <w:rPr>
          <w:rFonts w:ascii="AdvOT596495f2+20" w:hAnsi="AdvOT596495f2+20"/>
        </w:rPr>
        <w:t>“</w:t>
      </w:r>
      <w:r w:rsidRPr="00F12284">
        <w:rPr>
          <w:rFonts w:ascii="AdvOT596495f2" w:hAnsi="AdvOT596495f2"/>
        </w:rPr>
        <w:t>scalability</w:t>
      </w:r>
      <w:r w:rsidRPr="00F12284">
        <w:rPr>
          <w:rFonts w:ascii="AdvOT596495f2+20" w:hAnsi="AdvOT596495f2+20"/>
        </w:rPr>
        <w:t xml:space="preserve">” </w:t>
      </w:r>
      <w:r w:rsidRPr="00F12284">
        <w:rPr>
          <w:rFonts w:ascii="AdvOT596495f2" w:hAnsi="AdvOT596495f2"/>
        </w:rPr>
        <w:t xml:space="preserve">and </w:t>
      </w:r>
      <w:r w:rsidRPr="00F12284">
        <w:rPr>
          <w:rFonts w:ascii="AdvOT596495f2+20" w:hAnsi="AdvOT596495f2+20"/>
        </w:rPr>
        <w:t>“</w:t>
      </w:r>
      <w:r w:rsidRPr="00F12284">
        <w:rPr>
          <w:rFonts w:ascii="AdvOT596495f2" w:hAnsi="AdvOT596495f2"/>
        </w:rPr>
        <w:t>generality</w:t>
      </w:r>
      <w:r w:rsidRPr="00F12284">
        <w:rPr>
          <w:rFonts w:ascii="AdvOT596495f2+20" w:hAnsi="AdvOT596495f2+20"/>
        </w:rPr>
        <w:t xml:space="preserve">” </w:t>
      </w:r>
      <w:r w:rsidRPr="00F12284">
        <w:rPr>
          <w:rFonts w:ascii="AdvOT596495f2" w:hAnsi="AdvOT596495f2"/>
        </w:rPr>
        <w:t>of the spectra of endmembers (Asner and Heidebrecht, 2002; Asner and Lobell, 2000). Soil re</w:t>
      </w:r>
      <w:r w:rsidRPr="00F12284">
        <w:rPr>
          <w:rFonts w:ascii="AdvOT596495f2+fb" w:hAnsi="AdvOT596495f2+fb"/>
        </w:rPr>
        <w:t>fl</w:t>
      </w:r>
      <w:r w:rsidRPr="00F12284">
        <w:rPr>
          <w:rFonts w:ascii="AdvOT596495f2" w:hAnsi="AdvOT596495f2"/>
        </w:rPr>
        <w:t xml:space="preserve">ectance is highly sensitive to moisture and roughness (Jacquemoud et al., 1992; Pinty et al., 1998) and its re- </w:t>
      </w:r>
      <w:r w:rsidRPr="00F12284">
        <w:rPr>
          <w:rFonts w:ascii="AdvOT596495f2+fb" w:hAnsi="AdvOT596495f2+fb"/>
        </w:rPr>
        <w:t>fl</w:t>
      </w:r>
      <w:r w:rsidRPr="00F12284">
        <w:rPr>
          <w:rFonts w:ascii="AdvOT596495f2" w:hAnsi="AdvOT596495f2"/>
        </w:rPr>
        <w:t xml:space="preserve">ectance can vary within and across study sites and through time. Therefore, the spectra extracted from one site (or image) may not be applicable to another site and another time. In addition, given the </w:t>
      </w:r>
      <w:r w:rsidRPr="00F12284">
        <w:rPr>
          <w:rFonts w:ascii="AdvOT596495f2+fb" w:hAnsi="AdvOT596495f2+fb"/>
        </w:rPr>
        <w:t>fi</w:t>
      </w:r>
      <w:r w:rsidRPr="00F12284">
        <w:rPr>
          <w:rFonts w:ascii="AdvOT596495f2" w:hAnsi="AdvOT596495f2"/>
        </w:rPr>
        <w:t xml:space="preserve">ndings of this experiment, removing soil background can be a limiting factor for imaging spectrometers with moderate to coarse spatial re- solutions, where the pixel size exceeds that of individual plant canopies. However, fusion of hyperspectral data with high spatial resolution multispectral data can provide the capability to extract soil background information (Yokoya et al., 2012). </w:t>
      </w:r>
    </w:p>
    <w:p w14:paraId="7BE67E7E" w14:textId="77777777" w:rsidR="001343A0" w:rsidRPr="008D3685" w:rsidRDefault="001343A0" w:rsidP="001343A0">
      <w:pPr>
        <w:rPr>
          <w:rFonts w:ascii="Helvetica" w:hAnsi="Helvetica"/>
          <w:strike/>
        </w:rPr>
      </w:pPr>
    </w:p>
    <w:p w14:paraId="548F904C" w14:textId="77777777" w:rsidR="001343A0" w:rsidRDefault="001343A0" w:rsidP="001343A0">
      <w:pPr>
        <w:pStyle w:val="NormalWeb"/>
        <w:rPr>
          <w:rFonts w:ascii="Helvetica" w:hAnsi="Helvetica"/>
          <w:u w:val="single"/>
          <w:lang w:val="en-US"/>
        </w:rPr>
      </w:pPr>
    </w:p>
    <w:p w14:paraId="229F9C70" w14:textId="77777777" w:rsidR="001343A0" w:rsidRPr="008D3685" w:rsidRDefault="001343A0" w:rsidP="001343A0">
      <w:pPr>
        <w:rPr>
          <w:rFonts w:ascii="Helvetica" w:hAnsi="Helvetica"/>
          <w:lang w:val="en-US"/>
        </w:rPr>
      </w:pPr>
      <w:r w:rsidRPr="008D3685">
        <w:rPr>
          <w:rFonts w:ascii="Helvetica" w:hAnsi="Helvetica"/>
          <w:lang w:val="en-US"/>
        </w:rPr>
        <w:t xml:space="preserve">Improve band selection </w:t>
      </w:r>
      <w:proofErr w:type="spellStart"/>
      <w:r w:rsidRPr="008D3685">
        <w:rPr>
          <w:rFonts w:ascii="Helvetica" w:hAnsi="Helvetica"/>
          <w:lang w:val="en-US"/>
        </w:rPr>
        <w:t>algotherm</w:t>
      </w:r>
      <w:proofErr w:type="spellEnd"/>
      <w:r w:rsidRPr="008D3685">
        <w:rPr>
          <w:rFonts w:ascii="Helvetica" w:hAnsi="Helvetica"/>
          <w:lang w:val="en-US"/>
        </w:rPr>
        <w:t xml:space="preserve"> (</w:t>
      </w:r>
      <w:proofErr w:type="spellStart"/>
      <w:r w:rsidRPr="008D3685">
        <w:rPr>
          <w:rFonts w:ascii="Helvetica" w:hAnsi="Helvetica"/>
          <w:lang w:val="en-US"/>
        </w:rPr>
        <w:t>ie</w:t>
      </w:r>
      <w:proofErr w:type="spellEnd"/>
      <w:r w:rsidRPr="008D3685">
        <w:rPr>
          <w:rFonts w:ascii="Helvetica" w:hAnsi="Helvetica"/>
          <w:lang w:val="en-US"/>
        </w:rPr>
        <w:t xml:space="preserve"> 5 vs 3 window to include less </w:t>
      </w:r>
      <w:proofErr w:type="spellStart"/>
      <w:r w:rsidRPr="008D3685">
        <w:rPr>
          <w:rFonts w:ascii="Helvetica" w:hAnsi="Helvetica"/>
          <w:lang w:val="en-US"/>
        </w:rPr>
        <w:t>varitability</w:t>
      </w:r>
      <w:proofErr w:type="spellEnd"/>
      <w:r w:rsidRPr="008D3685">
        <w:rPr>
          <w:rFonts w:ascii="Helvetica" w:hAnsi="Helvetica"/>
          <w:lang w:val="en-US"/>
        </w:rPr>
        <w:t xml:space="preserve"> in IR) also more </w:t>
      </w:r>
      <w:proofErr w:type="spellStart"/>
      <w:r w:rsidRPr="008D3685">
        <w:rPr>
          <w:rFonts w:ascii="Helvetica" w:hAnsi="Helvetica"/>
          <w:lang w:val="en-US"/>
        </w:rPr>
        <w:t>quantative</w:t>
      </w:r>
      <w:proofErr w:type="spellEnd"/>
      <w:r w:rsidRPr="008D3685">
        <w:rPr>
          <w:rFonts w:ascii="Helvetica" w:hAnsi="Helvetica"/>
          <w:lang w:val="en-US"/>
        </w:rPr>
        <w:t xml:space="preserve"> </w:t>
      </w:r>
      <w:proofErr w:type="spellStart"/>
      <w:r w:rsidRPr="008D3685">
        <w:rPr>
          <w:rFonts w:ascii="Helvetica" w:hAnsi="Helvetica"/>
          <w:lang w:val="en-US"/>
        </w:rPr>
        <w:t>compairosn</w:t>
      </w:r>
      <w:proofErr w:type="spellEnd"/>
      <w:r w:rsidRPr="008D3685">
        <w:rPr>
          <w:rFonts w:ascii="Helvetica" w:hAnsi="Helvetica"/>
          <w:lang w:val="en-US"/>
        </w:rPr>
        <w:t xml:space="preserve"> of models and spectral mixture analysis</w:t>
      </w:r>
    </w:p>
    <w:p w14:paraId="60412C95" w14:textId="77777777" w:rsidR="001343A0" w:rsidRDefault="001343A0" w:rsidP="001343A0">
      <w:pPr>
        <w:rPr>
          <w:rFonts w:ascii="Helvetica" w:hAnsi="Helvetica"/>
          <w:strike/>
          <w:lang w:val="en-US"/>
        </w:rPr>
      </w:pPr>
    </w:p>
    <w:p w14:paraId="3F583D4D" w14:textId="77777777" w:rsidR="001343A0" w:rsidRDefault="001343A0" w:rsidP="001343A0">
      <w:pPr>
        <w:pStyle w:val="NormalWeb"/>
        <w:rPr>
          <w:rFonts w:ascii="Helvetica" w:hAnsi="Helvetica"/>
          <w:u w:val="single"/>
          <w:lang w:val="en-US"/>
        </w:rPr>
      </w:pPr>
    </w:p>
    <w:p w14:paraId="37347F66" w14:textId="77777777" w:rsidR="001343A0" w:rsidRPr="008D3685" w:rsidRDefault="001343A0" w:rsidP="001343A0">
      <w:pPr>
        <w:pStyle w:val="NormalWeb"/>
        <w:rPr>
          <w:rFonts w:ascii="Helvetica" w:hAnsi="Helvetica"/>
          <w:u w:val="single"/>
          <w:lang w:val="en-US"/>
        </w:rPr>
      </w:pPr>
      <w:r w:rsidRPr="008D3685">
        <w:rPr>
          <w:rFonts w:ascii="Helvetica" w:hAnsi="Helvetica"/>
          <w:u w:val="single"/>
          <w:lang w:val="en-US"/>
        </w:rPr>
        <w:t>Functional identification</w:t>
      </w:r>
    </w:p>
    <w:p w14:paraId="74085061" w14:textId="77777777" w:rsidR="001343A0" w:rsidRPr="008D3685" w:rsidRDefault="001343A0" w:rsidP="001343A0">
      <w:pPr>
        <w:pStyle w:val="NormalWeb"/>
        <w:rPr>
          <w:rFonts w:ascii="Helvetica" w:hAnsi="Helvetica"/>
          <w:lang w:val="en-US"/>
        </w:rPr>
      </w:pPr>
      <w:r w:rsidRPr="008D3685">
        <w:rPr>
          <w:rFonts w:ascii="Helvetica" w:hAnsi="Helvetica"/>
          <w:lang w:val="en-US"/>
        </w:rPr>
        <w:lastRenderedPageBreak/>
        <w:t xml:space="preserve">Add that more success has been seen in identifying morphological functional </w:t>
      </w:r>
      <w:proofErr w:type="spellStart"/>
      <w:r w:rsidRPr="008D3685">
        <w:rPr>
          <w:rFonts w:ascii="Helvetica" w:hAnsi="Helvetica"/>
          <w:lang w:val="en-US"/>
        </w:rPr>
        <w:t>differneces</w:t>
      </w:r>
      <w:proofErr w:type="spellEnd"/>
      <w:r w:rsidRPr="008D3685">
        <w:rPr>
          <w:rFonts w:ascii="Helvetica" w:hAnsi="Helvetica"/>
          <w:lang w:val="en-US"/>
        </w:rPr>
        <w:t xml:space="preserve"> which has been shown to be possible </w:t>
      </w:r>
      <w:r w:rsidRPr="008D3685">
        <w:rPr>
          <w:rFonts w:ascii="Helvetica" w:hAnsi="Helvetica"/>
          <w:lang w:val="en-US"/>
        </w:rPr>
        <w:fldChar w:fldCharType="begin"/>
      </w:r>
      <w:r w:rsidRPr="008D3685">
        <w:rPr>
          <w:rFonts w:ascii="Helvetica" w:hAnsi="Helvetica"/>
          <w:lang w:val="en-US"/>
        </w:rPr>
        <w:instrText xml:space="preserve"> ADDIN ZOTERO_ITEM CSL_CITATION {"citationID":"Qn7Z0Rvi","properties":{"formattedCitation":"(Schweiger et al., 2017, 2018)","plainCitation":"(Schweiger et al., 2017, 2018)","noteIndex":0},"citationItems":[{"id":450,"uris":["http://zotero.org/users/local/8RirLiuI/items/ZP77WNXN"],"uri":["http://zotero.org/users/local/8RirLiuI/items/ZP77WNXN"],"itemData":{"id":450,"type":"article-journal","container-title":"Methods in Ecology and Evolution","DOI":"10.1111/2041-210X.12642","ISSN":"2041210X","issue":"1","journalAbbreviation":"Methods Ecol Evol","language":"en","page":"86-95","source":"DOI.org (Crossref)","title":"How to predict plant functional types using imaging spectroscopy: linking vegetation community traits, plant functional types and spectral response","title-short":"How to predict plant functional types using imaging spectroscopy","volume":"8","author":[{"family":"Schweiger","given":"Anna K."},{"family":"Schütz","given":"Martin"},{"family":"Risch","given":"Anita C."},{"family":"Kneubühler","given":"Mathias"},{"family":"Haller","given":"Rudolf"},{"family":"Schaepman","given":"Michael E."}],"editor":[{"family":"Chisholm","given":"Ryan"}],"issued":{"date-parts":[["2017",1]]}}},{"id":416,"uris":["http://zotero.org/users/local/8RirLiuI/items/LZB3BZ8T"],"uri":["http://zotero.org/users/local/8RirLiuI/items/LZB3BZ8T"],"itemData":{"id":416,"type":"article-journal","container-title":"Nature Ecology &amp; Evolution","DOI":"10.1038/s41559-018-0551-1","ISSN":"2397-334X","issue":"6","journalAbbreviation":"Nat Ecol Evol","language":"en","page":"976-982","source":"DOI.org (Crossref)","title":"Plant spectral diversity integrates functional and phylogenetic components of biodiversity and predicts ecosystem function","volume":"2","author":[{"family":"Schweiger","given":"Anna K."},{"family":"Cavender-Bares","given":"Jeannine"},{"family":"Townsend","given":"Philip A."},{"family":"Hobbie","given":"Sarah E."},{"family":"Madritch","given":"Michael D."},{"family":"Wang","given":"Ran"},{"family":"Tilman","given":"David"},{"family":"Gamon","given":"John A."}],"issued":{"date-parts":[["2018",6]]}}}],"schema":"https://github.com/citation-style-language/schema/raw/master/csl-citation.json"} </w:instrText>
      </w:r>
      <w:r w:rsidRPr="008D3685">
        <w:rPr>
          <w:rFonts w:ascii="Helvetica" w:hAnsi="Helvetica"/>
          <w:lang w:val="en-US"/>
        </w:rPr>
        <w:fldChar w:fldCharType="separate"/>
      </w:r>
      <w:r w:rsidRPr="008D3685">
        <w:rPr>
          <w:rFonts w:ascii="Helvetica" w:hAnsi="Helvetica"/>
          <w:lang w:val="en-US"/>
        </w:rPr>
        <w:t>(Schweiger et al., 2017, 2018)</w:t>
      </w:r>
      <w:r w:rsidRPr="008D3685">
        <w:rPr>
          <w:rFonts w:ascii="Helvetica" w:hAnsi="Helvetica"/>
          <w:lang w:val="en-US"/>
        </w:rPr>
        <w:fldChar w:fldCharType="end"/>
      </w:r>
    </w:p>
    <w:p w14:paraId="7E00A1C1" w14:textId="77777777" w:rsidR="001343A0" w:rsidRPr="008D3685" w:rsidRDefault="001343A0" w:rsidP="001343A0">
      <w:pPr>
        <w:rPr>
          <w:rFonts w:ascii="Helvetica" w:hAnsi="Helvetica"/>
          <w:u w:val="single"/>
          <w:lang w:val="en-US"/>
        </w:rPr>
      </w:pPr>
      <w:r w:rsidRPr="008D3685">
        <w:rPr>
          <w:rFonts w:ascii="Helvetica" w:hAnsi="Helvetica"/>
          <w:u w:val="single"/>
          <w:lang w:val="en-US"/>
        </w:rPr>
        <w:t>Band selection</w:t>
      </w:r>
    </w:p>
    <w:p w14:paraId="794A6784" w14:textId="77777777" w:rsidR="001343A0" w:rsidRPr="008D3685" w:rsidRDefault="001343A0" w:rsidP="001343A0">
      <w:pPr>
        <w:rPr>
          <w:rFonts w:ascii="Helvetica" w:hAnsi="Helvetica"/>
          <w:b/>
          <w:bCs/>
          <w:lang w:val="en-US"/>
        </w:rPr>
      </w:pPr>
      <w:r w:rsidRPr="008D3685">
        <w:rPr>
          <w:rFonts w:ascii="Helvetica" w:hAnsi="Helvetica"/>
          <w:lang w:val="en-US"/>
        </w:rPr>
        <w:t>(</w:t>
      </w:r>
      <w:r w:rsidRPr="008D3685">
        <w:rPr>
          <w:rFonts w:ascii="Helvetica" w:hAnsi="Helvetica"/>
          <w:b/>
          <w:bCs/>
          <w:lang w:val="en-US"/>
        </w:rPr>
        <w:t>Maybe limitations or future research)</w:t>
      </w:r>
    </w:p>
    <w:p w14:paraId="36721D47" w14:textId="77777777" w:rsidR="001343A0" w:rsidRPr="008D3685" w:rsidRDefault="001343A0" w:rsidP="001343A0">
      <w:pPr>
        <w:rPr>
          <w:rFonts w:ascii="Helvetica" w:hAnsi="Helvetica"/>
          <w:lang w:val="en-US"/>
        </w:rPr>
      </w:pPr>
      <w:r w:rsidRPr="008D3685">
        <w:rPr>
          <w:rFonts w:ascii="Helvetica" w:hAnsi="Helvetica"/>
          <w:lang w:val="en-US"/>
        </w:rPr>
        <w:t xml:space="preserve">Although I did not utilize deep IR region in the full hyperspectral range of the sensors, based on the results of SZU, using the normal visible spectrum may be sufficient, as region in the green red transition were seen to be the best at discriminating vegetation types. </w:t>
      </w:r>
      <w:r w:rsidRPr="008D3685">
        <w:rPr>
          <w:rFonts w:ascii="Helvetica" w:hAnsi="Helvetica"/>
          <w:highlight w:val="yellow"/>
          <w:lang w:val="en-US"/>
        </w:rPr>
        <w:t xml:space="preserve">Alternatively, it may be possible that deep hyperspectral regions may provide critical information to improve vegetation type and biodiversity identification, as it captures </w:t>
      </w:r>
      <w:proofErr w:type="gramStart"/>
      <w:r w:rsidRPr="008D3685">
        <w:rPr>
          <w:rFonts w:ascii="Helvetica" w:hAnsi="Helvetica"/>
          <w:highlight w:val="yellow"/>
          <w:lang w:val="en-US"/>
        </w:rPr>
        <w:t>xxx(</w:t>
      </w:r>
      <w:proofErr w:type="gramEnd"/>
      <w:r w:rsidRPr="008D3685">
        <w:rPr>
          <w:rFonts w:ascii="Helvetica" w:hAnsi="Helvetica"/>
          <w:highlight w:val="yellow"/>
          <w:lang w:val="en-US"/>
        </w:rPr>
        <w:t xml:space="preserve">woody tissue, canopy/understory interactions </w:t>
      </w:r>
      <w:proofErr w:type="spellStart"/>
      <w:r w:rsidRPr="008D3685">
        <w:rPr>
          <w:rFonts w:ascii="Helvetica" w:hAnsi="Helvetica"/>
          <w:highlight w:val="yellow"/>
          <w:lang w:val="en-US"/>
        </w:rPr>
        <w:t>etc</w:t>
      </w:r>
      <w:proofErr w:type="spellEnd"/>
      <w:r w:rsidRPr="008D3685">
        <w:rPr>
          <w:rFonts w:ascii="Helvetica" w:hAnsi="Helvetica"/>
          <w:highlight w:val="yellow"/>
          <w:lang w:val="en-US"/>
        </w:rPr>
        <w:t>)(cite).</w:t>
      </w:r>
      <w:r w:rsidRPr="008D3685">
        <w:rPr>
          <w:rFonts w:ascii="Helvetica" w:hAnsi="Helvetica"/>
          <w:lang w:val="en-US"/>
        </w:rPr>
        <w:t>would be important for spectral div!!!</w:t>
      </w:r>
    </w:p>
    <w:p w14:paraId="52D9FD0A" w14:textId="77777777" w:rsidR="001343A0" w:rsidRPr="008D3685" w:rsidRDefault="001343A0" w:rsidP="001343A0">
      <w:pPr>
        <w:rPr>
          <w:rFonts w:ascii="Helvetica" w:hAnsi="Helvetica"/>
          <w:lang w:val="en-US"/>
        </w:rPr>
      </w:pPr>
    </w:p>
    <w:p w14:paraId="0FCD5715" w14:textId="77777777" w:rsidR="001343A0" w:rsidRPr="008D3685" w:rsidRDefault="001343A0" w:rsidP="001343A0">
      <w:pPr>
        <w:pStyle w:val="NormalWeb"/>
        <w:rPr>
          <w:rFonts w:ascii="AdvTT5843c571" w:hAnsi="AdvTT5843c571"/>
          <w:lang w:val="en-US"/>
        </w:rPr>
      </w:pPr>
      <w:r w:rsidRPr="008D3685">
        <w:rPr>
          <w:rFonts w:ascii="AdvTT5843c571" w:hAnsi="AdvTT5843c571"/>
          <w:lang w:val="en-US"/>
        </w:rPr>
        <w:t xml:space="preserve">While the near-infrared plateau is important for </w:t>
      </w:r>
      <w:proofErr w:type="spellStart"/>
      <w:r w:rsidRPr="008D3685">
        <w:rPr>
          <w:rFonts w:ascii="AdvTT5843c571" w:hAnsi="AdvTT5843c571"/>
          <w:lang w:val="en-US"/>
        </w:rPr>
        <w:t>distin</w:t>
      </w:r>
      <w:proofErr w:type="spellEnd"/>
      <w:r w:rsidRPr="008D3685">
        <w:rPr>
          <w:rFonts w:ascii="AdvTT5843c571" w:hAnsi="AdvTT5843c571"/>
          <w:lang w:val="en-US"/>
        </w:rPr>
        <w:t xml:space="preserve">- </w:t>
      </w:r>
      <w:proofErr w:type="spellStart"/>
      <w:r w:rsidRPr="008D3685">
        <w:rPr>
          <w:rFonts w:ascii="AdvTT5843c571" w:hAnsi="AdvTT5843c571"/>
          <w:lang w:val="en-US"/>
        </w:rPr>
        <w:t>guishing</w:t>
      </w:r>
      <w:proofErr w:type="spellEnd"/>
      <w:r w:rsidRPr="008D3685">
        <w:rPr>
          <w:rFonts w:ascii="AdvTT5843c571" w:hAnsi="AdvTT5843c571"/>
          <w:lang w:val="en-US"/>
        </w:rPr>
        <w:t xml:space="preserve"> many vegetation type pairs when using the </w:t>
      </w:r>
      <w:proofErr w:type="spellStart"/>
      <w:r w:rsidRPr="008D3685">
        <w:rPr>
          <w:rFonts w:ascii="AdvTT5843c571" w:hAnsi="AdvTT5843c571"/>
          <w:lang w:val="en-US"/>
        </w:rPr>
        <w:t>abso</w:t>
      </w:r>
      <w:proofErr w:type="spellEnd"/>
      <w:r w:rsidRPr="008D3685">
        <w:rPr>
          <w:rFonts w:ascii="AdvTT5843c571" w:hAnsi="AdvTT5843c571"/>
          <w:lang w:val="en-US"/>
        </w:rPr>
        <w:t xml:space="preserve">- lute reflectance, continuum removal increases the number of pairs of vegetation types that are statistically different in the visible </w:t>
      </w:r>
      <w:proofErr w:type="gramStart"/>
      <w:r w:rsidRPr="008D3685">
        <w:rPr>
          <w:rFonts w:ascii="AdvTT5843c571" w:hAnsi="AdvTT5843c571"/>
          <w:lang w:val="en-US"/>
        </w:rPr>
        <w:t>yellow, and</w:t>
      </w:r>
      <w:proofErr w:type="gramEnd"/>
      <w:r w:rsidRPr="008D3685">
        <w:rPr>
          <w:rFonts w:ascii="AdvTT5843c571" w:hAnsi="AdvTT5843c571"/>
          <w:lang w:val="en-US"/>
        </w:rPr>
        <w:t xml:space="preserve"> decreases the significant difference pairs in the near-infrared. As continuum removal enhances differ- </w:t>
      </w:r>
      <w:proofErr w:type="spellStart"/>
      <w:r w:rsidRPr="008D3685">
        <w:rPr>
          <w:rFonts w:ascii="AdvTT5843c571" w:hAnsi="AdvTT5843c571"/>
          <w:lang w:val="en-US"/>
        </w:rPr>
        <w:t>ences</w:t>
      </w:r>
      <w:proofErr w:type="spellEnd"/>
      <w:r w:rsidRPr="008D3685">
        <w:rPr>
          <w:rFonts w:ascii="AdvTT5843c571" w:hAnsi="AdvTT5843c571"/>
          <w:lang w:val="en-US"/>
        </w:rPr>
        <w:t xml:space="preserve"> in absorption strength, while </w:t>
      </w:r>
      <w:proofErr w:type="spellStart"/>
      <w:r w:rsidRPr="008D3685">
        <w:rPr>
          <w:rFonts w:ascii="AdvTT5843c571" w:hAnsi="AdvTT5843c571"/>
          <w:lang w:val="en-US"/>
        </w:rPr>
        <w:t>normalising</w:t>
      </w:r>
      <w:proofErr w:type="spellEnd"/>
      <w:r w:rsidRPr="008D3685">
        <w:rPr>
          <w:rFonts w:ascii="AdvTT5843c571" w:hAnsi="AdvTT5843c571"/>
          <w:lang w:val="en-US"/>
        </w:rPr>
        <w:t xml:space="preserve"> for absolute differences of reflectance peaks, we can deduce that differ- </w:t>
      </w:r>
      <w:proofErr w:type="spellStart"/>
      <w:r w:rsidRPr="008D3685">
        <w:rPr>
          <w:rFonts w:ascii="AdvTT5843c571" w:hAnsi="AdvTT5843c571"/>
          <w:lang w:val="en-US"/>
        </w:rPr>
        <w:t>ences</w:t>
      </w:r>
      <w:proofErr w:type="spellEnd"/>
      <w:r w:rsidRPr="008D3685">
        <w:rPr>
          <w:rFonts w:ascii="AdvTT5843c571" w:hAnsi="AdvTT5843c571"/>
          <w:lang w:val="en-US"/>
        </w:rPr>
        <w:t xml:space="preserve"> in vegetation type are </w:t>
      </w:r>
      <w:proofErr w:type="spellStart"/>
      <w:r w:rsidRPr="008D3685">
        <w:rPr>
          <w:rFonts w:ascii="AdvTT5843c571" w:hAnsi="AdvTT5843c571"/>
          <w:lang w:val="en-US"/>
        </w:rPr>
        <w:t>characterised</w:t>
      </w:r>
      <w:proofErr w:type="spellEnd"/>
      <w:r w:rsidRPr="008D3685">
        <w:rPr>
          <w:rFonts w:ascii="AdvTT5843c571" w:hAnsi="AdvTT5843c571"/>
          <w:lang w:val="en-US"/>
        </w:rPr>
        <w:t xml:space="preserve"> by differences in canopy structure (</w:t>
      </w:r>
      <w:proofErr w:type="spellStart"/>
      <w:r w:rsidRPr="008D3685">
        <w:rPr>
          <w:rFonts w:ascii="AdvTT5843c571" w:hAnsi="AdvTT5843c571"/>
          <w:lang w:val="en-US"/>
        </w:rPr>
        <w:t>realised</w:t>
      </w:r>
      <w:proofErr w:type="spellEnd"/>
      <w:r w:rsidRPr="008D3685">
        <w:rPr>
          <w:rFonts w:ascii="AdvTT5843c571" w:hAnsi="AdvTT5843c571"/>
          <w:lang w:val="en-US"/>
        </w:rPr>
        <w:t xml:space="preserve"> in the absolute reflectance of the near-infrared plateau) as well as difference in pigment content (</w:t>
      </w:r>
      <w:proofErr w:type="spellStart"/>
      <w:r w:rsidRPr="008D3685">
        <w:rPr>
          <w:rFonts w:ascii="AdvTT5843c571" w:hAnsi="AdvTT5843c571"/>
          <w:lang w:val="en-US"/>
        </w:rPr>
        <w:t>realised</w:t>
      </w:r>
      <w:proofErr w:type="spellEnd"/>
      <w:r w:rsidRPr="008D3685">
        <w:rPr>
          <w:rFonts w:ascii="AdvTT5843c571" w:hAnsi="AdvTT5843c571"/>
          <w:lang w:val="en-US"/>
        </w:rPr>
        <w:t xml:space="preserve"> in the absorptive strength in the visible). Therefore, differences in pigment content between </w:t>
      </w:r>
      <w:proofErr w:type="spellStart"/>
      <w:r w:rsidRPr="008D3685">
        <w:rPr>
          <w:rFonts w:ascii="AdvTT5843c571" w:hAnsi="AdvTT5843c571"/>
          <w:lang w:val="en-US"/>
        </w:rPr>
        <w:t>vegeta</w:t>
      </w:r>
      <w:proofErr w:type="spellEnd"/>
      <w:r w:rsidRPr="008D3685">
        <w:rPr>
          <w:rFonts w:ascii="AdvTT5843c571" w:hAnsi="AdvTT5843c571"/>
          <w:lang w:val="en-US"/>
        </w:rPr>
        <w:t xml:space="preserve">- </w:t>
      </w:r>
      <w:proofErr w:type="spellStart"/>
      <w:r w:rsidRPr="008D3685">
        <w:rPr>
          <w:rFonts w:ascii="AdvTT5843c571" w:hAnsi="AdvTT5843c571"/>
          <w:lang w:val="en-US"/>
        </w:rPr>
        <w:t>tion</w:t>
      </w:r>
      <w:proofErr w:type="spellEnd"/>
      <w:r w:rsidRPr="008D3685">
        <w:rPr>
          <w:rFonts w:ascii="AdvTT5843c571" w:hAnsi="AdvTT5843c571"/>
          <w:lang w:val="en-US"/>
        </w:rPr>
        <w:t xml:space="preserve"> types are detected in the visible and make continuum removal a useful tool. On the other hand, the difference in reflectance between vegetation types caused by canopy structure is removed with continuum removal. Apparently, the canopy structure is more important for discrimination than the water content which is the major absorber in the near-infrared (overtones) and shortwave infrared. More than three quarters of the vegetation types pairs are significantly different in the shortwave infrared reflectance spectrum; a region associated with leaf and canopy structure. </w:t>
      </w:r>
      <w:r w:rsidRPr="008D3685">
        <w:rPr>
          <w:rFonts w:ascii="AdvTT5843c571" w:hAnsi="AdvTT5843c571"/>
          <w:lang w:val="en-US"/>
        </w:rPr>
        <w:fldChar w:fldCharType="begin"/>
      </w:r>
      <w:r w:rsidRPr="008D3685">
        <w:rPr>
          <w:rFonts w:ascii="AdvTT5843c571" w:hAnsi="AdvTT5843c571"/>
          <w:lang w:val="en-US"/>
        </w:rPr>
        <w:instrText xml:space="preserve"> ADDIN ZOTERO_ITEM CSL_CITATION {"citationID":"J0oujMOl","properties":{"formattedCitation":"(Asner and Heidebrecht, 2002)","plainCitation":"(Asner and Heidebrecht, 2002)","noteIndex":0},"citationItems":[{"id":763,"uris":["http://zotero.org/users/local/8RirLiuI/items/FEFSIAY5"],"uri":["http://zotero.org/users/local/8RirLiuI/items/FEFSIAY5"],"itemData":{"id":763,"type":"article-journal","abstract":"Remote measurements of the fractional cover of photosynthetic vegetation (PV), non-photosynthetic vegetation (NPV) and bare soil are critical to understanding climate and land-use controls over the functional properties of arid and semi-arid ecosystems. Spectral mixture analysis is a method employed to estimate PV, NPV and bare soil extent from multispectral and hyperspectral imagery. To date, no studies have systematically compared multispectral and hyperspectral sampling schemes for quantifying PV, NPV and bare soil covers using spectral mixture models. We tested the accuracy and precision of spectral mixture analysis in arid shrubland and grassland sites of the Chihuahuan Desert, New Mexico, USA using the NASA Airborne Visible and Infrared Imaging Spectrometer (AVIRIS). A general, probabilistic spectral mixture model, Auto-MCU, was developed that allows for automated sub-pixel cover analysis using any number or combination of optical wavelength samples. The model was tested with five different hyperspectral sampling schemes available from the AVIRIS data as well as with data convolved to Landsat TM, Terra MODIS, and Terra ASTER optical channels. Full-range (0.4-2.5 w m) sampling strategies using the most common hyperspectral or multispectral channels consistently over-estimated bare soil extent and under-estimated PV cover in our shrubland and grassland sites. This was due to bright soil reflectance relative to PV reflectance in visible, near-IR, and shortwave-IR channels. However, by utilizing the shortwave-IR2 region (SWIR2; 2.0-2.3 w m) with a procedure that normalizes all reflectance values to 2.03 w m, the sub-pixel fractional covers of PV, NPV and bare soil constituents were accurately estimated. AVIRIS is one of the few sensors that can provide the spectral coverage and signal-to-noise ratio in the SWIR2 to carry out this particular analysis. ASTER, with its 5-channel SWIR2 sampling, provides some means for isolating bare soil fractional cover within image pixels, but additional studies are needed to verify the results.","container-title":"International Journal of Remote Sensing","DOI":"10.1080/01431160110115960","ISSN":"0143-1161","issue":"19","note":"publisher: Taylor &amp; Francis\n_eprint: https://doi.org/10.1080/01431160110115960","page":"3939-3958","source":"Taylor and Francis+NEJM","title":"Spectral unmixing of vegetation, soil and dry carbon cover in arid regions: Comparing multispectral and hyperspectral observations","title-short":"Spectral unmixing of vegetation, soil and dry carbon cover in arid regions","volume":"23","author":[{"family":"Asner","given":"G. P."},{"family":"Heidebrecht","given":"K. B."}],"issued":{"date-parts":[["2002",1,1]]}}}],"schema":"https://github.com/citation-style-language/schema/raw/master/csl-citation.json"} </w:instrText>
      </w:r>
      <w:r w:rsidRPr="008D3685">
        <w:rPr>
          <w:rFonts w:ascii="AdvTT5843c571" w:hAnsi="AdvTT5843c571"/>
          <w:lang w:val="en-US"/>
        </w:rPr>
        <w:fldChar w:fldCharType="separate"/>
      </w:r>
      <w:r w:rsidRPr="008D3685">
        <w:rPr>
          <w:rFonts w:ascii="AdvTT5843c571" w:hAnsi="AdvTT5843c571"/>
          <w:lang w:val="en-US"/>
        </w:rPr>
        <w:t>(Asner and Heidebrecht, 2002)</w:t>
      </w:r>
      <w:r w:rsidRPr="008D3685">
        <w:rPr>
          <w:rFonts w:ascii="AdvTT5843c571" w:hAnsi="AdvTT5843c571"/>
          <w:lang w:val="en-US"/>
        </w:rPr>
        <w:fldChar w:fldCharType="end"/>
      </w:r>
    </w:p>
    <w:p w14:paraId="53926A10" w14:textId="77777777" w:rsidR="001343A0" w:rsidRPr="008D3685" w:rsidRDefault="001343A0" w:rsidP="001343A0">
      <w:pPr>
        <w:pStyle w:val="NormalWeb"/>
        <w:rPr>
          <w:rFonts w:ascii="Helvetica" w:hAnsi="Helvetica"/>
          <w:lang w:val="en-US"/>
        </w:rPr>
      </w:pPr>
      <w:r w:rsidRPr="008D3685">
        <w:rPr>
          <w:rFonts w:ascii="Helvetica" w:hAnsi="Helvetica"/>
          <w:lang w:val="en-US"/>
        </w:rPr>
        <w:t xml:space="preserve">The high </w:t>
      </w:r>
      <w:proofErr w:type="spellStart"/>
      <w:r w:rsidRPr="008D3685">
        <w:rPr>
          <w:rFonts w:ascii="Helvetica" w:hAnsi="Helvetica"/>
          <w:lang w:val="en-US"/>
        </w:rPr>
        <w:t>varitability</w:t>
      </w:r>
      <w:proofErr w:type="spellEnd"/>
      <w:r w:rsidRPr="008D3685">
        <w:rPr>
          <w:rFonts w:ascii="Helvetica" w:hAnsi="Helvetica"/>
          <w:lang w:val="en-US"/>
        </w:rPr>
        <w:t xml:space="preserve"> and low discrimination at IR regions of the spectrum suggest that no discernable </w:t>
      </w:r>
      <w:proofErr w:type="spellStart"/>
      <w:r w:rsidRPr="008D3685">
        <w:rPr>
          <w:rFonts w:ascii="Helvetica" w:hAnsi="Helvetica"/>
          <w:lang w:val="en-US"/>
        </w:rPr>
        <w:t>advatages</w:t>
      </w:r>
      <w:proofErr w:type="spellEnd"/>
      <w:r w:rsidRPr="008D3685">
        <w:rPr>
          <w:rFonts w:ascii="Helvetica" w:hAnsi="Helvetica"/>
          <w:lang w:val="en-US"/>
        </w:rPr>
        <w:t xml:space="preserve"> are provided by the extra spectral covered by hyperspectral sensors. Yet, this may not be the case for </w:t>
      </w:r>
      <w:proofErr w:type="spellStart"/>
      <w:r w:rsidRPr="008D3685">
        <w:rPr>
          <w:rFonts w:ascii="Helvetica" w:hAnsi="Helvetica"/>
          <w:lang w:val="en-US"/>
        </w:rPr>
        <w:t>diffent</w:t>
      </w:r>
      <w:proofErr w:type="spellEnd"/>
      <w:r w:rsidRPr="008D3685">
        <w:rPr>
          <w:rFonts w:ascii="Helvetica" w:hAnsi="Helvetica"/>
          <w:lang w:val="en-US"/>
        </w:rPr>
        <w:t xml:space="preserve"> vegetation types, biomes, or where physical structures woody structures are expected to be present amounts vegetation types. </w:t>
      </w:r>
      <w:proofErr w:type="gramStart"/>
      <w:r w:rsidRPr="008D3685">
        <w:rPr>
          <w:rFonts w:ascii="Helvetica" w:hAnsi="Helvetica"/>
          <w:lang w:val="en-US"/>
        </w:rPr>
        <w:t>Furthermore</w:t>
      </w:r>
      <w:proofErr w:type="gramEnd"/>
      <w:r w:rsidRPr="008D3685">
        <w:rPr>
          <w:rFonts w:ascii="Helvetica" w:hAnsi="Helvetica"/>
          <w:lang w:val="en-US"/>
        </w:rPr>
        <w:t xml:space="preserve"> quote below </w:t>
      </w:r>
    </w:p>
    <w:p w14:paraId="32FBD2D0" w14:textId="77777777" w:rsidR="001343A0" w:rsidRPr="00EB4D3A" w:rsidRDefault="001343A0" w:rsidP="001343A0">
      <w:pPr>
        <w:rPr>
          <w:rFonts w:ascii="Arial" w:eastAsia="Times New Roman" w:hAnsi="Arial" w:cs="Arial"/>
          <w:color w:val="333333"/>
          <w:lang w:val="en-US" w:eastAsia="en-GB"/>
        </w:rPr>
      </w:pPr>
      <w:proofErr w:type="spellStart"/>
      <w:r w:rsidRPr="008D3685">
        <w:rPr>
          <w:rFonts w:ascii="Arial" w:eastAsia="Times New Roman" w:hAnsi="Arial" w:cs="Arial"/>
          <w:color w:val="333333"/>
          <w:lang w:val="en-US" w:eastAsia="en-GB"/>
        </w:rPr>
        <w:t>owever</w:t>
      </w:r>
      <w:proofErr w:type="spellEnd"/>
      <w:r w:rsidRPr="008D3685">
        <w:rPr>
          <w:rFonts w:ascii="Arial" w:eastAsia="Times New Roman" w:hAnsi="Arial" w:cs="Arial"/>
          <w:color w:val="333333"/>
          <w:lang w:val="en-US" w:eastAsia="en-GB"/>
        </w:rPr>
        <w:t xml:space="preserve">, by utilizing the shortwave-IR2 region (SWIR2; 2.0-2.3 w m) with a procedure that normalizes all reflectance values to 2.03 w m, the sub-pixel fractional covers of PV, NPV and bare soil constituents were accurately estimated. AVIRIS is one of the few sensors that can provide the spectral coverage and signal-to-noise ratio in the SWIR2 to carry out this particular analysis. ASTER, with its 5-channel SWIR2 sampling, provides some means for isolating bare soil fractional cover within image pixels, but additional studies are needed to verify the results. </w:t>
      </w:r>
      <w:r w:rsidRPr="008D3685">
        <w:rPr>
          <w:rFonts w:ascii="Arial" w:eastAsia="Times New Roman" w:hAnsi="Arial" w:cs="Arial"/>
          <w:color w:val="333333"/>
          <w:lang w:val="en-US" w:eastAsia="en-GB"/>
        </w:rPr>
        <w:fldChar w:fldCharType="begin"/>
      </w:r>
      <w:r w:rsidRPr="008D3685">
        <w:rPr>
          <w:rFonts w:ascii="Arial" w:eastAsia="Times New Roman" w:hAnsi="Arial" w:cs="Arial"/>
          <w:color w:val="333333"/>
          <w:lang w:val="en-US" w:eastAsia="en-GB"/>
        </w:rPr>
        <w:instrText xml:space="preserve"> ADDIN ZOTERO_ITEM CSL_CITATION {"citationID":"ri5GyzwM","properties":{"formattedCitation":"(Asner and Heidebrecht, 2002)","plainCitation":"(Asner and Heidebrecht, 2002)","noteIndex":0},"citationItems":[{"id":763,"uris":["http://zotero.org/users/local/8RirLiuI/items/FEFSIAY5"],"uri":["http://zotero.org/users/local/8RirLiuI/items/FEFSIAY5"],"itemData":{"id":763,"type":"article-journal","abstract":"Remote measurements of the fractional cover of photosynthetic vegetation (PV), non-photosynthetic vegetation (NPV) and bare soil are critical to understanding climate and land-use controls over the functional properties of arid and semi-arid ecosystems. Spectral mixture analysis is a method employed to estimate PV, NPV and bare soil extent from multispectral and hyperspectral imagery. To date, no studies have systematically compared multispectral and hyperspectral sampling schemes for quantifying PV, NPV and bare soil covers using spectral mixture models. We tested the accuracy and precision of spectral mixture analysis in arid shrubland and grassland sites of the Chihuahuan Desert, New Mexico, USA using the NASA Airborne Visible and Infrared Imaging Spectrometer (AVIRIS). A general, probabilistic spectral mixture model, Auto-MCU, was developed that allows for automated sub-pixel cover analysis using any number or combination of optical wavelength samples. The model was tested with five different hyperspectral sampling schemes available from the AVIRIS data as well as with data convolved to Landsat TM, Terra MODIS, and Terra ASTER optical channels. Full-range (0.4-2.5 w m) sampling strategies using the most common hyperspectral or multispectral channels consistently over-estimated b</w:instrText>
      </w:r>
      <w:r w:rsidRPr="00EB4D3A">
        <w:rPr>
          <w:rFonts w:ascii="Arial" w:eastAsia="Times New Roman" w:hAnsi="Arial" w:cs="Arial"/>
          <w:color w:val="333333"/>
          <w:lang w:val="en-US" w:eastAsia="en-GB"/>
        </w:rPr>
        <w:instrText xml:space="preserve">are soil extent and under-estimated PV cover in our shrubland and grassland sites. This was due to bright soil reflectance relative to PV reflectance in visible, near-IR, and shortwave-IR channels. However, by utilizing the shortwave-IR2 region (SWIR2; 2.0-2.3 w m) with a procedure that normalizes all reflectance values to 2.03 w m, the sub-pixel fractional covers of PV, NPV and bare soil constituents were accurately estimated. AVIRIS is one of the few sensors that can provide the spectral coverage and signal-to-noise ratio in the SWIR2 to carry out this particular analysis. ASTER, with its 5-channel SWIR2 sampling, provides some means for isolating bare soil fractional cover within image pixels, but additional studies are needed to verify the results.","container-title":"International Journal of Remote Sensing","DOI":"10.1080/01431160110115960","ISSN":"0143-1161","issue":"19","note":"publisher: Taylor &amp; Francis\n_eprint: https://doi.org/10.1080/01431160110115960","page":"3939-3958","source":"Taylor and Francis+NEJM","title":"Spectral unmixing of vegetation, soil and dry carbon cover in arid regions: Comparing multispectral and hyperspectral observations","title-short":"Spectral unmixing of vegetation, soil and dry carbon cover in arid regions","volume":"23","author":[{"family":"Asner","given":"G. P."},{"family":"Heidebrecht","given":"K. B."}],"issued":{"date-parts":[["2002",1,1]]}}}],"schema":"https://github.com/citation-style-language/schema/raw/master/csl-citation.json"} </w:instrText>
      </w:r>
      <w:r w:rsidRPr="008D3685">
        <w:rPr>
          <w:rFonts w:ascii="Arial" w:eastAsia="Times New Roman" w:hAnsi="Arial" w:cs="Arial"/>
          <w:color w:val="333333"/>
          <w:lang w:val="en-US" w:eastAsia="en-GB"/>
        </w:rPr>
        <w:fldChar w:fldCharType="separate"/>
      </w:r>
      <w:r w:rsidRPr="00EB4D3A">
        <w:rPr>
          <w:rFonts w:ascii="Arial" w:eastAsia="Times New Roman" w:hAnsi="Arial" w:cs="Arial"/>
          <w:color w:val="333333"/>
          <w:lang w:val="en-US" w:eastAsia="en-GB"/>
        </w:rPr>
        <w:t>(Asner and Heidebrecht, 2002)</w:t>
      </w:r>
      <w:r w:rsidRPr="008D3685">
        <w:rPr>
          <w:rFonts w:ascii="Arial" w:eastAsia="Times New Roman" w:hAnsi="Arial" w:cs="Arial"/>
          <w:color w:val="333333"/>
          <w:lang w:val="en-US" w:eastAsia="en-GB"/>
        </w:rPr>
        <w:fldChar w:fldCharType="end"/>
      </w:r>
    </w:p>
    <w:p w14:paraId="01D337BA" w14:textId="77777777" w:rsidR="001343A0" w:rsidRPr="00EB4D3A" w:rsidRDefault="001343A0" w:rsidP="001343A0">
      <w:pPr>
        <w:rPr>
          <w:rFonts w:ascii="Arial" w:eastAsia="Times New Roman" w:hAnsi="Arial" w:cs="Arial"/>
          <w:color w:val="333333"/>
          <w:lang w:val="en-US" w:eastAsia="en-GB"/>
        </w:rPr>
      </w:pPr>
    </w:p>
    <w:p w14:paraId="1F0D9CF6" w14:textId="77777777" w:rsidR="001343A0" w:rsidRPr="00EB4D3A" w:rsidRDefault="001343A0" w:rsidP="001343A0">
      <w:pPr>
        <w:pStyle w:val="NormalWeb"/>
        <w:rPr>
          <w:lang w:val="en-US"/>
        </w:rPr>
      </w:pPr>
      <w:r w:rsidRPr="00EB4D3A">
        <w:rPr>
          <w:rFonts w:ascii="AdvP497E2" w:hAnsi="AdvP497E2"/>
          <w:lang w:val="en-US"/>
        </w:rPr>
        <w:lastRenderedPageBreak/>
        <w:t xml:space="preserve">From </w:t>
      </w:r>
      <w:proofErr w:type="spellStart"/>
      <w:r w:rsidRPr="00EB4D3A">
        <w:rPr>
          <w:rFonts w:ascii="AdvP497E2" w:hAnsi="AdvP497E2"/>
          <w:lang w:val="en-US"/>
        </w:rPr>
        <w:t>somers</w:t>
      </w:r>
      <w:proofErr w:type="spellEnd"/>
      <w:r w:rsidRPr="00EB4D3A">
        <w:rPr>
          <w:rFonts w:ascii="AdvP497E2" w:hAnsi="AdvP497E2"/>
          <w:lang w:val="en-US"/>
        </w:rPr>
        <w:t xml:space="preserve"> 2009The authors demonstrated that the short- wave infrared domain range of 2050–2500 nm (SWIR2) was ideally suited to discriminate between soil and vegetation under arid conditions (Asner </w:t>
      </w:r>
      <w:r w:rsidRPr="00EB4D3A">
        <w:rPr>
          <w:rFonts w:ascii="AdvP497E3" w:hAnsi="AdvP497E3"/>
          <w:lang w:val="en-US"/>
        </w:rPr>
        <w:t xml:space="preserve">et al. </w:t>
      </w:r>
      <w:r w:rsidRPr="00EB4D3A">
        <w:rPr>
          <w:rFonts w:ascii="AdvP497E2" w:hAnsi="AdvP497E2"/>
          <w:lang w:val="en-US"/>
        </w:rPr>
        <w:t xml:space="preserve">1998) </w:t>
      </w:r>
    </w:p>
    <w:p w14:paraId="684B3A4C" w14:textId="77777777" w:rsidR="001343A0" w:rsidRPr="008D3685" w:rsidRDefault="001343A0" w:rsidP="001343A0">
      <w:pPr>
        <w:spacing w:before="100" w:beforeAutospacing="1" w:after="100" w:afterAutospacing="1"/>
        <w:rPr>
          <w:rFonts w:ascii="Times New Roman" w:eastAsia="Times New Roman" w:hAnsi="Times New Roman" w:cs="Times New Roman"/>
          <w:lang w:val="en-US" w:eastAsia="en-GB"/>
        </w:rPr>
      </w:pPr>
      <w:r w:rsidRPr="00EB4D3A">
        <w:rPr>
          <w:rFonts w:ascii="AdvOT596495f2" w:eastAsia="Times New Roman" w:hAnsi="AdvOT596495f2" w:cs="Times New Roman"/>
          <w:lang w:val="en-US" w:eastAsia="en-GB"/>
        </w:rPr>
        <w:t>Full range optical spectra (400</w:t>
      </w:r>
      <w:r w:rsidRPr="00EB4D3A">
        <w:rPr>
          <w:rFonts w:ascii="AdvOT596495f2+20" w:eastAsia="Times New Roman" w:hAnsi="AdvOT596495f2+20" w:cs="Times New Roman"/>
          <w:lang w:val="en-US" w:eastAsia="en-GB"/>
        </w:rPr>
        <w:t>–</w:t>
      </w:r>
      <w:r w:rsidRPr="00EB4D3A">
        <w:rPr>
          <w:rFonts w:ascii="AdvOT596495f2" w:eastAsia="Times New Roman" w:hAnsi="AdvOT596495f2" w:cs="Times New Roman"/>
          <w:lang w:val="en-US" w:eastAsia="en-GB"/>
        </w:rPr>
        <w:t xml:space="preserve">2500nm) provide valuable in- formation on various foliar properties such as leaf pigments (in visible range), leaf structure (in NIR), and leaf water content (in shortwave infrared) and can be critical for accurate assignment of leaf-level spectra to populations, species and lineages (Cavender-Bares et al., 2016). </w:t>
      </w:r>
      <w:r w:rsidRPr="00DF5B6F">
        <w:rPr>
          <w:rFonts w:ascii="AdvOT596495f2" w:eastAsia="Times New Roman" w:hAnsi="AdvOT596495f2" w:cs="Times New Roman"/>
          <w:lang w:val="en-US" w:eastAsia="en-GB"/>
        </w:rPr>
        <w:t>Howeve</w:t>
      </w:r>
      <w:r w:rsidRPr="008D3685">
        <w:rPr>
          <w:rFonts w:ascii="AdvOT596495f2" w:eastAsia="Times New Roman" w:hAnsi="AdvOT596495f2" w:cs="Times New Roman"/>
          <w:lang w:val="en-US" w:eastAsia="en-GB"/>
        </w:rPr>
        <w:t xml:space="preserve">r, we were only able to use the visible and near-infrared (VNIR) range to assess spectral diversity due to the spectral range of our imaging spectrometers. </w:t>
      </w:r>
      <w:r w:rsidRPr="008D3685">
        <w:rPr>
          <w:rFonts w:ascii="AdvOT596495f2" w:eastAsia="Times New Roman" w:hAnsi="AdvOT596495f2" w:cs="Times New Roman"/>
          <w:highlight w:val="yellow"/>
          <w:lang w:val="en-US" w:eastAsia="en-GB"/>
        </w:rPr>
        <w:t xml:space="preserve">Therefore, the spectral diversity analyses pre- </w:t>
      </w:r>
      <w:proofErr w:type="spellStart"/>
      <w:r w:rsidRPr="008D3685">
        <w:rPr>
          <w:rFonts w:ascii="AdvOT596495f2" w:eastAsia="Times New Roman" w:hAnsi="AdvOT596495f2" w:cs="Times New Roman"/>
          <w:highlight w:val="yellow"/>
          <w:lang w:val="en-US" w:eastAsia="en-GB"/>
        </w:rPr>
        <w:t>sented</w:t>
      </w:r>
      <w:proofErr w:type="spellEnd"/>
      <w:r w:rsidRPr="008D3685">
        <w:rPr>
          <w:rFonts w:ascii="AdvOT596495f2" w:eastAsia="Times New Roman" w:hAnsi="AdvOT596495f2" w:cs="Times New Roman"/>
          <w:highlight w:val="yellow"/>
          <w:lang w:val="en-US" w:eastAsia="en-GB"/>
        </w:rPr>
        <w:t xml:space="preserve"> in this study primarily re</w:t>
      </w:r>
      <w:r w:rsidRPr="008D3685">
        <w:rPr>
          <w:rFonts w:ascii="AdvOT596495f2+fb" w:eastAsia="Times New Roman" w:hAnsi="AdvOT596495f2+fb" w:cs="Times New Roman"/>
          <w:highlight w:val="yellow"/>
          <w:lang w:val="en-US" w:eastAsia="en-GB"/>
        </w:rPr>
        <w:t>fl</w:t>
      </w:r>
      <w:r w:rsidRPr="008D3685">
        <w:rPr>
          <w:rFonts w:ascii="AdvOT596495f2" w:eastAsia="Times New Roman" w:hAnsi="AdvOT596495f2" w:cs="Times New Roman"/>
          <w:highlight w:val="yellow"/>
          <w:lang w:val="en-US" w:eastAsia="en-GB"/>
        </w:rPr>
        <w:t>ected the in</w:t>
      </w:r>
      <w:r w:rsidRPr="008D3685">
        <w:rPr>
          <w:rFonts w:ascii="AdvOT596495f2+fb" w:eastAsia="Times New Roman" w:hAnsi="AdvOT596495f2+fb" w:cs="Times New Roman"/>
          <w:highlight w:val="yellow"/>
          <w:lang w:val="en-US" w:eastAsia="en-GB"/>
        </w:rPr>
        <w:t>fl</w:t>
      </w:r>
      <w:r w:rsidRPr="008D3685">
        <w:rPr>
          <w:rFonts w:ascii="AdvOT596495f2" w:eastAsia="Times New Roman" w:hAnsi="AdvOT596495f2" w:cs="Times New Roman"/>
          <w:highlight w:val="yellow"/>
          <w:lang w:val="en-US" w:eastAsia="en-GB"/>
        </w:rPr>
        <w:t>uence of pigments and structure of leaves and canopies. Future work should focus on using the full range spectra (400</w:t>
      </w:r>
      <w:r w:rsidRPr="008D3685">
        <w:rPr>
          <w:rFonts w:ascii="AdvOT596495f2+20" w:eastAsia="Times New Roman" w:hAnsi="AdvOT596495f2+20" w:cs="Times New Roman"/>
          <w:highlight w:val="yellow"/>
          <w:lang w:val="en-US" w:eastAsia="en-GB"/>
        </w:rPr>
        <w:t>–</w:t>
      </w:r>
      <w:r w:rsidRPr="008D3685">
        <w:rPr>
          <w:rFonts w:ascii="AdvOT596495f2" w:eastAsia="Times New Roman" w:hAnsi="AdvOT596495f2" w:cs="Times New Roman"/>
          <w:highlight w:val="yellow"/>
          <w:lang w:val="en-US" w:eastAsia="en-GB"/>
        </w:rPr>
        <w:t>2500 nm) and investigating the contribution of di</w:t>
      </w:r>
      <w:r w:rsidRPr="008D3685">
        <w:rPr>
          <w:rFonts w:ascii="AdvOT596495f2+fb" w:eastAsia="Times New Roman" w:hAnsi="AdvOT596495f2+fb" w:cs="Times New Roman"/>
          <w:highlight w:val="yellow"/>
          <w:lang w:val="en-US" w:eastAsia="en-GB"/>
        </w:rPr>
        <w:t>ff</w:t>
      </w:r>
      <w:r w:rsidRPr="008D3685">
        <w:rPr>
          <w:rFonts w:ascii="AdvOT596495f2" w:eastAsia="Times New Roman" w:hAnsi="AdvOT596495f2" w:cs="Times New Roman"/>
          <w:highlight w:val="yellow"/>
          <w:lang w:val="en-US" w:eastAsia="en-GB"/>
        </w:rPr>
        <w:t>erent regions of the electromagnetic spectrum to spectral diversity at di</w:t>
      </w:r>
      <w:r w:rsidRPr="008D3685">
        <w:rPr>
          <w:rFonts w:ascii="AdvOT596495f2+fb" w:eastAsia="Times New Roman" w:hAnsi="AdvOT596495f2+fb" w:cs="Times New Roman"/>
          <w:highlight w:val="yellow"/>
          <w:lang w:val="en-US" w:eastAsia="en-GB"/>
        </w:rPr>
        <w:t>ff</w:t>
      </w:r>
      <w:r w:rsidRPr="008D3685">
        <w:rPr>
          <w:rFonts w:ascii="AdvOT596495f2" w:eastAsia="Times New Roman" w:hAnsi="AdvOT596495f2" w:cs="Times New Roman"/>
          <w:highlight w:val="yellow"/>
          <w:lang w:val="en-US" w:eastAsia="en-GB"/>
        </w:rPr>
        <w:t xml:space="preserve">erent spatial and temporal scales. </w:t>
      </w:r>
      <w:r w:rsidRPr="008D3685">
        <w:rPr>
          <w:rFonts w:ascii="AdvOT596495f2" w:eastAsia="Times New Roman" w:hAnsi="AdvOT596495f2" w:cs="Times New Roman"/>
          <w:highlight w:val="yellow"/>
          <w:lang w:val="en-US" w:eastAsia="en-GB"/>
        </w:rPr>
        <w:fldChar w:fldCharType="begin"/>
      </w:r>
      <w:r w:rsidRPr="008D3685">
        <w:rPr>
          <w:rFonts w:ascii="AdvOT596495f2" w:eastAsia="Times New Roman" w:hAnsi="AdvOT596495f2" w:cs="Times New Roman"/>
          <w:highlight w:val="yellow"/>
          <w:lang w:val="en-US" w:eastAsia="en-GB"/>
        </w:rPr>
        <w:instrText xml:space="preserve"> ADDIN ZOTERO_ITEM CSL_CITATION {"citationID":"VlqZlTxM","properties":{"formattedCitation":"(Gholizadeh et al., 2018)","plainCitation":"(Gholizadeh et al., 2018)","noteIndex":0},"citationItems":[{"id":516,"uris":["http://zotero.org/users/local/8RirLiuI/items/XG75ITPJ"],"uri":["http://zotero.org/users/local/8RirLiuI/items/XG75ITPJ"],"itemData":{"id":516,"type":"article-journal","abstract":"Hyperspectral data, with their detailed spectral information at different wavelengths, offer multiple ways to assess biodiversity. One approach, known as the “spectral variation hypothesis” (SVH), proposes that biodiversity is linked to spectral diversity. However, SVH-based approaches, which we refer to as “spectral diversity metrics”, can be confounded by soil exposure and are sensitive to the spatial resolution of the data. To address these issues, we 1) investigated the impact of soil exposure on spectral diversity, 2) identified optimal bands for mapping biodiversity using a spectral diversity metric based on dimension reduction, and 3) assessed the impact of spatial resolution on spectral diversity metrics. In this study, α-diversity (species richness) was used as a measure of plant biodiversity. The study was based on two imaging spectrometry data sets from the Cedar Creek Ecosystem Science Reserve in Central Minnesota, USA, at two levels: proximal and airborne. The data sets included varying degrees of soil background sampled at two different spatial resolutions (1mm and 0.75m). We explored five spectral diversity metrics, including the coefficient of variation, convex hull volume, spectral angle mapper, spectral information divergence, and a newly proposed dimension reduction-based metric called “convex hull area.” For the proximal data set (pixel size of 1mm), filtering soil pixels by applying a normalized difference vegetation index (NDVI) threshold improved the performance of all spectral diversity metrics significantly, with the coefficient of variation showing the highest correlation with species richness. In the airborne data set (pixel size of 0.75m), the convex hull area outperformed other metrics. These findings demonstrate promising approaches for remote sensing of biodiversity, illustrate a confounding effect of soil background on remote diversity measurement, and indicate that the most informative regions of the electromagnetic spectrum for estimating species richness can vary with spatial scale.","container-title":"Remote Sensing of Environment","DOI":"10.1016/j.rse.2017.12.014","ISSN":"0034-4257","journalAbbreviation":"Remote Sensing of Environment","language":"en","page":"240-253","source":"ScienceDirect","title":"Remote sensing of biodiversity: Soil correction and data dimension reduction methods improve assessment of α-diversity (species richness) in prairie ecosystems","title-short":"Remote sensing of biodiversity","volume":"206","author":[{"family":"Gholizadeh","given":"Hamed"},{"family":"Gamon","given":"John A."},{"family":"Zygielbaum","given":"Arthur I."},{"family":"Wang","given":"Ran"},{"family":"Schweiger","given":"Anna K."},{"family":"Cavender-Bares","given":"Jeannine"}],"issued":{"date-parts":[["2018",3,1]]}}}],"schema":"https://github.com/citation-style-language/schema/raw/master/csl-citation.json"} </w:instrText>
      </w:r>
      <w:r w:rsidRPr="008D3685">
        <w:rPr>
          <w:rFonts w:ascii="AdvOT596495f2" w:eastAsia="Times New Roman" w:hAnsi="AdvOT596495f2" w:cs="Times New Roman"/>
          <w:highlight w:val="yellow"/>
          <w:lang w:val="en-US" w:eastAsia="en-GB"/>
        </w:rPr>
        <w:fldChar w:fldCharType="separate"/>
      </w:r>
      <w:r w:rsidRPr="008D3685">
        <w:rPr>
          <w:rFonts w:ascii="AdvOT596495f2" w:eastAsia="Times New Roman" w:hAnsi="AdvOT596495f2" w:cs="Times New Roman"/>
          <w:highlight w:val="yellow"/>
          <w:lang w:val="en-US" w:eastAsia="en-GB"/>
        </w:rPr>
        <w:t>(Gholizadeh et al., 2018)</w:t>
      </w:r>
      <w:r w:rsidRPr="008D3685">
        <w:rPr>
          <w:rFonts w:ascii="AdvOT596495f2" w:eastAsia="Times New Roman" w:hAnsi="AdvOT596495f2" w:cs="Times New Roman"/>
          <w:highlight w:val="yellow"/>
          <w:lang w:val="en-US" w:eastAsia="en-GB"/>
        </w:rPr>
        <w:fldChar w:fldCharType="end"/>
      </w:r>
    </w:p>
    <w:p w14:paraId="2908578B" w14:textId="77777777" w:rsidR="001343A0" w:rsidRPr="008D3685" w:rsidRDefault="001343A0" w:rsidP="001343A0">
      <w:pPr>
        <w:pStyle w:val="NormalWeb"/>
        <w:rPr>
          <w:rFonts w:ascii="AdvTT5843c571" w:hAnsi="AdvTT5843c571"/>
          <w:lang w:val="en-US"/>
        </w:rPr>
      </w:pPr>
      <w:r w:rsidRPr="008D3685">
        <w:rPr>
          <w:rFonts w:ascii="AdvTT5843c571" w:hAnsi="AdvTT5843c571"/>
          <w:lang w:val="en-US"/>
        </w:rPr>
        <w:t xml:space="preserve">For vegetation spectra, continuum removal improves the statistical difference between vegetation types in the visible </w:t>
      </w:r>
      <w:proofErr w:type="gramStart"/>
      <w:r w:rsidRPr="008D3685">
        <w:rPr>
          <w:rFonts w:ascii="AdvTT5843c571" w:hAnsi="AdvTT5843c571"/>
          <w:lang w:val="en-US"/>
        </w:rPr>
        <w:t>spectrum, but</w:t>
      </w:r>
      <w:proofErr w:type="gramEnd"/>
      <w:r w:rsidRPr="008D3685">
        <w:rPr>
          <w:rFonts w:ascii="AdvTT5843c571" w:hAnsi="AdvTT5843c571"/>
          <w:lang w:val="en-US"/>
        </w:rPr>
        <w:t xml:space="preserve"> weakens the statistical difference of the spectra in the near-infrared and shortwave infrared part of the spectrum. </w:t>
      </w:r>
    </w:p>
    <w:p w14:paraId="52BC7EEA" w14:textId="77777777" w:rsidR="005819C1" w:rsidRDefault="005819C1" w:rsidP="001343A0">
      <w:pPr>
        <w:pStyle w:val="NormalWeb"/>
        <w:rPr>
          <w:rFonts w:ascii="AdvOT596495f2" w:hAnsi="AdvOT596495f2"/>
        </w:rPr>
      </w:pPr>
    </w:p>
    <w:p w14:paraId="32B4305E" w14:textId="77777777" w:rsidR="001343A0" w:rsidRPr="00674A6E" w:rsidRDefault="001343A0" w:rsidP="001343A0">
      <w:pPr>
        <w:rPr>
          <w:rFonts w:ascii="Helvetica" w:hAnsi="Helvetica"/>
          <w:b/>
          <w:bCs/>
          <w:u w:val="single"/>
        </w:rPr>
      </w:pPr>
    </w:p>
    <w:p w14:paraId="45B04B28" w14:textId="77777777" w:rsidR="001343A0" w:rsidRPr="00491E4D" w:rsidRDefault="001343A0" w:rsidP="001343A0">
      <w:pPr>
        <w:rPr>
          <w:rFonts w:ascii="Helvetica" w:hAnsi="Helvetica"/>
          <w:b/>
          <w:bCs/>
          <w:u w:val="single"/>
          <w:lang w:val="en-US"/>
        </w:rPr>
      </w:pPr>
    </w:p>
    <w:p w14:paraId="1740228A" w14:textId="77777777" w:rsidR="001343A0" w:rsidRPr="00491E4D" w:rsidRDefault="001343A0" w:rsidP="001343A0">
      <w:pPr>
        <w:rPr>
          <w:rFonts w:ascii="Helvetica" w:hAnsi="Helvetica"/>
          <w:lang w:val="en-US"/>
        </w:rPr>
      </w:pPr>
    </w:p>
    <w:p w14:paraId="1279B5EB" w14:textId="77777777" w:rsidR="001343A0" w:rsidRPr="00491E4D" w:rsidRDefault="001343A0" w:rsidP="001343A0">
      <w:pPr>
        <w:rPr>
          <w:rFonts w:ascii="Helvetica" w:hAnsi="Helvetica"/>
          <w:lang w:val="en-US"/>
        </w:rPr>
      </w:pPr>
    </w:p>
    <w:p w14:paraId="6244AB2C" w14:textId="77777777" w:rsidR="001343A0" w:rsidRPr="00491E4D" w:rsidRDefault="001343A0" w:rsidP="001343A0">
      <w:pPr>
        <w:rPr>
          <w:rFonts w:ascii="Helvetica" w:hAnsi="Helvetica"/>
          <w:b/>
          <w:bCs/>
          <w:sz w:val="28"/>
          <w:szCs w:val="28"/>
          <w:lang w:val="en-US"/>
        </w:rPr>
      </w:pPr>
      <w:r w:rsidRPr="00491E4D">
        <w:rPr>
          <w:rFonts w:ascii="Helvetica" w:hAnsi="Helvetica"/>
          <w:b/>
          <w:bCs/>
          <w:sz w:val="28"/>
          <w:szCs w:val="28"/>
          <w:lang w:val="en-US"/>
        </w:rPr>
        <w:t xml:space="preserve">5. Conclusion </w:t>
      </w:r>
    </w:p>
    <w:p w14:paraId="7F6796AA" w14:textId="77777777" w:rsidR="001343A0" w:rsidRPr="00491E4D" w:rsidRDefault="001343A0" w:rsidP="001343A0">
      <w:pPr>
        <w:rPr>
          <w:rFonts w:ascii="Helvetica" w:hAnsi="Helvetica"/>
          <w:b/>
          <w:bCs/>
          <w:u w:val="single"/>
          <w:lang w:val="en-US"/>
        </w:rPr>
      </w:pPr>
    </w:p>
    <w:p w14:paraId="440BF63D" w14:textId="77777777" w:rsidR="001343A0" w:rsidRPr="00491E4D" w:rsidRDefault="001343A0" w:rsidP="001343A0">
      <w:pPr>
        <w:rPr>
          <w:rFonts w:ascii="Helvetica" w:hAnsi="Helvetica"/>
          <w:lang w:val="en-US"/>
        </w:rPr>
      </w:pPr>
      <w:r w:rsidRPr="00491E4D">
        <w:rPr>
          <w:rFonts w:ascii="Helvetica" w:hAnsi="Helvetica"/>
          <w:lang w:val="en-US"/>
        </w:rPr>
        <w:t xml:space="preserve">Restate mini findings </w:t>
      </w:r>
    </w:p>
    <w:p w14:paraId="19F24D04" w14:textId="77777777" w:rsidR="001343A0" w:rsidRPr="00491E4D" w:rsidRDefault="001343A0" w:rsidP="001343A0">
      <w:pPr>
        <w:rPr>
          <w:rFonts w:ascii="Helvetica" w:hAnsi="Helvetica"/>
          <w:lang w:val="en-US"/>
        </w:rPr>
      </w:pPr>
      <w:r w:rsidRPr="00491E4D">
        <w:rPr>
          <w:rFonts w:ascii="Helvetica" w:hAnsi="Helvetica"/>
          <w:lang w:val="en-US"/>
        </w:rPr>
        <w:t xml:space="preserve">Put into bigger picture context and why my findings matter </w:t>
      </w:r>
    </w:p>
    <w:p w14:paraId="7F815789" w14:textId="77777777" w:rsidR="001343A0" w:rsidRPr="00491E4D" w:rsidRDefault="001343A0" w:rsidP="001343A0">
      <w:pPr>
        <w:rPr>
          <w:rFonts w:ascii="Helvetica" w:hAnsi="Helvetica"/>
          <w:lang w:val="en-US"/>
        </w:rPr>
      </w:pPr>
    </w:p>
    <w:p w14:paraId="20080EBE" w14:textId="77777777" w:rsidR="001343A0" w:rsidRDefault="001343A0" w:rsidP="001343A0">
      <w:pPr>
        <w:rPr>
          <w:rFonts w:ascii="Helvetica" w:hAnsi="Helvetica"/>
          <w:lang w:val="en-US"/>
        </w:rPr>
      </w:pPr>
      <w:r w:rsidRPr="00491E4D">
        <w:rPr>
          <w:rFonts w:ascii="Helvetica" w:hAnsi="Helvetica"/>
          <w:lang w:val="en-US"/>
        </w:rPr>
        <w:t xml:space="preserve">Last sentence should be on a personal finding note. Not big vs big, but mine vs big. Aka drop in my main keywords from my findings (don’t have a true statement that was true before) </w:t>
      </w:r>
    </w:p>
    <w:p w14:paraId="702A5F1F" w14:textId="77777777" w:rsidR="001343A0" w:rsidRDefault="001343A0" w:rsidP="001343A0">
      <w:pPr>
        <w:rPr>
          <w:rFonts w:ascii="Helvetica" w:hAnsi="Helvetica"/>
          <w:lang w:val="en-US"/>
        </w:rPr>
      </w:pPr>
    </w:p>
    <w:p w14:paraId="249008C5" w14:textId="3B085A6F" w:rsidR="001343A0" w:rsidRDefault="001343A0" w:rsidP="001343A0">
      <w:pPr>
        <w:rPr>
          <w:rFonts w:ascii="Helvetica" w:eastAsia="Times New Roman" w:hAnsi="Helvetica" w:cs="Times New Roman"/>
          <w:vertAlign w:val="subscript"/>
          <w:lang w:val="en-US"/>
        </w:rPr>
      </w:pPr>
      <w:r w:rsidRPr="00491E4D">
        <w:rPr>
          <w:rFonts w:ascii="Helvetica" w:hAnsi="Helvetica"/>
          <w:lang w:val="en-US"/>
        </w:rPr>
        <w:t>I found that dominate vegetation communities do have distinct spectral signatures which they can be identified by</w:t>
      </w:r>
      <w:r>
        <w:rPr>
          <w:rFonts w:ascii="Helvetica" w:hAnsi="Helvetica"/>
          <w:lang w:val="en-US"/>
        </w:rPr>
        <w:t xml:space="preserve">, but that </w:t>
      </w:r>
      <w:r w:rsidR="00EE013B">
        <w:rPr>
          <w:rFonts w:ascii="Helvetica" w:hAnsi="Helvetica"/>
          <w:lang w:val="en-US"/>
        </w:rPr>
        <w:t>mean reflectance</w:t>
      </w:r>
      <w:r>
        <w:rPr>
          <w:rFonts w:ascii="Helvetica" w:hAnsi="Helvetica"/>
          <w:lang w:val="en-US"/>
        </w:rPr>
        <w:t xml:space="preserve"> was a better predicator of vegetation than spectral diversity, suggesting an acceptance of </w:t>
      </w:r>
      <w:r w:rsidRPr="00491E4D">
        <w:rPr>
          <w:rFonts w:ascii="Helvetica" w:eastAsia="Times New Roman" w:hAnsi="Helvetica" w:cs="Times New Roman"/>
          <w:lang w:val="en-US"/>
        </w:rPr>
        <w:t>H</w:t>
      </w:r>
      <w:r w:rsidRPr="00491E4D">
        <w:rPr>
          <w:rFonts w:ascii="Helvetica" w:eastAsia="Times New Roman" w:hAnsi="Helvetica" w:cs="Times New Roman"/>
          <w:vertAlign w:val="subscript"/>
          <w:lang w:val="en-US"/>
        </w:rPr>
        <w:t>1a</w:t>
      </w:r>
      <w:r>
        <w:rPr>
          <w:rFonts w:ascii="Helvetica" w:eastAsia="Times New Roman" w:hAnsi="Helvetica" w:cs="Times New Roman"/>
          <w:lang w:val="en-US"/>
        </w:rPr>
        <w:t>-</w:t>
      </w:r>
      <w:r w:rsidRPr="00491E4D">
        <w:rPr>
          <w:rFonts w:ascii="Helvetica" w:eastAsia="Times New Roman" w:hAnsi="Helvetica" w:cs="Times New Roman"/>
          <w:lang w:val="en-US"/>
        </w:rPr>
        <w:t>H</w:t>
      </w:r>
      <w:r w:rsidRPr="00491E4D">
        <w:rPr>
          <w:rFonts w:ascii="Helvetica" w:eastAsia="Times New Roman" w:hAnsi="Helvetica" w:cs="Times New Roman"/>
          <w:vertAlign w:val="subscript"/>
          <w:lang w:val="en-US"/>
        </w:rPr>
        <w:t>1</w:t>
      </w:r>
      <w:r>
        <w:rPr>
          <w:rFonts w:ascii="Helvetica" w:eastAsia="Times New Roman" w:hAnsi="Helvetica" w:cs="Times New Roman"/>
          <w:vertAlign w:val="subscript"/>
          <w:lang w:val="en-US"/>
        </w:rPr>
        <w:t>b</w:t>
      </w:r>
      <w:r>
        <w:rPr>
          <w:rFonts w:ascii="Helvetica" w:hAnsi="Helvetica"/>
          <w:lang w:val="en-US"/>
        </w:rPr>
        <w:t xml:space="preserve">, and a rejection of </w:t>
      </w:r>
      <w:r w:rsidRPr="00491E4D">
        <w:rPr>
          <w:rFonts w:ascii="Helvetica" w:eastAsia="Times New Roman" w:hAnsi="Helvetica" w:cs="Times New Roman"/>
          <w:lang w:val="en-US"/>
        </w:rPr>
        <w:t>H</w:t>
      </w:r>
      <w:r w:rsidRPr="00491E4D">
        <w:rPr>
          <w:rFonts w:ascii="Helvetica" w:eastAsia="Times New Roman" w:hAnsi="Helvetica" w:cs="Times New Roman"/>
          <w:vertAlign w:val="subscript"/>
          <w:lang w:val="en-US"/>
        </w:rPr>
        <w:t>1</w:t>
      </w:r>
      <w:r>
        <w:rPr>
          <w:rFonts w:ascii="Helvetica" w:eastAsia="Times New Roman" w:hAnsi="Helvetica" w:cs="Times New Roman"/>
          <w:vertAlign w:val="subscript"/>
          <w:lang w:val="en-US"/>
        </w:rPr>
        <w:t>c</w:t>
      </w:r>
      <w:r>
        <w:rPr>
          <w:rFonts w:ascii="Helvetica" w:hAnsi="Helvetica"/>
          <w:lang w:val="en-US"/>
        </w:rPr>
        <w:t xml:space="preserve">. In an ordination approach vegetation types discriminated year and only partially by vegetation type, resulting in a rejection of </w:t>
      </w:r>
      <w:r w:rsidRPr="00491E4D">
        <w:rPr>
          <w:rFonts w:ascii="Helvetica" w:eastAsia="Times New Roman" w:hAnsi="Helvetica" w:cs="Times New Roman"/>
          <w:lang w:val="en-US"/>
        </w:rPr>
        <w:t>H</w:t>
      </w:r>
      <w:r w:rsidRPr="00491E4D">
        <w:rPr>
          <w:rFonts w:ascii="Helvetica" w:eastAsia="Times New Roman" w:hAnsi="Helvetica" w:cs="Times New Roman"/>
          <w:vertAlign w:val="subscript"/>
          <w:lang w:val="en-US"/>
        </w:rPr>
        <w:t>1</w:t>
      </w:r>
      <w:r>
        <w:rPr>
          <w:rFonts w:ascii="Helvetica" w:eastAsia="Times New Roman" w:hAnsi="Helvetica" w:cs="Times New Roman"/>
          <w:vertAlign w:val="subscript"/>
          <w:lang w:val="en-US"/>
        </w:rPr>
        <w:t>d</w:t>
      </w:r>
      <w:r>
        <w:rPr>
          <w:rFonts w:ascii="Helvetica" w:hAnsi="Helvetica"/>
          <w:lang w:val="en-US"/>
        </w:rPr>
        <w:t xml:space="preserve"> and acceptance of </w:t>
      </w:r>
      <w:r w:rsidRPr="00491E4D">
        <w:rPr>
          <w:rFonts w:ascii="Helvetica" w:eastAsia="Times New Roman" w:hAnsi="Helvetica" w:cs="Times New Roman"/>
          <w:lang w:val="en-US"/>
        </w:rPr>
        <w:t>H</w:t>
      </w:r>
      <w:r w:rsidRPr="00491E4D">
        <w:rPr>
          <w:rFonts w:ascii="Helvetica" w:eastAsia="Times New Roman" w:hAnsi="Helvetica" w:cs="Times New Roman"/>
          <w:vertAlign w:val="subscript"/>
          <w:lang w:val="en-US"/>
        </w:rPr>
        <w:t>1</w:t>
      </w:r>
      <w:r>
        <w:rPr>
          <w:rFonts w:ascii="Helvetica" w:eastAsia="Times New Roman" w:hAnsi="Helvetica" w:cs="Times New Roman"/>
          <w:vertAlign w:val="subscript"/>
          <w:lang w:val="en-US"/>
        </w:rPr>
        <w:t xml:space="preserve">e. </w:t>
      </w:r>
    </w:p>
    <w:p w14:paraId="44AD459B" w14:textId="38A1970F" w:rsidR="001343A0" w:rsidRPr="004057C9" w:rsidRDefault="001343A0" w:rsidP="001343A0">
      <w:pPr>
        <w:rPr>
          <w:rFonts w:ascii="Helvetica" w:hAnsi="Helvetica"/>
          <w:lang w:val="en-US"/>
        </w:rPr>
      </w:pPr>
      <w:r w:rsidRPr="00491E4D">
        <w:rPr>
          <w:rFonts w:ascii="Helvetica" w:hAnsi="Helvetica"/>
          <w:lang w:val="en-US"/>
        </w:rPr>
        <w:t xml:space="preserve">Spectral zone unmixing showed that overall </w:t>
      </w:r>
      <w:r w:rsidR="00EB4D3A">
        <w:rPr>
          <w:rFonts w:ascii="Helvetica" w:hAnsi="Helvetica"/>
          <w:lang w:val="en-US"/>
        </w:rPr>
        <w:t>bands</w:t>
      </w:r>
      <w:r w:rsidRPr="00491E4D">
        <w:rPr>
          <w:rFonts w:ascii="Helvetica" w:hAnsi="Helvetica"/>
          <w:lang w:val="en-US"/>
        </w:rPr>
        <w:t xml:space="preserve"> from the green-red transition regions of the</w:t>
      </w:r>
      <w:r>
        <w:rPr>
          <w:rFonts w:ascii="Helvetica" w:hAnsi="Helvetica"/>
          <w:lang w:val="en-US"/>
        </w:rPr>
        <w:t xml:space="preserve"> visible</w:t>
      </w:r>
      <w:r w:rsidRPr="00491E4D">
        <w:rPr>
          <w:rFonts w:ascii="Helvetica" w:hAnsi="Helvetica"/>
          <w:lang w:val="en-US"/>
        </w:rPr>
        <w:t xml:space="preserve"> spectrum are the most distinct between vegetation types</w:t>
      </w:r>
      <w:r>
        <w:rPr>
          <w:rFonts w:ascii="Helvetica" w:hAnsi="Helvetica"/>
          <w:lang w:val="en-US"/>
        </w:rPr>
        <w:t>, resulting in an acceptance of H</w:t>
      </w:r>
      <w:r w:rsidRPr="00A946C2">
        <w:rPr>
          <w:rFonts w:ascii="Helvetica" w:hAnsi="Helvetica"/>
          <w:vertAlign w:val="subscript"/>
          <w:lang w:val="en-US"/>
        </w:rPr>
        <w:t>2</w:t>
      </w:r>
      <w:r>
        <w:rPr>
          <w:rFonts w:ascii="Helvetica" w:hAnsi="Helvetica"/>
          <w:vertAlign w:val="subscript"/>
          <w:lang w:val="en-US"/>
        </w:rPr>
        <w:t>a</w:t>
      </w:r>
      <w:r w:rsidRPr="00491E4D">
        <w:rPr>
          <w:rFonts w:ascii="Helvetica" w:hAnsi="Helvetica"/>
          <w:lang w:val="en-US"/>
        </w:rPr>
        <w:t xml:space="preserve">. Dimensional reduction, through </w:t>
      </w:r>
      <w:r>
        <w:rPr>
          <w:rFonts w:ascii="Helvetica" w:hAnsi="Helvetica"/>
          <w:lang w:val="en-US"/>
        </w:rPr>
        <w:t xml:space="preserve">automated </w:t>
      </w:r>
      <w:r w:rsidR="00EB4D3A">
        <w:rPr>
          <w:rFonts w:ascii="Helvetica" w:hAnsi="Helvetica"/>
          <w:lang w:val="en-US"/>
        </w:rPr>
        <w:t>band</w:t>
      </w:r>
      <w:r>
        <w:rPr>
          <w:rFonts w:ascii="Helvetica" w:hAnsi="Helvetica"/>
          <w:lang w:val="en-US"/>
        </w:rPr>
        <w:t xml:space="preserve"> </w:t>
      </w:r>
      <w:r w:rsidRPr="00491E4D">
        <w:rPr>
          <w:rFonts w:ascii="Helvetica" w:hAnsi="Helvetica"/>
          <w:lang w:val="en-US"/>
        </w:rPr>
        <w:t>selection provided</w:t>
      </w:r>
      <w:r>
        <w:rPr>
          <w:rFonts w:ascii="Helvetica" w:hAnsi="Helvetica"/>
          <w:lang w:val="en-US"/>
        </w:rPr>
        <w:t xml:space="preserve"> a small but spectrally diverse subset of </w:t>
      </w:r>
      <w:r w:rsidR="00EB4D3A">
        <w:rPr>
          <w:rFonts w:ascii="Helvetica" w:hAnsi="Helvetica"/>
          <w:lang w:val="en-US"/>
        </w:rPr>
        <w:t>bands</w:t>
      </w:r>
      <w:r>
        <w:rPr>
          <w:rFonts w:ascii="Helvetica" w:hAnsi="Helvetica"/>
          <w:lang w:val="en-US"/>
        </w:rPr>
        <w:t>, accepting H</w:t>
      </w:r>
      <w:r w:rsidRPr="00A946C2">
        <w:rPr>
          <w:rFonts w:ascii="Helvetica" w:hAnsi="Helvetica"/>
          <w:vertAlign w:val="subscript"/>
          <w:lang w:val="en-US"/>
        </w:rPr>
        <w:t>2</w:t>
      </w:r>
      <w:r>
        <w:rPr>
          <w:rFonts w:ascii="Helvetica" w:hAnsi="Helvetica"/>
          <w:vertAlign w:val="subscript"/>
          <w:lang w:val="en-US"/>
        </w:rPr>
        <w:t>b</w:t>
      </w:r>
      <w:r>
        <w:rPr>
          <w:rFonts w:ascii="Helvetica" w:hAnsi="Helvetica"/>
          <w:lang w:val="en-US"/>
        </w:rPr>
        <w:t xml:space="preserve">. </w:t>
      </w:r>
      <w:r w:rsidRPr="005D562F">
        <w:rPr>
          <w:rFonts w:ascii="Helvetica" w:hAnsi="Helvetica"/>
          <w:b/>
          <w:bCs/>
          <w:lang w:val="en-US"/>
        </w:rPr>
        <w:t xml:space="preserve">Both manual and automatic </w:t>
      </w:r>
      <w:r w:rsidR="00EB4D3A">
        <w:rPr>
          <w:rFonts w:ascii="Helvetica" w:hAnsi="Helvetica"/>
          <w:b/>
          <w:bCs/>
          <w:lang w:val="en-US"/>
        </w:rPr>
        <w:t>band</w:t>
      </w:r>
      <w:r w:rsidRPr="005D562F">
        <w:rPr>
          <w:rFonts w:ascii="Helvetica" w:hAnsi="Helvetica"/>
          <w:b/>
          <w:bCs/>
          <w:lang w:val="en-US"/>
        </w:rPr>
        <w:t xml:space="preserve"> selections visually improved discriminating vegetation types based other their spectral signatures, resulting in an acceptance of H</w:t>
      </w:r>
      <w:r w:rsidRPr="005D562F">
        <w:rPr>
          <w:rFonts w:ascii="Helvetica" w:hAnsi="Helvetica"/>
          <w:b/>
          <w:bCs/>
          <w:vertAlign w:val="subscript"/>
          <w:lang w:val="en-US"/>
        </w:rPr>
        <w:t>3a</w:t>
      </w:r>
      <w:r>
        <w:rPr>
          <w:rFonts w:ascii="Helvetica" w:hAnsi="Helvetica"/>
          <w:vertAlign w:val="subscript"/>
          <w:lang w:val="en-US"/>
        </w:rPr>
        <w:t xml:space="preserve">. </w:t>
      </w:r>
      <w:r>
        <w:rPr>
          <w:rFonts w:ascii="Helvetica" w:hAnsi="Helvetica"/>
          <w:lang w:val="en-US"/>
        </w:rPr>
        <w:t>S</w:t>
      </w:r>
      <w:r w:rsidRPr="00491E4D">
        <w:rPr>
          <w:rFonts w:ascii="Helvetica" w:hAnsi="Helvetica"/>
          <w:lang w:val="en-US"/>
        </w:rPr>
        <w:t xml:space="preserve">pectral </w:t>
      </w:r>
      <w:r>
        <w:rPr>
          <w:rFonts w:ascii="Helvetica" w:hAnsi="Helvetica"/>
          <w:lang w:val="en-US"/>
        </w:rPr>
        <w:t>diversity was distinct between vegetation types, but</w:t>
      </w:r>
      <w:r w:rsidRPr="00491E4D">
        <w:rPr>
          <w:rFonts w:ascii="Helvetica" w:hAnsi="Helvetica"/>
          <w:lang w:val="en-US"/>
        </w:rPr>
        <w:t xml:space="preserve"> </w:t>
      </w:r>
      <w:r>
        <w:rPr>
          <w:rFonts w:ascii="Helvetica" w:hAnsi="Helvetica"/>
          <w:lang w:val="en-US"/>
        </w:rPr>
        <w:t xml:space="preserve">did </w:t>
      </w:r>
      <w:r>
        <w:rPr>
          <w:rFonts w:ascii="Helvetica" w:hAnsi="Helvetica"/>
          <w:lang w:val="en-US"/>
        </w:rPr>
        <w:lastRenderedPageBreak/>
        <w:t xml:space="preserve">not increase at higher </w:t>
      </w:r>
      <w:r w:rsidRPr="00581384">
        <w:rPr>
          <w:rFonts w:ascii="Helvetica" w:hAnsi="Helvetica"/>
          <w:u w:val="single"/>
          <w:lang w:val="en-US"/>
        </w:rPr>
        <w:t>levels</w:t>
      </w:r>
      <w:r w:rsidRPr="00491E4D">
        <w:rPr>
          <w:rFonts w:ascii="Helvetica" w:hAnsi="Helvetica"/>
          <w:lang w:val="en-US"/>
        </w:rPr>
        <w:t xml:space="preserve"> </w:t>
      </w:r>
      <w:r>
        <w:rPr>
          <w:rFonts w:ascii="Helvetica" w:hAnsi="Helvetica"/>
          <w:lang w:val="en-US"/>
        </w:rPr>
        <w:t xml:space="preserve">of species richness, species evenness and </w:t>
      </w:r>
      <w:r w:rsidR="00E80016">
        <w:rPr>
          <w:rFonts w:ascii="Helvetica" w:hAnsi="Helvetica"/>
          <w:lang w:val="en-US"/>
        </w:rPr>
        <w:t>bare ground</w:t>
      </w:r>
      <w:r>
        <w:rPr>
          <w:rFonts w:ascii="Helvetica" w:hAnsi="Helvetica"/>
          <w:lang w:val="en-US"/>
        </w:rPr>
        <w:t xml:space="preserve">, resulting in an acceptance of </w:t>
      </w:r>
      <w:r w:rsidRPr="00491E4D">
        <w:rPr>
          <w:rFonts w:ascii="Helvetica" w:eastAsia="Times New Roman" w:hAnsi="Helvetica" w:cs="Times New Roman"/>
          <w:lang w:val="en-US"/>
        </w:rPr>
        <w:t>H</w:t>
      </w:r>
      <w:r>
        <w:rPr>
          <w:rFonts w:ascii="Helvetica" w:eastAsia="Times New Roman" w:hAnsi="Helvetica" w:cs="Times New Roman"/>
          <w:vertAlign w:val="subscript"/>
          <w:lang w:val="en-US"/>
        </w:rPr>
        <w:t xml:space="preserve">3a </w:t>
      </w:r>
      <w:r>
        <w:rPr>
          <w:rFonts w:ascii="Helvetica" w:hAnsi="Helvetica"/>
          <w:lang w:val="en-US"/>
        </w:rPr>
        <w:t xml:space="preserve"> and a rejection of </w:t>
      </w:r>
      <w:r w:rsidRPr="00491E4D">
        <w:rPr>
          <w:rFonts w:ascii="Helvetica" w:eastAsia="Times New Roman" w:hAnsi="Helvetica" w:cs="Times New Roman"/>
          <w:lang w:val="en-US"/>
        </w:rPr>
        <w:t>H</w:t>
      </w:r>
      <w:r>
        <w:rPr>
          <w:rFonts w:ascii="Helvetica" w:eastAsia="Times New Roman" w:hAnsi="Helvetica" w:cs="Times New Roman"/>
          <w:vertAlign w:val="subscript"/>
          <w:lang w:val="en-US"/>
        </w:rPr>
        <w:t>3b</w:t>
      </w:r>
      <w:r w:rsidRPr="00491E4D">
        <w:rPr>
          <w:rFonts w:ascii="Helvetica" w:hAnsi="Helvetica"/>
          <w:lang w:val="en-US"/>
        </w:rPr>
        <w:t xml:space="preserve"> </w:t>
      </w:r>
      <w:r>
        <w:rPr>
          <w:rFonts w:ascii="Helvetica" w:hAnsi="Helvetica"/>
          <w:lang w:val="en-US"/>
        </w:rPr>
        <w:t>–</w:t>
      </w:r>
      <w:r w:rsidRPr="00581384">
        <w:rPr>
          <w:rFonts w:ascii="Helvetica" w:eastAsia="Times New Roman" w:hAnsi="Helvetica" w:cs="Times New Roman"/>
          <w:lang w:val="en-US"/>
        </w:rPr>
        <w:t xml:space="preserve"> </w:t>
      </w:r>
      <w:r w:rsidRPr="00491E4D">
        <w:rPr>
          <w:rFonts w:ascii="Helvetica" w:eastAsia="Times New Roman" w:hAnsi="Helvetica" w:cs="Times New Roman"/>
          <w:lang w:val="en-US"/>
        </w:rPr>
        <w:t>H</w:t>
      </w:r>
      <w:r>
        <w:rPr>
          <w:rFonts w:ascii="Helvetica" w:eastAsia="Times New Roman" w:hAnsi="Helvetica" w:cs="Times New Roman"/>
          <w:vertAlign w:val="subscript"/>
          <w:lang w:val="en-US"/>
        </w:rPr>
        <w:t xml:space="preserve">3e. </w:t>
      </w:r>
    </w:p>
    <w:p w14:paraId="4654358F" w14:textId="77777777" w:rsidR="001343A0" w:rsidRDefault="001343A0" w:rsidP="001343A0">
      <w:pPr>
        <w:rPr>
          <w:rFonts w:ascii="Helvetica" w:hAnsi="Helvetica"/>
          <w:lang w:val="en-US"/>
        </w:rPr>
      </w:pPr>
      <w:r>
        <w:rPr>
          <w:rFonts w:ascii="Helvetica" w:hAnsi="Helvetica"/>
          <w:lang w:val="en-US"/>
        </w:rPr>
        <w:t xml:space="preserve">My results show that the applicability of using spectral signatures for the identification of Arctic tundra vegetation communities and correspond with other relevant literature in both tundra and non-tundra biomes. Yet, the incongruence in observed spectral diversity to biodiversity relationships between my results and previous literature highlight </w:t>
      </w:r>
      <w:proofErr w:type="spellStart"/>
      <w:r>
        <w:rPr>
          <w:rFonts w:ascii="Helvetica" w:hAnsi="Helvetica"/>
          <w:lang w:val="en-US"/>
        </w:rPr>
        <w:t>xxxxx</w:t>
      </w:r>
      <w:proofErr w:type="spellEnd"/>
      <w:r>
        <w:rPr>
          <w:rFonts w:ascii="Helvetica" w:hAnsi="Helvetica"/>
          <w:lang w:val="en-US"/>
        </w:rPr>
        <w:t xml:space="preserve"> highlight the variable regional and temporal </w:t>
      </w:r>
      <w:proofErr w:type="spellStart"/>
      <w:r>
        <w:rPr>
          <w:rFonts w:ascii="Helvetica" w:hAnsi="Helvetica"/>
          <w:lang w:val="en-US"/>
        </w:rPr>
        <w:t>xxxx</w:t>
      </w:r>
      <w:proofErr w:type="spellEnd"/>
    </w:p>
    <w:p w14:paraId="27977828" w14:textId="77777777" w:rsidR="001343A0" w:rsidRDefault="001343A0" w:rsidP="001343A0">
      <w:pPr>
        <w:rPr>
          <w:rFonts w:ascii="Helvetica" w:hAnsi="Helvetica"/>
          <w:lang w:val="en-US"/>
        </w:rPr>
      </w:pPr>
    </w:p>
    <w:p w14:paraId="78E95BC3" w14:textId="77777777" w:rsidR="001343A0" w:rsidRDefault="001343A0" w:rsidP="001343A0">
      <w:pPr>
        <w:rPr>
          <w:rFonts w:ascii="Helvetica" w:hAnsi="Helvetica"/>
          <w:lang w:val="en-US"/>
        </w:rPr>
      </w:pPr>
    </w:p>
    <w:p w14:paraId="2B7241C0" w14:textId="31D3938D" w:rsidR="001343A0" w:rsidRDefault="001343A0" w:rsidP="001343A0">
      <w:pPr>
        <w:rPr>
          <w:rFonts w:ascii="Helvetica" w:hAnsi="Helvetica"/>
          <w:lang w:val="en-US"/>
        </w:rPr>
      </w:pPr>
      <w:r>
        <w:rPr>
          <w:rFonts w:ascii="Helvetica" w:hAnsi="Helvetica"/>
          <w:lang w:val="en-US"/>
        </w:rPr>
        <w:t xml:space="preserve">I found that Arctic tundra vegetation types do have distinct spectral signatures, which they can be identified by. Patterns Spectral signatures spatial-temporally </w:t>
      </w:r>
    </w:p>
    <w:p w14:paraId="1CD04D16" w14:textId="7E29F5B1" w:rsidR="00437549" w:rsidRDefault="00437549" w:rsidP="001343A0">
      <w:pPr>
        <w:rPr>
          <w:rFonts w:ascii="Helvetica" w:hAnsi="Helvetica"/>
          <w:lang w:val="en-US"/>
        </w:rPr>
      </w:pPr>
    </w:p>
    <w:p w14:paraId="2AC38A0D" w14:textId="11E2FEE9" w:rsidR="00437549" w:rsidRPr="00491E4D" w:rsidRDefault="00437549" w:rsidP="001343A0">
      <w:pPr>
        <w:rPr>
          <w:rFonts w:ascii="Helvetica" w:hAnsi="Helvetica"/>
          <w:lang w:val="en-US"/>
        </w:rPr>
      </w:pPr>
      <w:r>
        <w:rPr>
          <w:rFonts w:ascii="Helvetica" w:hAnsi="Helvetica"/>
          <w:lang w:val="en-US"/>
        </w:rPr>
        <w:t xml:space="preserve">My results highlight the importance of </w:t>
      </w:r>
      <w:r w:rsidR="00F35EF2">
        <w:rPr>
          <w:rFonts w:ascii="Helvetica" w:hAnsi="Helvetica"/>
          <w:lang w:val="en-US"/>
        </w:rPr>
        <w:t xml:space="preserve">both </w:t>
      </w:r>
      <w:proofErr w:type="spellStart"/>
      <w:r w:rsidR="00F35EF2">
        <w:rPr>
          <w:rFonts w:ascii="Helvetica" w:hAnsi="Helvetica"/>
          <w:lang w:val="en-US"/>
        </w:rPr>
        <w:t>visable</w:t>
      </w:r>
      <w:proofErr w:type="spellEnd"/>
      <w:r w:rsidR="00F35EF2">
        <w:rPr>
          <w:rFonts w:ascii="Helvetica" w:hAnsi="Helvetica"/>
          <w:lang w:val="en-US"/>
        </w:rPr>
        <w:t xml:space="preserve"> and NIR regions for identifying vegetation types, but suggest that the most informative </w:t>
      </w:r>
      <w:r w:rsidR="00EB4D3A">
        <w:rPr>
          <w:rFonts w:ascii="Helvetica" w:hAnsi="Helvetica"/>
          <w:lang w:val="en-US"/>
        </w:rPr>
        <w:t>bands</w:t>
      </w:r>
      <w:r w:rsidR="00F35EF2">
        <w:rPr>
          <w:rFonts w:ascii="Helvetica" w:hAnsi="Helvetica"/>
          <w:lang w:val="en-US"/>
        </w:rPr>
        <w:t xml:space="preserve"> for identifying </w:t>
      </w:r>
      <w:proofErr w:type="spellStart"/>
      <w:r w:rsidR="00F35EF2">
        <w:rPr>
          <w:rFonts w:ascii="Helvetica" w:hAnsi="Helvetica"/>
          <w:lang w:val="en-US"/>
        </w:rPr>
        <w:t>vegtype</w:t>
      </w:r>
      <w:proofErr w:type="spellEnd"/>
      <w:r w:rsidR="00F35EF2">
        <w:rPr>
          <w:rFonts w:ascii="Helvetica" w:hAnsi="Helvetica"/>
          <w:lang w:val="en-US"/>
        </w:rPr>
        <w:t xml:space="preserve"> might be variable with phenology </w:t>
      </w:r>
    </w:p>
    <w:p w14:paraId="59512A9B" w14:textId="77777777" w:rsidR="001343A0" w:rsidRDefault="001343A0" w:rsidP="001343A0">
      <w:pPr>
        <w:rPr>
          <w:rFonts w:ascii="Helvetica" w:hAnsi="Helvetica"/>
          <w:b/>
          <w:bCs/>
          <w:u w:val="single"/>
          <w:lang w:val="en-US"/>
        </w:rPr>
      </w:pPr>
    </w:p>
    <w:p w14:paraId="19DC5D91" w14:textId="3237AC6A" w:rsidR="001343A0" w:rsidRPr="005D562F" w:rsidRDefault="001343A0" w:rsidP="001343A0">
      <w:pPr>
        <w:rPr>
          <w:rFonts w:ascii="Helvetica" w:hAnsi="Helvetica"/>
          <w:lang w:val="en-US"/>
        </w:rPr>
      </w:pPr>
      <w:r>
        <w:rPr>
          <w:rFonts w:ascii="Helvetica" w:hAnsi="Helvetica"/>
          <w:lang w:val="en-US"/>
        </w:rPr>
        <w:t xml:space="preserve">Spectral zone unmixing using the </w:t>
      </w:r>
      <w:proofErr w:type="spellStart"/>
      <w:r>
        <w:rPr>
          <w:rFonts w:ascii="Helvetica" w:hAnsi="Helvetica"/>
          <w:lang w:val="en-US"/>
        </w:rPr>
        <w:t>InStability</w:t>
      </w:r>
      <w:proofErr w:type="spellEnd"/>
      <w:r>
        <w:rPr>
          <w:rFonts w:ascii="Helvetica" w:hAnsi="Helvetica"/>
          <w:lang w:val="en-US"/>
        </w:rPr>
        <w:t xml:space="preserve"> index (ISI) identified </w:t>
      </w:r>
      <w:r w:rsidR="00EB4D3A">
        <w:rPr>
          <w:rFonts w:ascii="Helvetica" w:hAnsi="Helvetica"/>
          <w:lang w:val="en-US"/>
        </w:rPr>
        <w:t>bands</w:t>
      </w:r>
      <w:r>
        <w:rPr>
          <w:rFonts w:ascii="Helvetica" w:hAnsi="Helvetica"/>
          <w:lang w:val="en-US"/>
        </w:rPr>
        <w:t xml:space="preserve"> from the green-red transition region (570-670 nm) in the visible spectrum to be the most discriminative between vegetation types. Dimensional reduction of spectral data though both manual and automatic band selection did not improve visually discriminating vegetation types based on their spectral diversity. </w:t>
      </w:r>
    </w:p>
    <w:p w14:paraId="35FE54AD" w14:textId="77777777" w:rsidR="001343A0" w:rsidRPr="005D562F" w:rsidRDefault="001343A0" w:rsidP="001343A0">
      <w:pPr>
        <w:rPr>
          <w:rFonts w:ascii="Helvetica" w:hAnsi="Helvetica"/>
          <w:b/>
          <w:bCs/>
          <w:lang w:val="en-US"/>
        </w:rPr>
      </w:pPr>
    </w:p>
    <w:p w14:paraId="790331E2" w14:textId="77777777" w:rsidR="001343A0" w:rsidRDefault="001343A0" w:rsidP="001343A0">
      <w:pPr>
        <w:rPr>
          <w:rFonts w:ascii="Helvetica" w:hAnsi="Helvetica"/>
          <w:b/>
          <w:bCs/>
          <w:u w:val="single"/>
          <w:lang w:val="en-US"/>
        </w:rPr>
      </w:pPr>
      <w:r>
        <w:rPr>
          <w:rFonts w:ascii="Helvetica" w:hAnsi="Helvetica"/>
          <w:b/>
          <w:bCs/>
          <w:u w:val="single"/>
          <w:lang w:val="en-US"/>
        </w:rPr>
        <w:t>GD example</w:t>
      </w:r>
    </w:p>
    <w:p w14:paraId="0A9D9E6B" w14:textId="77777777" w:rsidR="001343A0" w:rsidRDefault="001343A0" w:rsidP="001343A0">
      <w:pPr>
        <w:rPr>
          <w:rFonts w:ascii="Helvetica" w:hAnsi="Helvetica"/>
          <w:b/>
          <w:bCs/>
          <w:u w:val="single"/>
          <w:lang w:val="en-US"/>
        </w:rPr>
      </w:pPr>
    </w:p>
    <w:p w14:paraId="5BD33753" w14:textId="77777777" w:rsidR="001343A0" w:rsidRDefault="001343A0" w:rsidP="001343A0">
      <w:pPr>
        <w:rPr>
          <w:rFonts w:ascii="Helvetica" w:hAnsi="Helvetica"/>
          <w:b/>
          <w:bCs/>
          <w:u w:val="single"/>
          <w:lang w:val="en-US"/>
        </w:rPr>
      </w:pPr>
    </w:p>
    <w:p w14:paraId="50FE5DCB" w14:textId="77777777" w:rsidR="001343A0" w:rsidRPr="007943FC" w:rsidRDefault="001343A0" w:rsidP="001343A0">
      <w:pPr>
        <w:rPr>
          <w:rFonts w:ascii="Times New Roman" w:eastAsia="Times New Roman" w:hAnsi="Times New Roman" w:cs="Times New Roman"/>
          <w:lang w:eastAsia="en-GB"/>
        </w:rPr>
      </w:pPr>
      <w:r w:rsidRPr="007943FC">
        <w:rPr>
          <w:rFonts w:ascii="Helvetica Neue" w:eastAsia="Times New Roman" w:hAnsi="Helvetica Neue" w:cs="Times New Roman"/>
          <w:color w:val="000000"/>
          <w:lang w:eastAsia="en-GB"/>
        </w:rPr>
        <w:t xml:space="preserve">We found increased plant growth and reproductive effort with warmer summers across the Arctic. The responses to warming varied regionally, mirroring the genetic structure of our study species C.tetragona (between X and Y% more growth across sites). Surprisingly, the largest increases in growth and reproductive responses to summer temperature were at the High Arctic sites, demonstrating heterogeneity in tundra responses to climate change. Such responses can be better understood using our transferable dendrochronology methods for plants as a proxy for temperature variability and ecosystem change. The cross-site synthesis design could be applied to other shrub species, such as D. integrifolia and S. arctica, to explore the extent to which genotypic distributions influence present-day growing season behaviours and Arctic vegetation change. We thus launch a call for further tests of site-specific heterogeneity in shrub growth and flowering characteristics, taking into account factors such as microtopography, active layer characteristics and soil moisture. With more cross-site syntheses of the heterogeneous ways in which warming is altering the Arctic, we can better predict future ecosystem change. </w:t>
      </w:r>
    </w:p>
    <w:p w14:paraId="49610B23" w14:textId="77777777" w:rsidR="001343A0" w:rsidRPr="007943FC" w:rsidRDefault="001343A0" w:rsidP="001343A0">
      <w:pPr>
        <w:rPr>
          <w:rFonts w:ascii="Helvetica" w:hAnsi="Helvetica"/>
          <w:b/>
          <w:bCs/>
          <w:u w:val="single"/>
        </w:rPr>
      </w:pPr>
    </w:p>
    <w:p w14:paraId="2AF5281D" w14:textId="77777777" w:rsidR="001343A0" w:rsidRPr="00491E4D" w:rsidRDefault="001343A0" w:rsidP="001343A0">
      <w:pPr>
        <w:pStyle w:val="NormalWeb"/>
        <w:rPr>
          <w:lang w:val="en-US"/>
        </w:rPr>
      </w:pPr>
      <w:r w:rsidRPr="00491E4D">
        <w:rPr>
          <w:rFonts w:ascii="AdvTT5843c571" w:hAnsi="AdvTT5843c571"/>
          <w:sz w:val="20"/>
          <w:szCs w:val="20"/>
          <w:lang w:val="en-US"/>
        </w:rPr>
        <w:t xml:space="preserve">This study confirmed that the increased spectral </w:t>
      </w:r>
      <w:proofErr w:type="spellStart"/>
      <w:r w:rsidRPr="00491E4D">
        <w:rPr>
          <w:rFonts w:ascii="AdvTT5843c571" w:hAnsi="AdvTT5843c571"/>
          <w:sz w:val="20"/>
          <w:szCs w:val="20"/>
          <w:lang w:val="en-US"/>
        </w:rPr>
        <w:t>resolu</w:t>
      </w:r>
      <w:proofErr w:type="spellEnd"/>
      <w:r w:rsidRPr="00491E4D">
        <w:rPr>
          <w:rFonts w:ascii="AdvTT5843c571" w:hAnsi="AdvTT5843c571"/>
          <w:sz w:val="20"/>
          <w:szCs w:val="20"/>
          <w:lang w:val="en-US"/>
        </w:rPr>
        <w:t xml:space="preserve">- </w:t>
      </w:r>
      <w:proofErr w:type="spellStart"/>
      <w:r w:rsidRPr="00491E4D">
        <w:rPr>
          <w:rFonts w:ascii="AdvTT5843c571" w:hAnsi="AdvTT5843c571"/>
          <w:sz w:val="20"/>
          <w:szCs w:val="20"/>
          <w:lang w:val="en-US"/>
        </w:rPr>
        <w:t>tion</w:t>
      </w:r>
      <w:proofErr w:type="spellEnd"/>
      <w:r w:rsidRPr="00491E4D">
        <w:rPr>
          <w:rFonts w:ascii="AdvTT5843c571" w:hAnsi="AdvTT5843c571"/>
          <w:sz w:val="20"/>
          <w:szCs w:val="20"/>
          <w:lang w:val="en-US"/>
        </w:rPr>
        <w:t xml:space="preserve"> of hyperspectral sensors can improve the mapping of floristics, even if a great number of vegetation types of similar structure are compared. </w:t>
      </w:r>
    </w:p>
    <w:p w14:paraId="1A10B7AE" w14:textId="120DD810" w:rsidR="001343A0" w:rsidRPr="00491E4D" w:rsidRDefault="001343A0" w:rsidP="001343A0">
      <w:pPr>
        <w:pStyle w:val="NormalWeb"/>
        <w:rPr>
          <w:lang w:val="en-US"/>
        </w:rPr>
      </w:pPr>
      <w:r w:rsidRPr="00491E4D">
        <w:rPr>
          <w:rFonts w:ascii="AdvTT5843c571" w:hAnsi="AdvTT5843c571"/>
          <w:sz w:val="20"/>
          <w:szCs w:val="20"/>
          <w:lang w:val="en-US"/>
        </w:rPr>
        <w:t xml:space="preserve">It was shown that the majority of the 27 saltmarsh vegetation types has a characteristic signature. In addition, a better understanding has been gained about those parts of the electromagnetic spectrum which offer the greatest </w:t>
      </w:r>
      <w:proofErr w:type="spellStart"/>
      <w:r w:rsidRPr="00491E4D">
        <w:rPr>
          <w:rFonts w:ascii="AdvTT5843c571" w:hAnsi="AdvTT5843c571"/>
          <w:sz w:val="20"/>
          <w:szCs w:val="20"/>
          <w:lang w:val="en-US"/>
        </w:rPr>
        <w:t>infor</w:t>
      </w:r>
      <w:proofErr w:type="spellEnd"/>
      <w:r w:rsidRPr="00491E4D">
        <w:rPr>
          <w:rFonts w:ascii="AdvTT5843c571" w:hAnsi="AdvTT5843c571"/>
          <w:sz w:val="20"/>
          <w:szCs w:val="20"/>
          <w:lang w:val="en-US"/>
        </w:rPr>
        <w:t xml:space="preserve">- </w:t>
      </w:r>
      <w:proofErr w:type="spellStart"/>
      <w:r w:rsidRPr="00491E4D">
        <w:rPr>
          <w:rFonts w:ascii="AdvTT5843c571" w:hAnsi="AdvTT5843c571"/>
          <w:sz w:val="20"/>
          <w:szCs w:val="20"/>
          <w:lang w:val="en-US"/>
        </w:rPr>
        <w:t>mation</w:t>
      </w:r>
      <w:proofErr w:type="spellEnd"/>
      <w:r w:rsidRPr="00491E4D">
        <w:rPr>
          <w:rFonts w:ascii="AdvTT5843c571" w:hAnsi="AdvTT5843c571"/>
          <w:sz w:val="20"/>
          <w:szCs w:val="20"/>
          <w:lang w:val="en-US"/>
        </w:rPr>
        <w:t xml:space="preserve"> content for discriminating between and identifying saltmarsh </w:t>
      </w:r>
      <w:r w:rsidRPr="00491E4D">
        <w:rPr>
          <w:rFonts w:ascii="AdvTT5843c571" w:hAnsi="AdvTT5843c571"/>
          <w:sz w:val="20"/>
          <w:szCs w:val="20"/>
          <w:lang w:val="en-US"/>
        </w:rPr>
        <w:lastRenderedPageBreak/>
        <w:t xml:space="preserve">vegetation types. A method was developed to extract important </w:t>
      </w:r>
      <w:r w:rsidR="00EB4D3A">
        <w:rPr>
          <w:rFonts w:ascii="AdvTT5843c571" w:hAnsi="AdvTT5843c571"/>
          <w:sz w:val="20"/>
          <w:szCs w:val="20"/>
          <w:lang w:val="en-US"/>
        </w:rPr>
        <w:t>bands</w:t>
      </w:r>
      <w:r w:rsidRPr="00491E4D">
        <w:rPr>
          <w:rFonts w:ascii="AdvTT5843c571" w:hAnsi="AdvTT5843c571"/>
          <w:sz w:val="20"/>
          <w:szCs w:val="20"/>
          <w:lang w:val="en-US"/>
        </w:rPr>
        <w:t xml:space="preserve"> for classification using </w:t>
      </w:r>
      <w:proofErr w:type="spellStart"/>
      <w:r w:rsidRPr="00491E4D">
        <w:rPr>
          <w:rFonts w:ascii="AdvTT5843c571" w:hAnsi="AdvTT5843c571"/>
          <w:sz w:val="20"/>
          <w:szCs w:val="20"/>
          <w:lang w:val="en-US"/>
        </w:rPr>
        <w:t>histo</w:t>
      </w:r>
      <w:proofErr w:type="spellEnd"/>
      <w:r w:rsidRPr="00491E4D">
        <w:rPr>
          <w:rFonts w:ascii="AdvTT5843c571" w:hAnsi="AdvTT5843c571"/>
          <w:sz w:val="20"/>
          <w:szCs w:val="20"/>
          <w:lang w:val="en-US"/>
        </w:rPr>
        <w:t xml:space="preserve">- grams of the frequency of statistically significant difference between the medians of the spectral classes. Furthermore, it was shown that continuum removal (which is widely applied in geological hyperspectral applications) has mixed results when applied to vegetation spectra. It improves separability in the chlorophyll absorption pits, while </w:t>
      </w:r>
      <w:proofErr w:type="spellStart"/>
      <w:r w:rsidRPr="00491E4D">
        <w:rPr>
          <w:rFonts w:ascii="AdvTT5843c571" w:hAnsi="AdvTT5843c571"/>
          <w:sz w:val="20"/>
          <w:szCs w:val="20"/>
          <w:lang w:val="en-US"/>
        </w:rPr>
        <w:t>reduc</w:t>
      </w:r>
      <w:proofErr w:type="spellEnd"/>
      <w:r w:rsidRPr="00491E4D">
        <w:rPr>
          <w:rFonts w:ascii="AdvTT5843c571" w:hAnsi="AdvTT5843c571"/>
          <w:sz w:val="20"/>
          <w:szCs w:val="20"/>
          <w:lang w:val="en-US"/>
        </w:rPr>
        <w:t xml:space="preserve">- </w:t>
      </w:r>
      <w:proofErr w:type="spellStart"/>
      <w:r w:rsidRPr="00491E4D">
        <w:rPr>
          <w:rFonts w:ascii="AdvTT5843c571" w:hAnsi="AdvTT5843c571"/>
          <w:sz w:val="20"/>
          <w:szCs w:val="20"/>
          <w:lang w:val="en-US"/>
        </w:rPr>
        <w:t>ing</w:t>
      </w:r>
      <w:proofErr w:type="spellEnd"/>
      <w:r w:rsidRPr="00491E4D">
        <w:rPr>
          <w:rFonts w:ascii="AdvTT5843c571" w:hAnsi="AdvTT5843c571"/>
          <w:sz w:val="20"/>
          <w:szCs w:val="20"/>
          <w:lang w:val="en-US"/>
        </w:rPr>
        <w:t xml:space="preserve"> separability in the near-infrared and shortwave infrared, where canopy structure and moisture content influence the spectrum. </w:t>
      </w:r>
    </w:p>
    <w:p w14:paraId="0E634B35" w14:textId="77777777" w:rsidR="001343A0" w:rsidRPr="00491E4D" w:rsidRDefault="001343A0" w:rsidP="001343A0">
      <w:pPr>
        <w:pStyle w:val="NormalWeb"/>
        <w:rPr>
          <w:rFonts w:ascii="AdvTT5843c571" w:hAnsi="AdvTT5843c571"/>
          <w:sz w:val="20"/>
          <w:szCs w:val="20"/>
          <w:lang w:val="en-US"/>
        </w:rPr>
      </w:pPr>
      <w:r w:rsidRPr="00491E4D">
        <w:rPr>
          <w:rFonts w:ascii="AdvTT5843c571" w:hAnsi="AdvTT5843c571"/>
          <w:sz w:val="20"/>
          <w:szCs w:val="20"/>
          <w:lang w:val="en-US"/>
        </w:rPr>
        <w:t xml:space="preserve">From this study, it is concluded that there is a lot of information in reflectance spectra collected in the field. It is shown that the reflectance of some vegetation types is statistically different. With high quality calibration, it is anticipated that vegetation species may be identified from imagery using spectral libraries acquired in the field coin- </w:t>
      </w:r>
      <w:proofErr w:type="spellStart"/>
      <w:r w:rsidRPr="00491E4D">
        <w:rPr>
          <w:rFonts w:ascii="AdvTT5843c571" w:hAnsi="AdvTT5843c571"/>
          <w:sz w:val="20"/>
          <w:szCs w:val="20"/>
          <w:lang w:val="en-US"/>
        </w:rPr>
        <w:t>ciding</w:t>
      </w:r>
      <w:proofErr w:type="spellEnd"/>
      <w:r w:rsidRPr="00491E4D">
        <w:rPr>
          <w:rFonts w:ascii="AdvTT5843c571" w:hAnsi="AdvTT5843c571"/>
          <w:sz w:val="20"/>
          <w:szCs w:val="20"/>
          <w:lang w:val="en-US"/>
        </w:rPr>
        <w:t xml:space="preserve"> with the time of image acquisition. </w:t>
      </w:r>
    </w:p>
    <w:p w14:paraId="1248DE30" w14:textId="77777777" w:rsidR="001343A0" w:rsidRPr="00491E4D" w:rsidRDefault="001343A0" w:rsidP="001343A0">
      <w:pPr>
        <w:pStyle w:val="NormalWeb"/>
        <w:rPr>
          <w:lang w:val="en-US"/>
        </w:rPr>
      </w:pPr>
    </w:p>
    <w:p w14:paraId="1080982E" w14:textId="77777777" w:rsidR="001343A0" w:rsidRPr="00491E4D" w:rsidRDefault="001343A0" w:rsidP="001343A0">
      <w:pPr>
        <w:pStyle w:val="NormalWeb"/>
        <w:rPr>
          <w:lang w:val="en-US"/>
        </w:rPr>
      </w:pPr>
    </w:p>
    <w:p w14:paraId="305ACDCA" w14:textId="77777777" w:rsidR="001343A0" w:rsidRPr="00491E4D" w:rsidRDefault="001343A0" w:rsidP="001343A0">
      <w:pPr>
        <w:spacing w:before="100" w:beforeAutospacing="1" w:after="100" w:afterAutospacing="1"/>
        <w:rPr>
          <w:rFonts w:ascii="URWPalladioL" w:eastAsia="Times New Roman" w:hAnsi="URWPalladioL" w:cs="Times New Roman"/>
          <w:sz w:val="20"/>
          <w:szCs w:val="20"/>
          <w:lang w:val="en-US" w:eastAsia="en-GB"/>
        </w:rPr>
      </w:pPr>
      <w:r w:rsidRPr="00491E4D">
        <w:rPr>
          <w:rFonts w:ascii="URWPalladioL" w:eastAsia="Times New Roman" w:hAnsi="URWPalladioL" w:cs="Times New Roman"/>
          <w:sz w:val="20"/>
          <w:szCs w:val="20"/>
          <w:lang w:val="en-US" w:eastAsia="en-GB"/>
        </w:rPr>
        <w:t>This study presents an example of the potential for hyperspectral remote sensing to improve upon the classification of tundra vegetation communities in the Arctic. Field research in the Arctic is difficult and expensive. Ground-based remote sensing studies are critical, as they allow for the development of spectral relationships that can then potentially be extrapolated to satellite remote sensing. The discriminability of MAT, MNT, MT, and ST communities is improved upon through the use of hyperspectral remote sensing in this study. Hyperspectral remote sensing allows for the inclusion of both a wider range of spectral data and finer resolution spectral data than traditional multi-spectral approaches. Establishing these relationships allows for the identification of HNBs on hyperspectral satellites that may be valuable for distinguishing among vegetation communities. Such forthcoming projects include the NASA Hyperspectral Infrared Imager (</w:t>
      </w:r>
      <w:proofErr w:type="spellStart"/>
      <w:r w:rsidRPr="00491E4D">
        <w:rPr>
          <w:rFonts w:ascii="URWPalladioL" w:eastAsia="Times New Roman" w:hAnsi="URWPalladioL" w:cs="Times New Roman"/>
          <w:sz w:val="20"/>
          <w:szCs w:val="20"/>
          <w:lang w:val="en-US" w:eastAsia="en-GB"/>
        </w:rPr>
        <w:t>HyspIRI</w:t>
      </w:r>
      <w:proofErr w:type="spellEnd"/>
      <w:r w:rsidRPr="00491E4D">
        <w:rPr>
          <w:rFonts w:ascii="URWPalladioL" w:eastAsia="Times New Roman" w:hAnsi="URWPalladioL" w:cs="Times New Roman"/>
          <w:sz w:val="20"/>
          <w:szCs w:val="20"/>
          <w:lang w:val="en-US" w:eastAsia="en-GB"/>
        </w:rPr>
        <w:t>) and the German Environmental Mapping and Analysis Program (</w:t>
      </w:r>
      <w:proofErr w:type="spellStart"/>
      <w:r w:rsidRPr="00491E4D">
        <w:rPr>
          <w:rFonts w:ascii="URWPalladioL" w:eastAsia="Times New Roman" w:hAnsi="URWPalladioL" w:cs="Times New Roman"/>
          <w:sz w:val="20"/>
          <w:szCs w:val="20"/>
          <w:lang w:val="en-US" w:eastAsia="en-GB"/>
        </w:rPr>
        <w:t>EnMAP</w:t>
      </w:r>
      <w:proofErr w:type="spellEnd"/>
      <w:r w:rsidRPr="00491E4D">
        <w:rPr>
          <w:rFonts w:ascii="URWPalladioL" w:eastAsia="Times New Roman" w:hAnsi="URWPalladioL" w:cs="Times New Roman"/>
          <w:sz w:val="20"/>
          <w:szCs w:val="20"/>
          <w:lang w:val="en-US" w:eastAsia="en-GB"/>
        </w:rPr>
        <w:t xml:space="preserve">). Establishing the spectral differences among these vegetation communities using field spectroscopy data facilitates the potential for monitoring of changes occurring in vegetation communities as a result of increasing temperatures in the Arctic. </w:t>
      </w:r>
    </w:p>
    <w:p w14:paraId="26959740" w14:textId="77777777" w:rsidR="001343A0" w:rsidRPr="00491E4D" w:rsidRDefault="001343A0" w:rsidP="001343A0">
      <w:pPr>
        <w:spacing w:before="100" w:beforeAutospacing="1" w:after="100" w:afterAutospacing="1"/>
        <w:rPr>
          <w:rFonts w:ascii="URWPalladioL" w:eastAsia="Times New Roman" w:hAnsi="URWPalladioL" w:cs="Times New Roman"/>
          <w:sz w:val="20"/>
          <w:szCs w:val="20"/>
          <w:lang w:val="en-US" w:eastAsia="en-GB"/>
        </w:rPr>
      </w:pPr>
    </w:p>
    <w:p w14:paraId="53D8360F" w14:textId="77777777" w:rsidR="001343A0" w:rsidRPr="00491E4D" w:rsidRDefault="001343A0" w:rsidP="001343A0">
      <w:pPr>
        <w:rPr>
          <w:rFonts w:ascii="Helvetica" w:hAnsi="Helvetica"/>
          <w:u w:val="single"/>
          <w:lang w:val="en-US"/>
        </w:rPr>
      </w:pPr>
    </w:p>
    <w:p w14:paraId="289EC60D" w14:textId="77777777" w:rsidR="001343A0" w:rsidRPr="00491E4D" w:rsidRDefault="001343A0" w:rsidP="001343A0">
      <w:pPr>
        <w:rPr>
          <w:rFonts w:ascii="Helvetica" w:hAnsi="Helvetica"/>
          <w:lang w:val="en-US"/>
        </w:rPr>
      </w:pPr>
      <w:r w:rsidRPr="00491E4D">
        <w:rPr>
          <w:rFonts w:ascii="Helvetica" w:hAnsi="Helvetica"/>
          <w:lang w:val="en-US"/>
        </w:rPr>
        <w:t xml:space="preserve">The reflectance values across the electromagnetic spectrum of each vegetation type corresponded with previously described patterns of reflectance in Arctic vegetation (cite) (figure c). Low levels of reflectance where seen in the green and blue spectral regions, which correspond with the chlorophyll, carotenoid, and other photosynthetic pigment absorption. There was a relative “valley” before the red-edge transition, followed by plateau of high reflectance in the NIR and IR regions. Increased reflection is typically caused by the scattering of light between air, canopy structures, and leaf tissue composition </w:t>
      </w:r>
      <w:r w:rsidRPr="00491E4D">
        <w:rPr>
          <w:rFonts w:ascii="Helvetica" w:hAnsi="Helvetica"/>
          <w:lang w:val="en-US"/>
        </w:rPr>
        <w:fldChar w:fldCharType="begin"/>
      </w:r>
      <w:r w:rsidRPr="00491E4D">
        <w:rPr>
          <w:rFonts w:ascii="Helvetica" w:hAnsi="Helvetica"/>
          <w:lang w:val="en-US"/>
        </w:rPr>
        <w:instrText xml:space="preserve"> ADDIN ZOTERO_ITEM CSL_CITATION {"citationID":"pH4RcXT5","properties":{"formattedCitation":"(Cavender\\uc0\\u8208{}Bares et al., 2017)","plainCitation":"(Cavender‐Bares et al., 2017)","noteIndex":0},"citationItems":[{"id":495,"uris":["http://zotero.org/users/local/8RirLiuI/items/2F4VJI9P"],"uri":["http://zotero.org/users/local/8RirLiuI/items/2F4VJI9P"],"itemData":{"id":495,"type":"article-journal","container-title":"American Journal of Botany","DOI":"10.3732/ajb.1700061","ISSN":"1537-2197","issue":"7","language":"en","page":"966-969","source":"Wiley Online Library","title":"Harnessing plant spectra to integrate the biodiversity sciences across biological and spatial scales","volume":"104","author":[{"family":"Cavender‐Bares","given":"Jeannine"},{"family":"Gamon","given":"John A."},{"family":"Hobbie","given":"Sarah E."},{"family":"Madritch","given":"Michael D."},{"family":"Meireles","given":"José Eduardo"},{"family":"Schweiger","given":"Anna K."},{"family":"Townsend","given":"Philip A."}],"issued":{"date-parts":[["2017"]]}}}],"schema":"https://github.com/citation-style-language/schema/raw/master/csl-citation.json"} </w:instrText>
      </w:r>
      <w:r w:rsidRPr="00491E4D">
        <w:rPr>
          <w:rFonts w:ascii="Helvetica" w:hAnsi="Helvetica"/>
          <w:lang w:val="en-US"/>
        </w:rPr>
        <w:fldChar w:fldCharType="separate"/>
      </w:r>
      <w:r w:rsidRPr="00491E4D">
        <w:rPr>
          <w:rFonts w:ascii="Helvetica" w:hAnsi="Helvetica" w:cs="Times New Roman"/>
          <w:lang w:val="en-US"/>
        </w:rPr>
        <w:t>(Cavender‐Bares et al., 2017)</w:t>
      </w:r>
      <w:r w:rsidRPr="00491E4D">
        <w:rPr>
          <w:rFonts w:ascii="Helvetica" w:hAnsi="Helvetica"/>
          <w:lang w:val="en-US"/>
        </w:rPr>
        <w:fldChar w:fldCharType="end"/>
      </w:r>
      <w:r w:rsidRPr="00491E4D">
        <w:rPr>
          <w:rFonts w:ascii="Helvetica" w:hAnsi="Helvetica"/>
          <w:lang w:val="en-US"/>
        </w:rPr>
        <w:t xml:space="preserve">. </w:t>
      </w:r>
    </w:p>
    <w:p w14:paraId="6E20AA13" w14:textId="77777777" w:rsidR="001343A0" w:rsidRPr="00491E4D" w:rsidRDefault="001343A0" w:rsidP="001343A0">
      <w:pPr>
        <w:rPr>
          <w:rFonts w:ascii="Helvetica" w:hAnsi="Helvetica"/>
          <w:u w:val="single"/>
          <w:lang w:val="en-US"/>
        </w:rPr>
      </w:pPr>
    </w:p>
    <w:p w14:paraId="7629946F" w14:textId="77777777" w:rsidR="001343A0" w:rsidRPr="00491E4D" w:rsidRDefault="001343A0" w:rsidP="001343A0">
      <w:pPr>
        <w:rPr>
          <w:rFonts w:ascii="Helvetica" w:hAnsi="Helvetica"/>
          <w:lang w:val="en-US"/>
        </w:rPr>
      </w:pPr>
    </w:p>
    <w:p w14:paraId="34305824" w14:textId="77777777" w:rsidR="001343A0" w:rsidRPr="00C7489F" w:rsidRDefault="001343A0" w:rsidP="001343A0">
      <w:pPr>
        <w:ind w:firstLine="480"/>
        <w:jc w:val="both"/>
        <w:rPr>
          <w:rFonts w:ascii="Times New Roman" w:eastAsia="Times New Roman" w:hAnsi="Times New Roman" w:cs="Times New Roman"/>
          <w:lang w:eastAsia="en-GB"/>
        </w:rPr>
      </w:pPr>
      <w:r w:rsidRPr="00C7489F">
        <w:rPr>
          <w:rFonts w:ascii="Times New Roman" w:eastAsia="Times New Roman" w:hAnsi="Times New Roman" w:cs="Times New Roman"/>
          <w:lang w:eastAsia="en-GB"/>
        </w:rPr>
        <w:t>While remote sensing has the potential to be used in biodiversity assessment, it also adds additional capabilities and complexity by being able to assess this diversity at multiple scales. Further work should address the optical-biodiversity relationship in more detail, in part by addressing the scale-dependence. As well, future studies should take advantage of the full spectral power of imaging spectrometry to evaluate the diversity–productivity relationship for a larger variety of ecosystems.</w:t>
      </w:r>
    </w:p>
    <w:p w14:paraId="3DB2339F" w14:textId="77777777" w:rsidR="001343A0" w:rsidRPr="00C7489F" w:rsidRDefault="001343A0" w:rsidP="001343A0">
      <w:pPr>
        <w:rPr>
          <w:rFonts w:ascii="Times New Roman" w:eastAsia="Times New Roman" w:hAnsi="Times New Roman" w:cs="Times New Roman"/>
          <w:lang w:eastAsia="en-GB"/>
        </w:rPr>
      </w:pPr>
    </w:p>
    <w:p w14:paraId="78732CBB" w14:textId="77777777" w:rsidR="001343A0" w:rsidRPr="001343A0" w:rsidRDefault="001343A0" w:rsidP="001343A0">
      <w:pPr>
        <w:spacing w:before="100" w:beforeAutospacing="1" w:after="100" w:afterAutospacing="1"/>
        <w:rPr>
          <w:rFonts w:ascii="Times New Roman" w:eastAsia="Times New Roman" w:hAnsi="Times New Roman" w:cs="Times New Roman"/>
          <w:lang w:val="en-US" w:eastAsia="en-GB"/>
        </w:rPr>
      </w:pPr>
      <w:r w:rsidRPr="001343A0">
        <w:rPr>
          <w:rFonts w:ascii="Times New Roman" w:eastAsia="Times New Roman" w:hAnsi="Times New Roman" w:cs="Times New Roman"/>
          <w:lang w:val="en-US" w:eastAsia="en-GB"/>
        </w:rPr>
        <w:t>Look at beamish?</w:t>
      </w:r>
    </w:p>
    <w:p w14:paraId="7587F732" w14:textId="77777777" w:rsidR="001343A0" w:rsidRPr="00491E4D" w:rsidRDefault="001343A0" w:rsidP="001343A0">
      <w:pPr>
        <w:pStyle w:val="NormalWeb"/>
        <w:rPr>
          <w:b/>
          <w:bCs/>
          <w:sz w:val="28"/>
          <w:szCs w:val="28"/>
          <w:lang w:val="en-US"/>
        </w:rPr>
      </w:pPr>
      <w:r w:rsidRPr="00491E4D">
        <w:rPr>
          <w:b/>
          <w:bCs/>
          <w:sz w:val="28"/>
          <w:szCs w:val="28"/>
          <w:lang w:val="en-US"/>
        </w:rPr>
        <w:lastRenderedPageBreak/>
        <w:t xml:space="preserve">6. References </w:t>
      </w:r>
    </w:p>
    <w:p w14:paraId="7C231D57" w14:textId="77777777" w:rsidR="001343A0" w:rsidRDefault="001343A0" w:rsidP="001343A0">
      <w:pPr>
        <w:rPr>
          <w:rFonts w:ascii="Arial" w:eastAsia="Times New Roman" w:hAnsi="Arial" w:cs="Arial"/>
          <w:color w:val="222222"/>
          <w:sz w:val="20"/>
          <w:szCs w:val="20"/>
          <w:shd w:val="clear" w:color="auto" w:fill="FFFFFF"/>
          <w:lang w:val="en-US" w:eastAsia="en-GB"/>
        </w:rPr>
      </w:pPr>
      <w:proofErr w:type="spellStart"/>
      <w:r w:rsidRPr="00491E4D">
        <w:rPr>
          <w:rFonts w:ascii="Arial" w:eastAsia="Times New Roman" w:hAnsi="Arial" w:cs="Arial"/>
          <w:color w:val="222222"/>
          <w:sz w:val="20"/>
          <w:szCs w:val="20"/>
          <w:shd w:val="clear" w:color="auto" w:fill="FFFFFF"/>
          <w:lang w:val="en-US" w:eastAsia="en-GB"/>
        </w:rPr>
        <w:t>Molau</w:t>
      </w:r>
      <w:proofErr w:type="spellEnd"/>
      <w:r w:rsidRPr="00491E4D">
        <w:rPr>
          <w:rFonts w:ascii="Arial" w:eastAsia="Times New Roman" w:hAnsi="Arial" w:cs="Arial"/>
          <w:color w:val="222222"/>
          <w:sz w:val="20"/>
          <w:szCs w:val="20"/>
          <w:shd w:val="clear" w:color="auto" w:fill="FFFFFF"/>
          <w:lang w:val="en-US" w:eastAsia="en-GB"/>
        </w:rPr>
        <w:t>, U., 1995. The international tundra experiment (ITEX), 1995. </w:t>
      </w:r>
      <w:r w:rsidRPr="00491E4D">
        <w:rPr>
          <w:rFonts w:ascii="Arial" w:eastAsia="Times New Roman" w:hAnsi="Arial" w:cs="Arial"/>
          <w:i/>
          <w:iCs/>
          <w:color w:val="222222"/>
          <w:sz w:val="20"/>
          <w:szCs w:val="20"/>
          <w:lang w:val="en-US" w:eastAsia="en-GB"/>
        </w:rPr>
        <w:t>WWF Bulletin</w:t>
      </w:r>
      <w:r w:rsidRPr="00491E4D">
        <w:rPr>
          <w:rFonts w:ascii="Arial" w:eastAsia="Times New Roman" w:hAnsi="Arial" w:cs="Arial"/>
          <w:color w:val="222222"/>
          <w:sz w:val="20"/>
          <w:szCs w:val="20"/>
          <w:shd w:val="clear" w:color="auto" w:fill="FFFFFF"/>
          <w:lang w:val="en-US" w:eastAsia="en-GB"/>
        </w:rPr>
        <w:t>, </w:t>
      </w:r>
      <w:r w:rsidRPr="00491E4D">
        <w:rPr>
          <w:rFonts w:ascii="Arial" w:eastAsia="Times New Roman" w:hAnsi="Arial" w:cs="Arial"/>
          <w:i/>
          <w:iCs/>
          <w:color w:val="222222"/>
          <w:sz w:val="20"/>
          <w:szCs w:val="20"/>
          <w:lang w:val="en-US" w:eastAsia="en-GB"/>
        </w:rPr>
        <w:t>4</w:t>
      </w:r>
      <w:r w:rsidRPr="00491E4D">
        <w:rPr>
          <w:rFonts w:ascii="Arial" w:eastAsia="Times New Roman" w:hAnsi="Arial" w:cs="Arial"/>
          <w:color w:val="222222"/>
          <w:sz w:val="20"/>
          <w:szCs w:val="20"/>
          <w:shd w:val="clear" w:color="auto" w:fill="FFFFFF"/>
          <w:lang w:val="en-US" w:eastAsia="en-GB"/>
        </w:rPr>
        <w:t>, p.21.</w:t>
      </w:r>
    </w:p>
    <w:p w14:paraId="6A298D43" w14:textId="77777777" w:rsidR="001343A0" w:rsidRPr="00491E4D" w:rsidRDefault="001343A0" w:rsidP="001343A0">
      <w:pPr>
        <w:rPr>
          <w:rFonts w:ascii="Times New Roman" w:eastAsia="Times New Roman" w:hAnsi="Times New Roman" w:cs="Times New Roman"/>
          <w:lang w:val="en-US" w:eastAsia="en-GB"/>
        </w:rPr>
      </w:pPr>
    </w:p>
    <w:p w14:paraId="571D2A84" w14:textId="77777777" w:rsidR="001343A0" w:rsidRPr="00DE5F59" w:rsidRDefault="001343A0" w:rsidP="001343A0">
      <w:pPr>
        <w:rPr>
          <w:sz w:val="20"/>
          <w:lang w:val="en-GB"/>
        </w:rPr>
      </w:pPr>
      <w:r>
        <w:rPr>
          <w:rFonts w:ascii="Avenir Next" w:hAnsi="Avenir Next"/>
          <w:color w:val="252F52"/>
          <w:shd w:val="clear" w:color="auto" w:fill="FFFFFF"/>
        </w:rPr>
        <w:t>I</w:t>
      </w:r>
      <w:r w:rsidRPr="00DE5F59">
        <w:rPr>
          <w:rFonts w:ascii="Times New Roman" w:hAnsi="Times New Roman"/>
          <w:sz w:val="20"/>
          <w:lang w:val="en-GB"/>
        </w:rPr>
        <w:t xml:space="preserve">PCC, 2019: IPCC Special Report on the Ocean and Cryosphere in a Changing Climate [H.-O. </w:t>
      </w:r>
      <w:proofErr w:type="spellStart"/>
      <w:r w:rsidRPr="00DE5F59">
        <w:rPr>
          <w:rFonts w:ascii="Times New Roman" w:hAnsi="Times New Roman"/>
          <w:sz w:val="20"/>
          <w:lang w:val="en-GB"/>
        </w:rPr>
        <w:t>Pörtner</w:t>
      </w:r>
      <w:proofErr w:type="spellEnd"/>
      <w:r w:rsidRPr="00DE5F59">
        <w:rPr>
          <w:rFonts w:ascii="Times New Roman" w:hAnsi="Times New Roman"/>
          <w:sz w:val="20"/>
          <w:lang w:val="en-GB"/>
        </w:rPr>
        <w:t>, D.C. Roberts, V. Masson-</w:t>
      </w:r>
      <w:proofErr w:type="spellStart"/>
      <w:r w:rsidRPr="00DE5F59">
        <w:rPr>
          <w:rFonts w:ascii="Times New Roman" w:hAnsi="Times New Roman"/>
          <w:sz w:val="20"/>
          <w:lang w:val="en-GB"/>
        </w:rPr>
        <w:t>Delmotte</w:t>
      </w:r>
      <w:proofErr w:type="spellEnd"/>
      <w:r w:rsidRPr="00DE5F59">
        <w:rPr>
          <w:rFonts w:ascii="Times New Roman" w:hAnsi="Times New Roman"/>
          <w:sz w:val="20"/>
          <w:lang w:val="en-GB"/>
        </w:rPr>
        <w:t xml:space="preserve">, P. </w:t>
      </w:r>
      <w:proofErr w:type="spellStart"/>
      <w:r w:rsidRPr="00DE5F59">
        <w:rPr>
          <w:rFonts w:ascii="Times New Roman" w:hAnsi="Times New Roman"/>
          <w:sz w:val="20"/>
          <w:lang w:val="en-GB"/>
        </w:rPr>
        <w:t>Zhai</w:t>
      </w:r>
      <w:proofErr w:type="spellEnd"/>
      <w:r w:rsidRPr="00DE5F59">
        <w:rPr>
          <w:rFonts w:ascii="Times New Roman" w:hAnsi="Times New Roman"/>
          <w:sz w:val="20"/>
          <w:lang w:val="en-GB"/>
        </w:rPr>
        <w:t xml:space="preserve">, M. </w:t>
      </w:r>
      <w:proofErr w:type="spellStart"/>
      <w:r w:rsidRPr="00DE5F59">
        <w:rPr>
          <w:rFonts w:ascii="Times New Roman" w:hAnsi="Times New Roman"/>
          <w:sz w:val="20"/>
          <w:lang w:val="en-GB"/>
        </w:rPr>
        <w:t>Tignor</w:t>
      </w:r>
      <w:proofErr w:type="spellEnd"/>
      <w:r w:rsidRPr="00DE5F59">
        <w:rPr>
          <w:rFonts w:ascii="Times New Roman" w:hAnsi="Times New Roman"/>
          <w:sz w:val="20"/>
          <w:lang w:val="en-GB"/>
        </w:rPr>
        <w:t xml:space="preserve">, E. </w:t>
      </w:r>
      <w:proofErr w:type="spellStart"/>
      <w:r w:rsidRPr="00DE5F59">
        <w:rPr>
          <w:rFonts w:ascii="Times New Roman" w:hAnsi="Times New Roman"/>
          <w:sz w:val="20"/>
          <w:lang w:val="en-GB"/>
        </w:rPr>
        <w:t>Poloczanska</w:t>
      </w:r>
      <w:proofErr w:type="spellEnd"/>
      <w:r w:rsidRPr="00DE5F59">
        <w:rPr>
          <w:rFonts w:ascii="Times New Roman" w:hAnsi="Times New Roman"/>
          <w:sz w:val="20"/>
          <w:lang w:val="en-GB"/>
        </w:rPr>
        <w:t xml:space="preserve">, K. </w:t>
      </w:r>
      <w:proofErr w:type="spellStart"/>
      <w:r w:rsidRPr="00DE5F59">
        <w:rPr>
          <w:rFonts w:ascii="Times New Roman" w:hAnsi="Times New Roman"/>
          <w:sz w:val="20"/>
          <w:lang w:val="en-GB"/>
        </w:rPr>
        <w:t>Mintenbeck</w:t>
      </w:r>
      <w:proofErr w:type="spellEnd"/>
      <w:r w:rsidRPr="00DE5F59">
        <w:rPr>
          <w:rFonts w:ascii="Times New Roman" w:hAnsi="Times New Roman"/>
          <w:sz w:val="20"/>
          <w:lang w:val="en-GB"/>
        </w:rPr>
        <w:t xml:space="preserve">, A. </w:t>
      </w:r>
      <w:proofErr w:type="spellStart"/>
      <w:r w:rsidRPr="00DE5F59">
        <w:rPr>
          <w:rFonts w:ascii="Times New Roman" w:hAnsi="Times New Roman"/>
          <w:sz w:val="20"/>
          <w:lang w:val="en-GB"/>
        </w:rPr>
        <w:t>Alegría</w:t>
      </w:r>
      <w:proofErr w:type="spellEnd"/>
      <w:r w:rsidRPr="00DE5F59">
        <w:rPr>
          <w:rFonts w:ascii="Times New Roman" w:hAnsi="Times New Roman"/>
          <w:sz w:val="20"/>
          <w:lang w:val="en-GB"/>
        </w:rPr>
        <w:t xml:space="preserve">, M. Nicolai, A. </w:t>
      </w:r>
      <w:proofErr w:type="spellStart"/>
      <w:r w:rsidRPr="00DE5F59">
        <w:rPr>
          <w:rFonts w:ascii="Times New Roman" w:hAnsi="Times New Roman"/>
          <w:sz w:val="20"/>
          <w:lang w:val="en-GB"/>
        </w:rPr>
        <w:t>Okem</w:t>
      </w:r>
      <w:proofErr w:type="spellEnd"/>
      <w:r w:rsidRPr="00DE5F59">
        <w:rPr>
          <w:rFonts w:ascii="Times New Roman" w:hAnsi="Times New Roman"/>
          <w:sz w:val="20"/>
          <w:lang w:val="en-GB"/>
        </w:rPr>
        <w:t xml:space="preserve">, J. </w:t>
      </w:r>
      <w:proofErr w:type="spellStart"/>
      <w:r w:rsidRPr="00DE5F59">
        <w:rPr>
          <w:rFonts w:ascii="Times New Roman" w:hAnsi="Times New Roman"/>
          <w:sz w:val="20"/>
          <w:lang w:val="en-GB"/>
        </w:rPr>
        <w:t>Petzold</w:t>
      </w:r>
      <w:proofErr w:type="spellEnd"/>
      <w:r w:rsidRPr="00DE5F59">
        <w:rPr>
          <w:rFonts w:ascii="Times New Roman" w:hAnsi="Times New Roman"/>
          <w:sz w:val="20"/>
          <w:lang w:val="en-GB"/>
        </w:rPr>
        <w:t xml:space="preserve">, B. Rama, N.M. </w:t>
      </w:r>
      <w:proofErr w:type="spellStart"/>
      <w:r w:rsidRPr="00DE5F59">
        <w:rPr>
          <w:rFonts w:ascii="Times New Roman" w:hAnsi="Times New Roman"/>
          <w:sz w:val="20"/>
          <w:lang w:val="en-GB"/>
        </w:rPr>
        <w:t>Weyer</w:t>
      </w:r>
      <w:proofErr w:type="spellEnd"/>
      <w:r w:rsidRPr="00DE5F59">
        <w:rPr>
          <w:rFonts w:ascii="Times New Roman" w:hAnsi="Times New Roman"/>
          <w:sz w:val="20"/>
          <w:lang w:val="en-GB"/>
        </w:rPr>
        <w:t xml:space="preserve"> (eds.)].</w:t>
      </w:r>
    </w:p>
    <w:p w14:paraId="14F4E85E" w14:textId="77777777" w:rsidR="001343A0" w:rsidRPr="00491E4D" w:rsidRDefault="001343A0" w:rsidP="001343A0">
      <w:pPr>
        <w:pStyle w:val="NormalWeb"/>
        <w:rPr>
          <w:b/>
          <w:bCs/>
          <w:lang w:val="en-US"/>
        </w:rPr>
      </w:pPr>
    </w:p>
    <w:p w14:paraId="12830C88" w14:textId="77777777" w:rsidR="001343A0" w:rsidRPr="00491E4D" w:rsidRDefault="001343A0" w:rsidP="001343A0">
      <w:pPr>
        <w:rPr>
          <w:rFonts w:ascii="Helvetica" w:hAnsi="Helvetica"/>
          <w:b/>
          <w:bCs/>
          <w:u w:val="single"/>
          <w:lang w:val="en-US"/>
        </w:rPr>
      </w:pPr>
    </w:p>
    <w:p w14:paraId="48848197" w14:textId="77777777" w:rsidR="001343A0" w:rsidRPr="00491E4D" w:rsidRDefault="001343A0" w:rsidP="001343A0">
      <w:pPr>
        <w:rPr>
          <w:rFonts w:ascii="Helvetica" w:hAnsi="Helvetica"/>
          <w:lang w:val="en-US"/>
        </w:rPr>
      </w:pPr>
    </w:p>
    <w:p w14:paraId="1E6C62F0" w14:textId="77777777" w:rsidR="001343A0" w:rsidRPr="00491E4D" w:rsidRDefault="001343A0" w:rsidP="001343A0">
      <w:pPr>
        <w:rPr>
          <w:rFonts w:ascii="Helvetica" w:hAnsi="Helvetica"/>
          <w:b/>
          <w:bCs/>
          <w:sz w:val="28"/>
          <w:szCs w:val="28"/>
          <w:lang w:val="en-US"/>
        </w:rPr>
      </w:pPr>
      <w:r w:rsidRPr="00491E4D">
        <w:rPr>
          <w:rFonts w:ascii="Helvetica" w:hAnsi="Helvetica"/>
          <w:b/>
          <w:bCs/>
          <w:sz w:val="28"/>
          <w:szCs w:val="28"/>
          <w:lang w:val="en-US"/>
        </w:rPr>
        <w:t>7. Appendices</w:t>
      </w:r>
    </w:p>
    <w:p w14:paraId="3F1C45F0" w14:textId="77777777" w:rsidR="001343A0" w:rsidRPr="00491E4D" w:rsidRDefault="001343A0" w:rsidP="001343A0">
      <w:pPr>
        <w:rPr>
          <w:rFonts w:ascii="Helvetica" w:hAnsi="Helvetica"/>
          <w:lang w:val="en-US"/>
        </w:rPr>
      </w:pPr>
    </w:p>
    <w:p w14:paraId="3AB3DD3B" w14:textId="77777777" w:rsidR="001343A0" w:rsidRPr="00491E4D" w:rsidRDefault="001343A0" w:rsidP="001343A0">
      <w:pPr>
        <w:rPr>
          <w:rFonts w:ascii="Helvetica" w:hAnsi="Helvetica"/>
          <w:lang w:val="en-US"/>
        </w:rPr>
      </w:pPr>
      <w:r w:rsidRPr="00491E4D">
        <w:rPr>
          <w:rFonts w:ascii="Helvetica" w:hAnsi="Helvetica"/>
          <w:lang w:val="en-US"/>
        </w:rPr>
        <w:t xml:space="preserve">Add many of my </w:t>
      </w:r>
      <w:proofErr w:type="spellStart"/>
      <w:r w:rsidRPr="00491E4D">
        <w:rPr>
          <w:rFonts w:ascii="Helvetica" w:hAnsi="Helvetica"/>
          <w:lang w:val="en-US"/>
        </w:rPr>
        <w:t>addional</w:t>
      </w:r>
      <w:proofErr w:type="spellEnd"/>
      <w:r w:rsidRPr="00491E4D">
        <w:rPr>
          <w:rFonts w:ascii="Helvetica" w:hAnsi="Helvetica"/>
          <w:lang w:val="en-US"/>
        </w:rPr>
        <w:t xml:space="preserve"> R plots, (such as </w:t>
      </w:r>
      <w:proofErr w:type="gramStart"/>
      <w:r w:rsidRPr="00491E4D">
        <w:rPr>
          <w:rFonts w:ascii="Helvetica" w:hAnsi="Helvetica"/>
          <w:lang w:val="en-US"/>
        </w:rPr>
        <w:t>hard fought</w:t>
      </w:r>
      <w:proofErr w:type="gramEnd"/>
      <w:r w:rsidRPr="00491E4D">
        <w:rPr>
          <w:rFonts w:ascii="Helvetica" w:hAnsi="Helvetica"/>
          <w:lang w:val="en-US"/>
        </w:rPr>
        <w:t xml:space="preserve"> cloud by spec region to appendix</w:t>
      </w:r>
    </w:p>
    <w:p w14:paraId="213B007E" w14:textId="77777777" w:rsidR="001343A0" w:rsidRPr="00491E4D" w:rsidRDefault="001343A0" w:rsidP="001343A0">
      <w:pPr>
        <w:rPr>
          <w:rFonts w:ascii="Helvetica" w:hAnsi="Helvetica"/>
          <w:lang w:val="en-US"/>
        </w:rPr>
      </w:pPr>
    </w:p>
    <w:p w14:paraId="6F8EB65D" w14:textId="77777777" w:rsidR="001343A0" w:rsidRPr="00491E4D" w:rsidRDefault="001343A0" w:rsidP="001343A0">
      <w:pPr>
        <w:rPr>
          <w:rFonts w:ascii="Helvetica" w:hAnsi="Helvetica"/>
          <w:lang w:val="en-US"/>
        </w:rPr>
      </w:pPr>
      <w:r w:rsidRPr="00491E4D">
        <w:rPr>
          <w:rFonts w:ascii="Helvetica" w:hAnsi="Helvetica"/>
          <w:lang w:val="en-US"/>
        </w:rPr>
        <w:t xml:space="preserve">Add table with all the information of model outputs random effects </w:t>
      </w:r>
      <w:proofErr w:type="spellStart"/>
      <w:r w:rsidRPr="00491E4D">
        <w:rPr>
          <w:rFonts w:ascii="Helvetica" w:hAnsi="Helvetica"/>
          <w:lang w:val="en-US"/>
        </w:rPr>
        <w:t>etc</w:t>
      </w:r>
      <w:proofErr w:type="spellEnd"/>
      <w:r w:rsidRPr="00491E4D">
        <w:rPr>
          <w:rFonts w:ascii="Helvetica" w:hAnsi="Helvetica"/>
          <w:lang w:val="en-US"/>
        </w:rPr>
        <w:t xml:space="preserve"> (use </w:t>
      </w:r>
      <w:proofErr w:type="spellStart"/>
      <w:r w:rsidRPr="00491E4D">
        <w:rPr>
          <w:rFonts w:ascii="Helvetica" w:hAnsi="Helvetica"/>
          <w:lang w:val="en-US"/>
        </w:rPr>
        <w:t>staregarzer</w:t>
      </w:r>
      <w:proofErr w:type="spellEnd"/>
      <w:r w:rsidRPr="00491E4D">
        <w:rPr>
          <w:rFonts w:ascii="Helvetica" w:hAnsi="Helvetica"/>
          <w:lang w:val="en-US"/>
        </w:rPr>
        <w:t xml:space="preserve">) (if I take (1-type) out my </w:t>
      </w:r>
      <w:proofErr w:type="spellStart"/>
      <w:r w:rsidRPr="00491E4D">
        <w:rPr>
          <w:rFonts w:ascii="Helvetica" w:hAnsi="Helvetica"/>
          <w:lang w:val="en-US"/>
        </w:rPr>
        <w:t>my</w:t>
      </w:r>
      <w:proofErr w:type="spellEnd"/>
      <w:r w:rsidRPr="00491E4D">
        <w:rPr>
          <w:rFonts w:ascii="Helvetica" w:hAnsi="Helvetica"/>
          <w:lang w:val="en-US"/>
        </w:rPr>
        <w:t xml:space="preserve"> models I should add them back in, when making figures)</w:t>
      </w:r>
    </w:p>
    <w:p w14:paraId="50F710C2" w14:textId="77777777" w:rsidR="001343A0" w:rsidRPr="00491E4D" w:rsidRDefault="001343A0" w:rsidP="001343A0">
      <w:pPr>
        <w:rPr>
          <w:rFonts w:ascii="Helvetica" w:hAnsi="Helvetica"/>
          <w:lang w:val="en-US"/>
        </w:rPr>
      </w:pPr>
    </w:p>
    <w:p w14:paraId="314ACFCC" w14:textId="77777777" w:rsidR="001343A0" w:rsidRPr="00491E4D" w:rsidRDefault="001343A0" w:rsidP="001343A0">
      <w:pPr>
        <w:rPr>
          <w:rFonts w:ascii="Helvetica" w:hAnsi="Helvetica"/>
          <w:lang w:val="en-US"/>
        </w:rPr>
      </w:pPr>
      <w:r w:rsidRPr="00491E4D">
        <w:rPr>
          <w:rFonts w:ascii="Helvetica" w:hAnsi="Helvetica"/>
          <w:lang w:val="en-US"/>
        </w:rPr>
        <w:t xml:space="preserve">Add detailed ISI, </w:t>
      </w:r>
      <w:proofErr w:type="spellStart"/>
      <w:r w:rsidRPr="00491E4D">
        <w:rPr>
          <w:rFonts w:ascii="Helvetica" w:hAnsi="Helvetica"/>
          <w:lang w:val="en-US"/>
        </w:rPr>
        <w:t>dISI</w:t>
      </w:r>
      <w:proofErr w:type="spellEnd"/>
      <w:r w:rsidRPr="00491E4D">
        <w:rPr>
          <w:rFonts w:ascii="Helvetica" w:hAnsi="Helvetica"/>
          <w:lang w:val="en-US"/>
        </w:rPr>
        <w:t xml:space="preserve">, </w:t>
      </w:r>
      <w:proofErr w:type="spellStart"/>
      <w:r w:rsidRPr="00491E4D">
        <w:rPr>
          <w:rFonts w:ascii="Helvetica" w:hAnsi="Helvetica"/>
          <w:lang w:val="en-US"/>
        </w:rPr>
        <w:t>etc</w:t>
      </w:r>
      <w:proofErr w:type="spellEnd"/>
      <w:r w:rsidRPr="00491E4D">
        <w:rPr>
          <w:rFonts w:ascii="Helvetica" w:hAnsi="Helvetica"/>
          <w:lang w:val="en-US"/>
        </w:rPr>
        <w:t xml:space="preserve"> methodology in </w:t>
      </w:r>
      <w:proofErr w:type="spellStart"/>
      <w:r w:rsidRPr="00491E4D">
        <w:rPr>
          <w:rFonts w:ascii="Helvetica" w:hAnsi="Helvetica"/>
          <w:lang w:val="en-US"/>
        </w:rPr>
        <w:t>appendex</w:t>
      </w:r>
      <w:proofErr w:type="spellEnd"/>
      <w:r w:rsidRPr="00491E4D">
        <w:rPr>
          <w:rFonts w:ascii="Helvetica" w:hAnsi="Helvetica"/>
          <w:lang w:val="en-US"/>
        </w:rPr>
        <w:t xml:space="preserve"> (a la </w:t>
      </w:r>
      <w:proofErr w:type="spellStart"/>
      <w:r w:rsidRPr="00491E4D">
        <w:rPr>
          <w:rFonts w:ascii="Helvetica" w:hAnsi="Helvetica"/>
          <w:lang w:val="en-US"/>
        </w:rPr>
        <w:t>somers</w:t>
      </w:r>
      <w:proofErr w:type="spellEnd"/>
      <w:r w:rsidRPr="00491E4D">
        <w:rPr>
          <w:rFonts w:ascii="Helvetica" w:hAnsi="Helvetica"/>
          <w:lang w:val="en-US"/>
        </w:rPr>
        <w:t xml:space="preserve"> 2010)</w:t>
      </w:r>
    </w:p>
    <w:p w14:paraId="1E129F7A" w14:textId="77777777" w:rsidR="001343A0" w:rsidRPr="00491E4D" w:rsidRDefault="001343A0" w:rsidP="001343A0">
      <w:pPr>
        <w:rPr>
          <w:rFonts w:ascii="Helvetica" w:hAnsi="Helvetica"/>
          <w:lang w:val="en-US"/>
        </w:rPr>
      </w:pPr>
    </w:p>
    <w:p w14:paraId="4B7CC10B" w14:textId="77777777" w:rsidR="001343A0" w:rsidRPr="00491E4D" w:rsidRDefault="001343A0" w:rsidP="001343A0">
      <w:pPr>
        <w:rPr>
          <w:rFonts w:ascii="Helvetica" w:hAnsi="Helvetica"/>
          <w:b/>
          <w:bCs/>
          <w:lang w:val="en-US"/>
        </w:rPr>
      </w:pPr>
      <w:r w:rsidRPr="00491E4D">
        <w:rPr>
          <w:rFonts w:ascii="Helvetica" w:hAnsi="Helvetica"/>
          <w:b/>
          <w:bCs/>
          <w:lang w:val="en-US"/>
        </w:rPr>
        <w:t>IZZY example for table heading</w:t>
      </w:r>
    </w:p>
    <w:p w14:paraId="0C06A5E8" w14:textId="77777777" w:rsidR="001343A0" w:rsidRPr="00491E4D" w:rsidRDefault="001343A0" w:rsidP="001343A0">
      <w:pPr>
        <w:rPr>
          <w:rFonts w:ascii="Helvetica" w:hAnsi="Helvetica"/>
          <w:u w:val="single"/>
          <w:lang w:val="en-US"/>
        </w:rPr>
      </w:pPr>
      <w:r w:rsidRPr="00491E4D">
        <w:rPr>
          <w:rFonts w:ascii="Helvetica" w:hAnsi="Helvetica"/>
          <w:b/>
          <w:bCs/>
          <w:lang w:val="en-US"/>
        </w:rPr>
        <w:t xml:space="preserve">Abandoned and EAL cover decreased, and IAL cover increased directly following SUC. </w:t>
      </w:r>
      <w:r w:rsidRPr="00491E4D">
        <w:rPr>
          <w:rFonts w:ascii="Helvetica" w:hAnsi="Helvetica"/>
          <w:lang w:val="en-US"/>
        </w:rPr>
        <w:t>With a low standard error and the highest marginal R2, abandoned LUC shows the strongest relationship with SUC (</w:t>
      </w:r>
      <w:r w:rsidRPr="00491E4D">
        <w:rPr>
          <w:rFonts w:ascii="Helvetica" w:hAnsi="Helvetica"/>
          <w:u w:val="single"/>
          <w:lang w:val="en-US"/>
        </w:rPr>
        <w:t>abandoned – N255; extensive – N = 247; intensive – N = 258).</w:t>
      </w:r>
    </w:p>
    <w:p w14:paraId="76175FC3" w14:textId="71C2B954" w:rsidR="001343A0" w:rsidRDefault="001343A0" w:rsidP="001343A0">
      <w:pPr>
        <w:rPr>
          <w:rFonts w:ascii="Helvetica" w:hAnsi="Helvetica"/>
          <w:b/>
          <w:bCs/>
          <w:lang w:val="en-US"/>
        </w:rPr>
      </w:pPr>
    </w:p>
    <w:p w14:paraId="564CBC95" w14:textId="58EB7DB7" w:rsidR="00836C47" w:rsidRDefault="00836C47" w:rsidP="001343A0">
      <w:pPr>
        <w:rPr>
          <w:rFonts w:ascii="Helvetica" w:hAnsi="Helvetica"/>
          <w:b/>
          <w:bCs/>
          <w:lang w:val="en-US"/>
        </w:rPr>
      </w:pPr>
    </w:p>
    <w:p w14:paraId="618C1720" w14:textId="77777777" w:rsidR="00836C47" w:rsidRDefault="00836C47" w:rsidP="00836C47">
      <w:pPr>
        <w:rPr>
          <w:rFonts w:ascii="Helvetica" w:hAnsi="Helvetica"/>
          <w:lang w:val="en-US"/>
        </w:rPr>
      </w:pPr>
    </w:p>
    <w:p w14:paraId="56600795" w14:textId="7B8527C3" w:rsidR="00836C47" w:rsidRDefault="00836C47" w:rsidP="00836C47">
      <w:pPr>
        <w:rPr>
          <w:rFonts w:ascii="Helvetica" w:hAnsi="Helvetica"/>
          <w:b/>
          <w:bCs/>
          <w:lang w:val="en-US"/>
        </w:rPr>
      </w:pPr>
      <w:r>
        <w:rPr>
          <w:rFonts w:ascii="Helvetica" w:hAnsi="Helvetica"/>
          <w:b/>
          <w:bCs/>
          <w:lang w:val="en-US"/>
        </w:rPr>
        <w:t>7. Mean reflectance</w:t>
      </w:r>
      <w:r w:rsidRPr="00836C47">
        <w:rPr>
          <w:rFonts w:ascii="Helvetica" w:hAnsi="Helvetica"/>
          <w:b/>
          <w:bCs/>
          <w:lang w:val="en-US"/>
        </w:rPr>
        <w:t xml:space="preserve"> between vegetation types</w:t>
      </w:r>
      <w:r>
        <w:rPr>
          <w:rFonts w:ascii="Helvetica" w:hAnsi="Helvetica"/>
          <w:b/>
          <w:bCs/>
          <w:lang w:val="en-US"/>
        </w:rPr>
        <w:t xml:space="preserve"> and years</w:t>
      </w:r>
    </w:p>
    <w:p w14:paraId="51130A89" w14:textId="0510B800" w:rsidR="00836C47" w:rsidRPr="00836C47" w:rsidRDefault="00836C47" w:rsidP="00836C47">
      <w:pPr>
        <w:rPr>
          <w:rFonts w:ascii="Helvetica" w:hAnsi="Helvetica"/>
          <w:b/>
          <w:bCs/>
          <w:lang w:val="en-US"/>
        </w:rPr>
      </w:pPr>
      <w:r>
        <w:rPr>
          <w:rFonts w:ascii="Helvetica" w:hAnsi="Helvetica"/>
          <w:lang w:val="en-US"/>
        </w:rPr>
        <w:t>(Type HE, n= 11; Type KO, n= 10, Type mixed, n=5)</w:t>
      </w:r>
    </w:p>
    <w:p w14:paraId="3D0FBA9E" w14:textId="77777777" w:rsidR="00836C47" w:rsidRDefault="00836C47" w:rsidP="00836C47">
      <w:pPr>
        <w:rPr>
          <w:rFonts w:ascii="Helvetica" w:hAnsi="Helvetica"/>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2"/>
        <w:gridCol w:w="1802"/>
        <w:gridCol w:w="1802"/>
        <w:gridCol w:w="1802"/>
        <w:gridCol w:w="1802"/>
      </w:tblGrid>
      <w:tr w:rsidR="00836C47" w14:paraId="35461BDD" w14:textId="77777777" w:rsidTr="00836C47">
        <w:tc>
          <w:tcPr>
            <w:tcW w:w="1802" w:type="dxa"/>
            <w:tcBorders>
              <w:top w:val="single" w:sz="4" w:space="0" w:color="auto"/>
              <w:bottom w:val="single" w:sz="4" w:space="0" w:color="auto"/>
            </w:tcBorders>
          </w:tcPr>
          <w:p w14:paraId="1F7710EC" w14:textId="77777777" w:rsidR="00836C47" w:rsidRDefault="00836C47" w:rsidP="00836C47">
            <w:pPr>
              <w:jc w:val="center"/>
              <w:rPr>
                <w:rFonts w:ascii="Helvetica" w:hAnsi="Helvetica"/>
                <w:lang w:val="en-US"/>
              </w:rPr>
            </w:pPr>
            <w:r>
              <w:rPr>
                <w:rFonts w:ascii="Helvetica" w:hAnsi="Helvetica"/>
                <w:lang w:val="en-US"/>
              </w:rPr>
              <w:t>Coefficient</w:t>
            </w:r>
          </w:p>
        </w:tc>
        <w:tc>
          <w:tcPr>
            <w:tcW w:w="1802" w:type="dxa"/>
            <w:tcBorders>
              <w:top w:val="single" w:sz="4" w:space="0" w:color="auto"/>
              <w:bottom w:val="single" w:sz="4" w:space="0" w:color="auto"/>
            </w:tcBorders>
          </w:tcPr>
          <w:p w14:paraId="35D0F930" w14:textId="77777777" w:rsidR="00836C47" w:rsidRDefault="00836C47" w:rsidP="00836C47">
            <w:pPr>
              <w:jc w:val="center"/>
              <w:rPr>
                <w:rFonts w:ascii="Helvetica" w:hAnsi="Helvetica"/>
                <w:lang w:val="en-US"/>
              </w:rPr>
            </w:pPr>
            <w:r>
              <w:rPr>
                <w:rFonts w:ascii="Helvetica" w:hAnsi="Helvetica"/>
                <w:lang w:val="en-US"/>
              </w:rPr>
              <w:t>Estimate</w:t>
            </w:r>
          </w:p>
        </w:tc>
        <w:tc>
          <w:tcPr>
            <w:tcW w:w="1802" w:type="dxa"/>
            <w:tcBorders>
              <w:top w:val="single" w:sz="4" w:space="0" w:color="auto"/>
              <w:bottom w:val="single" w:sz="4" w:space="0" w:color="auto"/>
            </w:tcBorders>
          </w:tcPr>
          <w:p w14:paraId="2CF47CE8" w14:textId="77777777" w:rsidR="00836C47" w:rsidRDefault="00836C47" w:rsidP="00836C47">
            <w:pPr>
              <w:jc w:val="center"/>
              <w:rPr>
                <w:rFonts w:ascii="Helvetica" w:hAnsi="Helvetica"/>
                <w:lang w:val="en-US"/>
              </w:rPr>
            </w:pPr>
            <w:r>
              <w:rPr>
                <w:rFonts w:ascii="Helvetica" w:hAnsi="Helvetica"/>
                <w:lang w:val="en-US"/>
              </w:rPr>
              <w:t>Std. error</w:t>
            </w:r>
          </w:p>
        </w:tc>
        <w:tc>
          <w:tcPr>
            <w:tcW w:w="1802" w:type="dxa"/>
            <w:tcBorders>
              <w:top w:val="single" w:sz="4" w:space="0" w:color="auto"/>
              <w:bottom w:val="single" w:sz="4" w:space="0" w:color="auto"/>
            </w:tcBorders>
          </w:tcPr>
          <w:p w14:paraId="3A689B49" w14:textId="77777777" w:rsidR="00836C47" w:rsidRDefault="00836C47" w:rsidP="00836C47">
            <w:pPr>
              <w:jc w:val="center"/>
              <w:rPr>
                <w:rFonts w:ascii="Helvetica" w:hAnsi="Helvetica"/>
                <w:lang w:val="en-US"/>
              </w:rPr>
            </w:pPr>
            <w:r>
              <w:rPr>
                <w:rFonts w:ascii="Helvetica" w:hAnsi="Helvetica"/>
                <w:lang w:val="en-US"/>
              </w:rPr>
              <w:t>t value</w:t>
            </w:r>
          </w:p>
        </w:tc>
        <w:tc>
          <w:tcPr>
            <w:tcW w:w="1802" w:type="dxa"/>
            <w:tcBorders>
              <w:top w:val="single" w:sz="4" w:space="0" w:color="auto"/>
              <w:bottom w:val="single" w:sz="4" w:space="0" w:color="auto"/>
            </w:tcBorders>
          </w:tcPr>
          <w:p w14:paraId="5A1A128A" w14:textId="77777777" w:rsidR="00836C47" w:rsidRDefault="00836C47" w:rsidP="00836C47">
            <w:pPr>
              <w:jc w:val="center"/>
              <w:rPr>
                <w:rFonts w:ascii="Helvetica" w:hAnsi="Helvetica"/>
                <w:lang w:val="en-US"/>
              </w:rPr>
            </w:pPr>
            <w:r>
              <w:rPr>
                <w:rFonts w:ascii="Helvetica" w:hAnsi="Helvetica"/>
                <w:lang w:val="en-US"/>
              </w:rPr>
              <w:t>p-value</w:t>
            </w:r>
          </w:p>
        </w:tc>
      </w:tr>
      <w:tr w:rsidR="00836C47" w14:paraId="07552DF4" w14:textId="77777777" w:rsidTr="00836C47">
        <w:tc>
          <w:tcPr>
            <w:tcW w:w="1802" w:type="dxa"/>
            <w:tcBorders>
              <w:top w:val="single" w:sz="4" w:space="0" w:color="auto"/>
            </w:tcBorders>
          </w:tcPr>
          <w:p w14:paraId="5DA7BE0E" w14:textId="77777777" w:rsidR="00836C47" w:rsidRDefault="00836C47" w:rsidP="00836C47">
            <w:pPr>
              <w:jc w:val="center"/>
              <w:rPr>
                <w:rFonts w:ascii="Helvetica" w:hAnsi="Helvetica"/>
                <w:lang w:val="en-US"/>
              </w:rPr>
            </w:pPr>
            <w:r>
              <w:rPr>
                <w:rFonts w:ascii="Helvetica" w:hAnsi="Helvetica"/>
                <w:lang w:val="en-US"/>
              </w:rPr>
              <w:t>Type HE</w:t>
            </w:r>
          </w:p>
        </w:tc>
        <w:tc>
          <w:tcPr>
            <w:tcW w:w="1802" w:type="dxa"/>
            <w:tcBorders>
              <w:top w:val="single" w:sz="4" w:space="0" w:color="auto"/>
            </w:tcBorders>
          </w:tcPr>
          <w:p w14:paraId="073317F3" w14:textId="77777777" w:rsidR="00836C47" w:rsidRDefault="00836C47" w:rsidP="00836C47">
            <w:pPr>
              <w:jc w:val="center"/>
              <w:rPr>
                <w:rFonts w:ascii="Helvetica" w:hAnsi="Helvetica"/>
                <w:lang w:val="en-US"/>
              </w:rPr>
            </w:pPr>
            <w:r>
              <w:rPr>
                <w:rFonts w:ascii="Helvetica" w:hAnsi="Helvetica"/>
                <w:lang w:val="de-DE"/>
              </w:rPr>
              <w:t>0.</w:t>
            </w:r>
            <w:r w:rsidRPr="00DE0238">
              <w:rPr>
                <w:rFonts w:ascii="Helvetica" w:hAnsi="Helvetica"/>
                <w:lang w:val="de-DE"/>
              </w:rPr>
              <w:t>1</w:t>
            </w:r>
            <w:r>
              <w:rPr>
                <w:rFonts w:ascii="Helvetica" w:hAnsi="Helvetica"/>
                <w:lang w:val="de-DE"/>
              </w:rPr>
              <w:t>8</w:t>
            </w:r>
          </w:p>
        </w:tc>
        <w:tc>
          <w:tcPr>
            <w:tcW w:w="1802" w:type="dxa"/>
            <w:tcBorders>
              <w:top w:val="single" w:sz="4" w:space="0" w:color="auto"/>
            </w:tcBorders>
          </w:tcPr>
          <w:p w14:paraId="4E2A783A" w14:textId="77777777" w:rsidR="00836C47" w:rsidRDefault="00836C47" w:rsidP="00836C47">
            <w:pPr>
              <w:jc w:val="center"/>
              <w:rPr>
                <w:rFonts w:ascii="Helvetica" w:hAnsi="Helvetica"/>
                <w:lang w:val="en-US"/>
              </w:rPr>
            </w:pPr>
            <w:r>
              <w:rPr>
                <w:rFonts w:ascii="Helvetica" w:hAnsi="Helvetica"/>
                <w:lang w:val="en-US"/>
              </w:rPr>
              <w:t>0.03</w:t>
            </w:r>
          </w:p>
        </w:tc>
        <w:tc>
          <w:tcPr>
            <w:tcW w:w="1802" w:type="dxa"/>
            <w:tcBorders>
              <w:top w:val="single" w:sz="4" w:space="0" w:color="auto"/>
            </w:tcBorders>
          </w:tcPr>
          <w:p w14:paraId="4E5336B1" w14:textId="77777777" w:rsidR="00836C47" w:rsidRDefault="00836C47" w:rsidP="00836C47">
            <w:pPr>
              <w:jc w:val="center"/>
              <w:rPr>
                <w:rFonts w:ascii="Helvetica" w:hAnsi="Helvetica"/>
                <w:lang w:val="en-US"/>
              </w:rPr>
            </w:pPr>
            <w:r>
              <w:rPr>
                <w:rFonts w:ascii="Helvetica" w:hAnsi="Helvetica"/>
                <w:lang w:val="en-US"/>
              </w:rPr>
              <w:t>6.98</w:t>
            </w:r>
          </w:p>
        </w:tc>
        <w:tc>
          <w:tcPr>
            <w:tcW w:w="1802" w:type="dxa"/>
            <w:tcBorders>
              <w:top w:val="single" w:sz="4" w:space="0" w:color="auto"/>
            </w:tcBorders>
          </w:tcPr>
          <w:p w14:paraId="6965F42C" w14:textId="77777777" w:rsidR="00836C47" w:rsidRDefault="00836C47" w:rsidP="00836C47">
            <w:pPr>
              <w:jc w:val="center"/>
              <w:rPr>
                <w:rFonts w:ascii="Helvetica" w:hAnsi="Helvetica"/>
                <w:lang w:val="en-US"/>
              </w:rPr>
            </w:pPr>
            <w:r>
              <w:rPr>
                <w:rFonts w:ascii="Helvetica" w:hAnsi="Helvetica"/>
                <w:lang w:val="de-DE"/>
              </w:rPr>
              <w:t>&lt;0.0001</w:t>
            </w:r>
          </w:p>
        </w:tc>
      </w:tr>
      <w:tr w:rsidR="00836C47" w14:paraId="4F992B75" w14:textId="77777777" w:rsidTr="00836C47">
        <w:tc>
          <w:tcPr>
            <w:tcW w:w="1802" w:type="dxa"/>
          </w:tcPr>
          <w:p w14:paraId="69D0A7AE" w14:textId="77777777" w:rsidR="00836C47" w:rsidRDefault="00836C47" w:rsidP="00836C47">
            <w:pPr>
              <w:jc w:val="center"/>
              <w:rPr>
                <w:rFonts w:ascii="Helvetica" w:hAnsi="Helvetica"/>
                <w:lang w:val="en-US"/>
              </w:rPr>
            </w:pPr>
            <w:r>
              <w:rPr>
                <w:rFonts w:ascii="Helvetica" w:hAnsi="Helvetica"/>
                <w:lang w:val="en-US"/>
              </w:rPr>
              <w:t>Type KO</w:t>
            </w:r>
          </w:p>
        </w:tc>
        <w:tc>
          <w:tcPr>
            <w:tcW w:w="1802" w:type="dxa"/>
          </w:tcPr>
          <w:p w14:paraId="04BDA757" w14:textId="77777777" w:rsidR="00836C47" w:rsidRDefault="00836C47" w:rsidP="00836C47">
            <w:pPr>
              <w:jc w:val="center"/>
              <w:rPr>
                <w:rFonts w:ascii="Helvetica" w:hAnsi="Helvetica"/>
                <w:lang w:val="en-US"/>
              </w:rPr>
            </w:pPr>
            <w:r w:rsidRPr="00DE0238">
              <w:rPr>
                <w:rFonts w:ascii="Helvetica" w:hAnsi="Helvetica"/>
                <w:lang w:val="de-DE"/>
              </w:rPr>
              <w:t>0.25</w:t>
            </w:r>
          </w:p>
        </w:tc>
        <w:tc>
          <w:tcPr>
            <w:tcW w:w="1802" w:type="dxa"/>
          </w:tcPr>
          <w:p w14:paraId="7AC96202" w14:textId="77777777" w:rsidR="00836C47" w:rsidRDefault="00836C47" w:rsidP="00836C47">
            <w:pPr>
              <w:jc w:val="center"/>
              <w:rPr>
                <w:rFonts w:ascii="Helvetica" w:hAnsi="Helvetica"/>
                <w:lang w:val="en-US"/>
              </w:rPr>
            </w:pPr>
            <w:r>
              <w:rPr>
                <w:rFonts w:ascii="Helvetica" w:hAnsi="Helvetica"/>
                <w:lang w:val="en-US"/>
              </w:rPr>
              <w:t>0.03</w:t>
            </w:r>
          </w:p>
        </w:tc>
        <w:tc>
          <w:tcPr>
            <w:tcW w:w="1802" w:type="dxa"/>
          </w:tcPr>
          <w:p w14:paraId="1AC1E9C7" w14:textId="77777777" w:rsidR="00836C47" w:rsidRDefault="00836C47" w:rsidP="00836C47">
            <w:pPr>
              <w:jc w:val="center"/>
              <w:rPr>
                <w:rFonts w:ascii="Helvetica" w:hAnsi="Helvetica"/>
                <w:lang w:val="en-US"/>
              </w:rPr>
            </w:pPr>
            <w:r>
              <w:rPr>
                <w:rFonts w:ascii="Helvetica" w:hAnsi="Helvetica"/>
                <w:lang w:val="en-US"/>
              </w:rPr>
              <w:t>10.10</w:t>
            </w:r>
          </w:p>
        </w:tc>
        <w:tc>
          <w:tcPr>
            <w:tcW w:w="1802" w:type="dxa"/>
          </w:tcPr>
          <w:p w14:paraId="1C32454C" w14:textId="77777777" w:rsidR="00836C47" w:rsidRDefault="00836C47" w:rsidP="00836C47">
            <w:pPr>
              <w:jc w:val="center"/>
              <w:rPr>
                <w:rFonts w:ascii="Helvetica" w:hAnsi="Helvetica"/>
                <w:lang w:val="en-US"/>
              </w:rPr>
            </w:pPr>
            <w:r>
              <w:rPr>
                <w:rFonts w:ascii="Helvetica" w:hAnsi="Helvetica"/>
                <w:lang w:val="de-DE"/>
              </w:rPr>
              <w:t>&lt;0.0001</w:t>
            </w:r>
          </w:p>
        </w:tc>
      </w:tr>
      <w:tr w:rsidR="00836C47" w14:paraId="606D9958" w14:textId="77777777" w:rsidTr="00836C47">
        <w:tc>
          <w:tcPr>
            <w:tcW w:w="1802" w:type="dxa"/>
          </w:tcPr>
          <w:p w14:paraId="4224FFD8" w14:textId="77777777" w:rsidR="00836C47" w:rsidRDefault="00836C47" w:rsidP="00836C47">
            <w:pPr>
              <w:jc w:val="center"/>
              <w:rPr>
                <w:rFonts w:ascii="Helvetica" w:hAnsi="Helvetica"/>
                <w:lang w:val="en-US"/>
              </w:rPr>
            </w:pPr>
            <w:r>
              <w:rPr>
                <w:rFonts w:ascii="Helvetica" w:hAnsi="Helvetica"/>
                <w:lang w:val="en-US"/>
              </w:rPr>
              <w:t>Type mix</w:t>
            </w:r>
          </w:p>
        </w:tc>
        <w:tc>
          <w:tcPr>
            <w:tcW w:w="1802" w:type="dxa"/>
          </w:tcPr>
          <w:p w14:paraId="2077E13B" w14:textId="77777777" w:rsidR="00836C47" w:rsidRDefault="00836C47" w:rsidP="00836C47">
            <w:pPr>
              <w:jc w:val="center"/>
              <w:rPr>
                <w:rFonts w:ascii="Helvetica" w:hAnsi="Helvetica"/>
                <w:lang w:val="en-US"/>
              </w:rPr>
            </w:pPr>
            <w:r>
              <w:rPr>
                <w:rFonts w:ascii="Helvetica" w:hAnsi="Helvetica"/>
                <w:lang w:val="en-US"/>
              </w:rPr>
              <w:t>0.30</w:t>
            </w:r>
          </w:p>
        </w:tc>
        <w:tc>
          <w:tcPr>
            <w:tcW w:w="1802" w:type="dxa"/>
          </w:tcPr>
          <w:p w14:paraId="32084D28" w14:textId="77777777" w:rsidR="00836C47" w:rsidRDefault="00836C47" w:rsidP="00836C47">
            <w:pPr>
              <w:jc w:val="center"/>
              <w:rPr>
                <w:rFonts w:ascii="Helvetica" w:hAnsi="Helvetica"/>
                <w:lang w:val="en-US"/>
              </w:rPr>
            </w:pPr>
            <w:r>
              <w:rPr>
                <w:rFonts w:ascii="Helvetica" w:hAnsi="Helvetica"/>
                <w:lang w:val="en-US"/>
              </w:rPr>
              <w:t>0.04</w:t>
            </w:r>
          </w:p>
        </w:tc>
        <w:tc>
          <w:tcPr>
            <w:tcW w:w="1802" w:type="dxa"/>
          </w:tcPr>
          <w:p w14:paraId="0384BE44" w14:textId="77777777" w:rsidR="00836C47" w:rsidRDefault="00836C47" w:rsidP="00836C47">
            <w:pPr>
              <w:jc w:val="center"/>
              <w:rPr>
                <w:rFonts w:ascii="Helvetica" w:hAnsi="Helvetica"/>
                <w:lang w:val="en-US"/>
              </w:rPr>
            </w:pPr>
            <w:r>
              <w:rPr>
                <w:rFonts w:ascii="Helvetica" w:hAnsi="Helvetica"/>
                <w:lang w:val="en-US"/>
              </w:rPr>
              <w:t>6.94</w:t>
            </w:r>
          </w:p>
        </w:tc>
        <w:tc>
          <w:tcPr>
            <w:tcW w:w="1802" w:type="dxa"/>
          </w:tcPr>
          <w:p w14:paraId="1683FC2A" w14:textId="77777777" w:rsidR="00836C47" w:rsidRDefault="00836C47" w:rsidP="00836C47">
            <w:pPr>
              <w:jc w:val="center"/>
              <w:rPr>
                <w:rFonts w:ascii="Helvetica" w:hAnsi="Helvetica"/>
                <w:lang w:val="en-US"/>
              </w:rPr>
            </w:pPr>
            <w:r>
              <w:rPr>
                <w:rFonts w:ascii="Helvetica" w:hAnsi="Helvetica"/>
                <w:lang w:val="de-DE"/>
              </w:rPr>
              <w:t>&lt;0.0001</w:t>
            </w:r>
          </w:p>
        </w:tc>
      </w:tr>
      <w:tr w:rsidR="00836C47" w14:paraId="3BBE7277" w14:textId="77777777" w:rsidTr="00836C47">
        <w:tc>
          <w:tcPr>
            <w:tcW w:w="1802" w:type="dxa"/>
            <w:tcBorders>
              <w:bottom w:val="single" w:sz="4" w:space="0" w:color="auto"/>
            </w:tcBorders>
          </w:tcPr>
          <w:p w14:paraId="67A0A6C0" w14:textId="77777777" w:rsidR="00836C47" w:rsidRDefault="00836C47" w:rsidP="00836C47">
            <w:pPr>
              <w:jc w:val="center"/>
              <w:rPr>
                <w:rFonts w:ascii="Helvetica" w:hAnsi="Helvetica"/>
                <w:lang w:val="en-US"/>
              </w:rPr>
            </w:pPr>
            <w:r>
              <w:rPr>
                <w:rFonts w:ascii="Helvetica" w:hAnsi="Helvetica"/>
                <w:lang w:val="en-US"/>
              </w:rPr>
              <w:t>Year 2019</w:t>
            </w:r>
          </w:p>
        </w:tc>
        <w:tc>
          <w:tcPr>
            <w:tcW w:w="1802" w:type="dxa"/>
            <w:tcBorders>
              <w:bottom w:val="single" w:sz="4" w:space="0" w:color="auto"/>
            </w:tcBorders>
          </w:tcPr>
          <w:p w14:paraId="1929EF2A" w14:textId="77777777" w:rsidR="00836C47" w:rsidRDefault="00836C47" w:rsidP="00836C47">
            <w:pPr>
              <w:jc w:val="center"/>
              <w:rPr>
                <w:rFonts w:ascii="Helvetica" w:hAnsi="Helvetica"/>
                <w:lang w:val="en-US"/>
              </w:rPr>
            </w:pPr>
            <w:r>
              <w:rPr>
                <w:rFonts w:ascii="Helvetica" w:hAnsi="Helvetica"/>
                <w:lang w:val="en-US"/>
              </w:rPr>
              <w:t>0.07</w:t>
            </w:r>
          </w:p>
        </w:tc>
        <w:tc>
          <w:tcPr>
            <w:tcW w:w="1802" w:type="dxa"/>
            <w:tcBorders>
              <w:bottom w:val="single" w:sz="4" w:space="0" w:color="auto"/>
            </w:tcBorders>
          </w:tcPr>
          <w:p w14:paraId="78C8E8CF" w14:textId="77777777" w:rsidR="00836C47" w:rsidRDefault="00836C47" w:rsidP="00836C47">
            <w:pPr>
              <w:jc w:val="center"/>
              <w:rPr>
                <w:rFonts w:ascii="Helvetica" w:hAnsi="Helvetica"/>
                <w:lang w:val="en-US"/>
              </w:rPr>
            </w:pPr>
            <w:r>
              <w:rPr>
                <w:rFonts w:ascii="Helvetica" w:hAnsi="Helvetica"/>
                <w:lang w:val="en-US"/>
              </w:rPr>
              <w:t>0.03</w:t>
            </w:r>
          </w:p>
        </w:tc>
        <w:tc>
          <w:tcPr>
            <w:tcW w:w="1802" w:type="dxa"/>
            <w:tcBorders>
              <w:bottom w:val="single" w:sz="4" w:space="0" w:color="auto"/>
            </w:tcBorders>
          </w:tcPr>
          <w:p w14:paraId="4E984323" w14:textId="77777777" w:rsidR="00836C47" w:rsidRDefault="00836C47" w:rsidP="00836C47">
            <w:pPr>
              <w:jc w:val="center"/>
              <w:rPr>
                <w:rFonts w:ascii="Helvetica" w:hAnsi="Helvetica"/>
                <w:lang w:val="en-US"/>
              </w:rPr>
            </w:pPr>
            <w:r>
              <w:rPr>
                <w:rFonts w:ascii="Helvetica" w:hAnsi="Helvetica"/>
                <w:lang w:val="en-US"/>
              </w:rPr>
              <w:t>2.34</w:t>
            </w:r>
          </w:p>
        </w:tc>
        <w:tc>
          <w:tcPr>
            <w:tcW w:w="1802" w:type="dxa"/>
            <w:tcBorders>
              <w:bottom w:val="single" w:sz="4" w:space="0" w:color="auto"/>
            </w:tcBorders>
          </w:tcPr>
          <w:p w14:paraId="42546BF5" w14:textId="77777777" w:rsidR="00836C47" w:rsidRDefault="00836C47" w:rsidP="00836C47">
            <w:pPr>
              <w:jc w:val="center"/>
              <w:rPr>
                <w:rFonts w:ascii="Helvetica" w:hAnsi="Helvetica"/>
                <w:lang w:val="en-US"/>
              </w:rPr>
            </w:pPr>
            <w:r w:rsidRPr="00491E4D">
              <w:rPr>
                <w:rFonts w:ascii="Helvetica" w:hAnsi="Helvetica"/>
                <w:lang w:val="en-US"/>
              </w:rPr>
              <w:t>0.0</w:t>
            </w:r>
            <w:r>
              <w:rPr>
                <w:rFonts w:ascii="Helvetica" w:hAnsi="Helvetica"/>
                <w:lang w:val="en-US"/>
              </w:rPr>
              <w:t>3</w:t>
            </w:r>
          </w:p>
        </w:tc>
      </w:tr>
    </w:tbl>
    <w:p w14:paraId="143A1E9E" w14:textId="77777777" w:rsidR="00836C47" w:rsidRDefault="00836C47" w:rsidP="00836C47">
      <w:pPr>
        <w:rPr>
          <w:rFonts w:ascii="Helvetica" w:hAnsi="Helvetica"/>
          <w:lang w:val="en-US"/>
        </w:rPr>
      </w:pPr>
    </w:p>
    <w:p w14:paraId="14B54FA5" w14:textId="77777777" w:rsidR="00836C47" w:rsidRDefault="00836C47" w:rsidP="00836C47">
      <w:pPr>
        <w:rPr>
          <w:rFonts w:ascii="Helvetica" w:hAnsi="Helvetica"/>
          <w:lang w:val="en-US"/>
        </w:rPr>
      </w:pPr>
    </w:p>
    <w:p w14:paraId="0ABD21EB" w14:textId="77777777" w:rsidR="00836C47" w:rsidRDefault="00836C47" w:rsidP="00836C47">
      <w:pPr>
        <w:rPr>
          <w:rFonts w:ascii="Helvetica" w:hAnsi="Helvetica"/>
          <w:lang w:val="en-US"/>
        </w:rPr>
      </w:pPr>
    </w:p>
    <w:p w14:paraId="14CAF7F6" w14:textId="05AB8963" w:rsidR="00836C47" w:rsidRDefault="00836C47" w:rsidP="00836C47">
      <w:pPr>
        <w:rPr>
          <w:rFonts w:ascii="Helvetica" w:hAnsi="Helvetica"/>
          <w:b/>
          <w:bCs/>
          <w:lang w:val="en-US"/>
        </w:rPr>
      </w:pPr>
      <w:r>
        <w:rPr>
          <w:rFonts w:ascii="Helvetica" w:hAnsi="Helvetica"/>
          <w:b/>
          <w:bCs/>
          <w:lang w:val="en-US"/>
        </w:rPr>
        <w:t xml:space="preserve">7. </w:t>
      </w:r>
      <w:r w:rsidR="00C91753">
        <w:rPr>
          <w:rFonts w:ascii="Helvetica" w:hAnsi="Helvetica"/>
          <w:b/>
          <w:bCs/>
          <w:lang w:val="en-US"/>
        </w:rPr>
        <w:t>Spectral diversity</w:t>
      </w:r>
      <w:r w:rsidRPr="00836C47">
        <w:rPr>
          <w:rFonts w:ascii="Helvetica" w:hAnsi="Helvetica"/>
          <w:b/>
          <w:bCs/>
          <w:lang w:val="en-US"/>
        </w:rPr>
        <w:t xml:space="preserve"> between vegetation types</w:t>
      </w:r>
      <w:r>
        <w:rPr>
          <w:rFonts w:ascii="Helvetica" w:hAnsi="Helvetica"/>
          <w:b/>
          <w:bCs/>
          <w:lang w:val="en-US"/>
        </w:rPr>
        <w:t xml:space="preserve"> and years </w:t>
      </w:r>
    </w:p>
    <w:p w14:paraId="75138483" w14:textId="77777777" w:rsidR="00836C47" w:rsidRPr="00836C47" w:rsidRDefault="00836C47" w:rsidP="00836C47">
      <w:pPr>
        <w:rPr>
          <w:rFonts w:ascii="Helvetica" w:hAnsi="Helvetica"/>
          <w:b/>
          <w:bCs/>
          <w:lang w:val="en-US"/>
        </w:rPr>
      </w:pPr>
      <w:r>
        <w:rPr>
          <w:rFonts w:ascii="Helvetica" w:hAnsi="Helvetica"/>
          <w:lang w:val="en-US"/>
        </w:rPr>
        <w:t>(Type HE, n= 11; Type KO, n= 10, Type mixed, n=5)</w:t>
      </w:r>
    </w:p>
    <w:p w14:paraId="5E6F7620" w14:textId="77777777" w:rsidR="00836C47" w:rsidRDefault="00836C47" w:rsidP="00836C47">
      <w:pPr>
        <w:rPr>
          <w:rFonts w:ascii="Helvetica" w:hAnsi="Helvetica"/>
          <w:b/>
          <w:bCs/>
          <w:lang w:val="en-US"/>
        </w:rPr>
      </w:pPr>
    </w:p>
    <w:p w14:paraId="499745B3" w14:textId="77777777" w:rsidR="00836C47" w:rsidRDefault="00836C47" w:rsidP="00836C47">
      <w:pPr>
        <w:rPr>
          <w:rFonts w:ascii="Helvetica" w:hAnsi="Helvetica"/>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2"/>
        <w:gridCol w:w="1802"/>
        <w:gridCol w:w="1802"/>
        <w:gridCol w:w="1802"/>
        <w:gridCol w:w="1802"/>
      </w:tblGrid>
      <w:tr w:rsidR="00836C47" w14:paraId="63CB63AC" w14:textId="77777777" w:rsidTr="00836C47">
        <w:tc>
          <w:tcPr>
            <w:tcW w:w="1802" w:type="dxa"/>
            <w:tcBorders>
              <w:top w:val="single" w:sz="4" w:space="0" w:color="auto"/>
              <w:bottom w:val="single" w:sz="4" w:space="0" w:color="auto"/>
            </w:tcBorders>
          </w:tcPr>
          <w:p w14:paraId="4B59B9BF" w14:textId="77777777" w:rsidR="00836C47" w:rsidRDefault="00836C47" w:rsidP="00836C47">
            <w:pPr>
              <w:jc w:val="center"/>
              <w:rPr>
                <w:rFonts w:ascii="Helvetica" w:hAnsi="Helvetica"/>
                <w:lang w:val="en-US"/>
              </w:rPr>
            </w:pPr>
            <w:r>
              <w:rPr>
                <w:rFonts w:ascii="Helvetica" w:hAnsi="Helvetica"/>
                <w:lang w:val="en-US"/>
              </w:rPr>
              <w:t>Coefficient</w:t>
            </w:r>
          </w:p>
        </w:tc>
        <w:tc>
          <w:tcPr>
            <w:tcW w:w="1802" w:type="dxa"/>
            <w:tcBorders>
              <w:top w:val="single" w:sz="4" w:space="0" w:color="auto"/>
              <w:bottom w:val="single" w:sz="4" w:space="0" w:color="auto"/>
            </w:tcBorders>
          </w:tcPr>
          <w:p w14:paraId="4C37A66F" w14:textId="77777777" w:rsidR="00836C47" w:rsidRDefault="00836C47" w:rsidP="00836C47">
            <w:pPr>
              <w:jc w:val="center"/>
              <w:rPr>
                <w:rFonts w:ascii="Helvetica" w:hAnsi="Helvetica"/>
                <w:lang w:val="en-US"/>
              </w:rPr>
            </w:pPr>
            <w:r>
              <w:rPr>
                <w:rFonts w:ascii="Helvetica" w:hAnsi="Helvetica"/>
                <w:lang w:val="en-US"/>
              </w:rPr>
              <w:t>Estimate</w:t>
            </w:r>
          </w:p>
        </w:tc>
        <w:tc>
          <w:tcPr>
            <w:tcW w:w="1802" w:type="dxa"/>
            <w:tcBorders>
              <w:top w:val="single" w:sz="4" w:space="0" w:color="auto"/>
              <w:bottom w:val="single" w:sz="4" w:space="0" w:color="auto"/>
            </w:tcBorders>
          </w:tcPr>
          <w:p w14:paraId="0DF8C632" w14:textId="77777777" w:rsidR="00836C47" w:rsidRDefault="00836C47" w:rsidP="00836C47">
            <w:pPr>
              <w:jc w:val="center"/>
              <w:rPr>
                <w:rFonts w:ascii="Helvetica" w:hAnsi="Helvetica"/>
                <w:lang w:val="en-US"/>
              </w:rPr>
            </w:pPr>
            <w:r>
              <w:rPr>
                <w:rFonts w:ascii="Helvetica" w:hAnsi="Helvetica"/>
                <w:lang w:val="en-US"/>
              </w:rPr>
              <w:t>Std. error</w:t>
            </w:r>
          </w:p>
        </w:tc>
        <w:tc>
          <w:tcPr>
            <w:tcW w:w="1802" w:type="dxa"/>
            <w:tcBorders>
              <w:top w:val="single" w:sz="4" w:space="0" w:color="auto"/>
              <w:bottom w:val="single" w:sz="4" w:space="0" w:color="auto"/>
            </w:tcBorders>
          </w:tcPr>
          <w:p w14:paraId="1BD825C9" w14:textId="77777777" w:rsidR="00836C47" w:rsidRDefault="00836C47" w:rsidP="00836C47">
            <w:pPr>
              <w:jc w:val="center"/>
              <w:rPr>
                <w:rFonts w:ascii="Helvetica" w:hAnsi="Helvetica"/>
                <w:lang w:val="en-US"/>
              </w:rPr>
            </w:pPr>
            <w:r>
              <w:rPr>
                <w:rFonts w:ascii="Helvetica" w:hAnsi="Helvetica"/>
                <w:lang w:val="en-US"/>
              </w:rPr>
              <w:t>t value</w:t>
            </w:r>
          </w:p>
        </w:tc>
        <w:tc>
          <w:tcPr>
            <w:tcW w:w="1802" w:type="dxa"/>
            <w:tcBorders>
              <w:top w:val="single" w:sz="4" w:space="0" w:color="auto"/>
              <w:bottom w:val="single" w:sz="4" w:space="0" w:color="auto"/>
            </w:tcBorders>
          </w:tcPr>
          <w:p w14:paraId="4E2E5DA5" w14:textId="77777777" w:rsidR="00836C47" w:rsidRDefault="00836C47" w:rsidP="00836C47">
            <w:pPr>
              <w:jc w:val="center"/>
              <w:rPr>
                <w:rFonts w:ascii="Helvetica" w:hAnsi="Helvetica"/>
                <w:lang w:val="en-US"/>
              </w:rPr>
            </w:pPr>
            <w:r>
              <w:rPr>
                <w:rFonts w:ascii="Helvetica" w:hAnsi="Helvetica"/>
                <w:lang w:val="en-US"/>
              </w:rPr>
              <w:t>p-value</w:t>
            </w:r>
          </w:p>
        </w:tc>
      </w:tr>
      <w:tr w:rsidR="00836C47" w14:paraId="756EA5FC" w14:textId="77777777" w:rsidTr="00836C47">
        <w:tc>
          <w:tcPr>
            <w:tcW w:w="1802" w:type="dxa"/>
            <w:tcBorders>
              <w:top w:val="single" w:sz="4" w:space="0" w:color="auto"/>
            </w:tcBorders>
          </w:tcPr>
          <w:p w14:paraId="0CBBAA6F" w14:textId="77777777" w:rsidR="00836C47" w:rsidRDefault="00836C47" w:rsidP="00836C47">
            <w:pPr>
              <w:jc w:val="center"/>
              <w:rPr>
                <w:rFonts w:ascii="Helvetica" w:hAnsi="Helvetica"/>
                <w:lang w:val="en-US"/>
              </w:rPr>
            </w:pPr>
            <w:r>
              <w:rPr>
                <w:rFonts w:ascii="Helvetica" w:hAnsi="Helvetica"/>
                <w:lang w:val="en-US"/>
              </w:rPr>
              <w:t>Type HE</w:t>
            </w:r>
          </w:p>
        </w:tc>
        <w:tc>
          <w:tcPr>
            <w:tcW w:w="1802" w:type="dxa"/>
            <w:tcBorders>
              <w:top w:val="single" w:sz="4" w:space="0" w:color="auto"/>
            </w:tcBorders>
          </w:tcPr>
          <w:p w14:paraId="16861BD9" w14:textId="77777777" w:rsidR="00836C47" w:rsidRDefault="00836C47" w:rsidP="00836C47">
            <w:pPr>
              <w:jc w:val="center"/>
              <w:rPr>
                <w:rFonts w:ascii="Helvetica" w:hAnsi="Helvetica"/>
                <w:lang w:val="en-US"/>
              </w:rPr>
            </w:pPr>
            <w:r>
              <w:rPr>
                <w:rFonts w:ascii="Helvetica" w:hAnsi="Helvetica"/>
                <w:lang w:val="de-DE"/>
              </w:rPr>
              <w:t>0.</w:t>
            </w:r>
            <w:r w:rsidRPr="00DE0238">
              <w:rPr>
                <w:rFonts w:ascii="Helvetica" w:hAnsi="Helvetica"/>
                <w:lang w:val="de-DE"/>
              </w:rPr>
              <w:t>1</w:t>
            </w:r>
            <w:r>
              <w:rPr>
                <w:rFonts w:ascii="Helvetica" w:hAnsi="Helvetica"/>
                <w:lang w:val="de-DE"/>
              </w:rPr>
              <w:t>3</w:t>
            </w:r>
          </w:p>
        </w:tc>
        <w:tc>
          <w:tcPr>
            <w:tcW w:w="1802" w:type="dxa"/>
            <w:tcBorders>
              <w:top w:val="single" w:sz="4" w:space="0" w:color="auto"/>
            </w:tcBorders>
          </w:tcPr>
          <w:p w14:paraId="31E71E29" w14:textId="77777777" w:rsidR="00836C47" w:rsidRDefault="00836C47" w:rsidP="00836C47">
            <w:pPr>
              <w:jc w:val="center"/>
              <w:rPr>
                <w:rFonts w:ascii="Helvetica" w:hAnsi="Helvetica"/>
                <w:lang w:val="en-US"/>
              </w:rPr>
            </w:pPr>
            <w:r>
              <w:rPr>
                <w:rFonts w:ascii="Helvetica" w:hAnsi="Helvetica"/>
                <w:lang w:val="en-US"/>
              </w:rPr>
              <w:t>0.02</w:t>
            </w:r>
          </w:p>
        </w:tc>
        <w:tc>
          <w:tcPr>
            <w:tcW w:w="1802" w:type="dxa"/>
            <w:tcBorders>
              <w:top w:val="single" w:sz="4" w:space="0" w:color="auto"/>
            </w:tcBorders>
          </w:tcPr>
          <w:p w14:paraId="0A7CEBEE" w14:textId="77777777" w:rsidR="00836C47" w:rsidRDefault="00836C47" w:rsidP="00836C47">
            <w:pPr>
              <w:jc w:val="center"/>
              <w:rPr>
                <w:rFonts w:ascii="Helvetica" w:hAnsi="Helvetica"/>
                <w:lang w:val="en-US"/>
              </w:rPr>
            </w:pPr>
            <w:r>
              <w:rPr>
                <w:rFonts w:ascii="Helvetica" w:hAnsi="Helvetica"/>
                <w:lang w:val="en-US"/>
              </w:rPr>
              <w:t>6.51</w:t>
            </w:r>
          </w:p>
        </w:tc>
        <w:tc>
          <w:tcPr>
            <w:tcW w:w="1802" w:type="dxa"/>
            <w:tcBorders>
              <w:top w:val="single" w:sz="4" w:space="0" w:color="auto"/>
            </w:tcBorders>
          </w:tcPr>
          <w:p w14:paraId="7573C58D" w14:textId="77777777" w:rsidR="00836C47" w:rsidRDefault="00836C47" w:rsidP="00836C47">
            <w:pPr>
              <w:jc w:val="center"/>
              <w:rPr>
                <w:rFonts w:ascii="Helvetica" w:hAnsi="Helvetica"/>
                <w:lang w:val="en-US"/>
              </w:rPr>
            </w:pPr>
            <w:r>
              <w:rPr>
                <w:rFonts w:ascii="Helvetica" w:hAnsi="Helvetica"/>
                <w:lang w:val="de-DE"/>
              </w:rPr>
              <w:t>&lt;0.0001</w:t>
            </w:r>
          </w:p>
        </w:tc>
      </w:tr>
      <w:tr w:rsidR="00836C47" w14:paraId="2640FDE6" w14:textId="77777777" w:rsidTr="00836C47">
        <w:tc>
          <w:tcPr>
            <w:tcW w:w="1802" w:type="dxa"/>
          </w:tcPr>
          <w:p w14:paraId="30E2A6D0" w14:textId="77777777" w:rsidR="00836C47" w:rsidRDefault="00836C47" w:rsidP="00836C47">
            <w:pPr>
              <w:jc w:val="center"/>
              <w:rPr>
                <w:rFonts w:ascii="Helvetica" w:hAnsi="Helvetica"/>
                <w:lang w:val="en-US"/>
              </w:rPr>
            </w:pPr>
            <w:r>
              <w:rPr>
                <w:rFonts w:ascii="Helvetica" w:hAnsi="Helvetica"/>
                <w:lang w:val="en-US"/>
              </w:rPr>
              <w:lastRenderedPageBreak/>
              <w:t>Type KO</w:t>
            </w:r>
          </w:p>
        </w:tc>
        <w:tc>
          <w:tcPr>
            <w:tcW w:w="1802" w:type="dxa"/>
          </w:tcPr>
          <w:p w14:paraId="0226538E" w14:textId="77777777" w:rsidR="00836C47" w:rsidRDefault="00836C47" w:rsidP="00836C47">
            <w:pPr>
              <w:jc w:val="center"/>
              <w:rPr>
                <w:rFonts w:ascii="Helvetica" w:hAnsi="Helvetica"/>
                <w:lang w:val="en-US"/>
              </w:rPr>
            </w:pPr>
            <w:r>
              <w:rPr>
                <w:rFonts w:ascii="Helvetica" w:hAnsi="Helvetica"/>
                <w:lang w:val="de-DE"/>
              </w:rPr>
              <w:t>-</w:t>
            </w:r>
            <w:r w:rsidRPr="00DE0238">
              <w:rPr>
                <w:rFonts w:ascii="Helvetica" w:hAnsi="Helvetica"/>
                <w:lang w:val="de-DE"/>
              </w:rPr>
              <w:t>0.</w:t>
            </w:r>
            <w:r>
              <w:rPr>
                <w:rFonts w:ascii="Helvetica" w:hAnsi="Helvetica"/>
                <w:lang w:val="de-DE"/>
              </w:rPr>
              <w:t>08</w:t>
            </w:r>
          </w:p>
        </w:tc>
        <w:tc>
          <w:tcPr>
            <w:tcW w:w="1802" w:type="dxa"/>
          </w:tcPr>
          <w:p w14:paraId="136027D6" w14:textId="77777777" w:rsidR="00836C47" w:rsidRDefault="00836C47" w:rsidP="00836C47">
            <w:pPr>
              <w:jc w:val="center"/>
              <w:rPr>
                <w:rFonts w:ascii="Helvetica" w:hAnsi="Helvetica"/>
                <w:lang w:val="en-US"/>
              </w:rPr>
            </w:pPr>
            <w:r>
              <w:rPr>
                <w:rFonts w:ascii="Helvetica" w:hAnsi="Helvetica"/>
                <w:lang w:val="en-US"/>
              </w:rPr>
              <w:t>0.02</w:t>
            </w:r>
          </w:p>
        </w:tc>
        <w:tc>
          <w:tcPr>
            <w:tcW w:w="1802" w:type="dxa"/>
          </w:tcPr>
          <w:p w14:paraId="6AE4E787" w14:textId="77777777" w:rsidR="00836C47" w:rsidRDefault="00836C47" w:rsidP="00836C47">
            <w:pPr>
              <w:jc w:val="center"/>
              <w:rPr>
                <w:rFonts w:ascii="Helvetica" w:hAnsi="Helvetica"/>
                <w:lang w:val="en-US"/>
              </w:rPr>
            </w:pPr>
            <w:r>
              <w:rPr>
                <w:rFonts w:ascii="Helvetica" w:hAnsi="Helvetica"/>
                <w:lang w:val="en-US"/>
              </w:rPr>
              <w:t>-3.31</w:t>
            </w:r>
          </w:p>
        </w:tc>
        <w:tc>
          <w:tcPr>
            <w:tcW w:w="1802" w:type="dxa"/>
          </w:tcPr>
          <w:p w14:paraId="6A930C05" w14:textId="77777777" w:rsidR="00836C47" w:rsidRDefault="00836C47" w:rsidP="00836C47">
            <w:pPr>
              <w:jc w:val="center"/>
              <w:rPr>
                <w:rFonts w:ascii="Helvetica" w:hAnsi="Helvetica"/>
                <w:lang w:val="en-US"/>
              </w:rPr>
            </w:pPr>
            <w:r>
              <w:rPr>
                <w:rFonts w:ascii="Helvetica" w:hAnsi="Helvetica"/>
                <w:lang w:val="de-DE"/>
              </w:rPr>
              <w:t>0.003</w:t>
            </w:r>
          </w:p>
        </w:tc>
      </w:tr>
      <w:tr w:rsidR="00836C47" w14:paraId="12F616A5" w14:textId="77777777" w:rsidTr="00836C47">
        <w:tc>
          <w:tcPr>
            <w:tcW w:w="1802" w:type="dxa"/>
          </w:tcPr>
          <w:p w14:paraId="2659317B" w14:textId="77777777" w:rsidR="00836C47" w:rsidRDefault="00836C47" w:rsidP="00836C47">
            <w:pPr>
              <w:jc w:val="center"/>
              <w:rPr>
                <w:rFonts w:ascii="Helvetica" w:hAnsi="Helvetica"/>
                <w:lang w:val="en-US"/>
              </w:rPr>
            </w:pPr>
            <w:r>
              <w:rPr>
                <w:rFonts w:ascii="Helvetica" w:hAnsi="Helvetica"/>
                <w:lang w:val="en-US"/>
              </w:rPr>
              <w:t>Type mix</w:t>
            </w:r>
          </w:p>
        </w:tc>
        <w:tc>
          <w:tcPr>
            <w:tcW w:w="1802" w:type="dxa"/>
          </w:tcPr>
          <w:p w14:paraId="46CBF5C1" w14:textId="77777777" w:rsidR="00836C47" w:rsidRDefault="00836C47" w:rsidP="00836C47">
            <w:pPr>
              <w:jc w:val="center"/>
              <w:rPr>
                <w:rFonts w:ascii="Helvetica" w:hAnsi="Helvetica"/>
                <w:lang w:val="en-US"/>
              </w:rPr>
            </w:pPr>
            <w:r>
              <w:rPr>
                <w:rFonts w:ascii="Helvetica" w:hAnsi="Helvetica"/>
                <w:lang w:val="en-US"/>
              </w:rPr>
              <w:t>-0.08</w:t>
            </w:r>
          </w:p>
        </w:tc>
        <w:tc>
          <w:tcPr>
            <w:tcW w:w="1802" w:type="dxa"/>
          </w:tcPr>
          <w:p w14:paraId="199FBE30" w14:textId="77777777" w:rsidR="00836C47" w:rsidRDefault="00836C47" w:rsidP="00836C47">
            <w:pPr>
              <w:jc w:val="center"/>
              <w:rPr>
                <w:rFonts w:ascii="Helvetica" w:hAnsi="Helvetica"/>
                <w:lang w:val="en-US"/>
              </w:rPr>
            </w:pPr>
            <w:r>
              <w:rPr>
                <w:rFonts w:ascii="Helvetica" w:hAnsi="Helvetica"/>
                <w:lang w:val="en-US"/>
              </w:rPr>
              <w:t>0.03</w:t>
            </w:r>
          </w:p>
        </w:tc>
        <w:tc>
          <w:tcPr>
            <w:tcW w:w="1802" w:type="dxa"/>
          </w:tcPr>
          <w:p w14:paraId="204FFF72" w14:textId="77777777" w:rsidR="00836C47" w:rsidRDefault="00836C47" w:rsidP="00836C47">
            <w:pPr>
              <w:jc w:val="center"/>
              <w:rPr>
                <w:rFonts w:ascii="Helvetica" w:hAnsi="Helvetica"/>
                <w:lang w:val="en-US"/>
              </w:rPr>
            </w:pPr>
            <w:r>
              <w:rPr>
                <w:rFonts w:ascii="Helvetica" w:hAnsi="Helvetica"/>
                <w:lang w:val="en-US"/>
              </w:rPr>
              <w:t>-2.36</w:t>
            </w:r>
          </w:p>
        </w:tc>
        <w:tc>
          <w:tcPr>
            <w:tcW w:w="1802" w:type="dxa"/>
          </w:tcPr>
          <w:p w14:paraId="3807813F" w14:textId="77777777" w:rsidR="00836C47" w:rsidRDefault="00836C47" w:rsidP="00836C47">
            <w:pPr>
              <w:jc w:val="center"/>
              <w:rPr>
                <w:rFonts w:ascii="Helvetica" w:hAnsi="Helvetica"/>
                <w:lang w:val="en-US"/>
              </w:rPr>
            </w:pPr>
            <w:r>
              <w:rPr>
                <w:rFonts w:ascii="Helvetica" w:hAnsi="Helvetica"/>
                <w:lang w:val="de-DE"/>
              </w:rPr>
              <w:t>0.03</w:t>
            </w:r>
          </w:p>
        </w:tc>
      </w:tr>
      <w:tr w:rsidR="00836C47" w14:paraId="434AE632" w14:textId="77777777" w:rsidTr="00836C47">
        <w:tc>
          <w:tcPr>
            <w:tcW w:w="1802" w:type="dxa"/>
            <w:tcBorders>
              <w:bottom w:val="single" w:sz="4" w:space="0" w:color="auto"/>
            </w:tcBorders>
          </w:tcPr>
          <w:p w14:paraId="05CF79BB" w14:textId="77777777" w:rsidR="00836C47" w:rsidRDefault="00836C47" w:rsidP="00836C47">
            <w:pPr>
              <w:jc w:val="center"/>
              <w:rPr>
                <w:rFonts w:ascii="Helvetica" w:hAnsi="Helvetica"/>
                <w:lang w:val="en-US"/>
              </w:rPr>
            </w:pPr>
            <w:r>
              <w:rPr>
                <w:rFonts w:ascii="Helvetica" w:hAnsi="Helvetica"/>
                <w:lang w:val="en-US"/>
              </w:rPr>
              <w:t>Year 2019</w:t>
            </w:r>
          </w:p>
        </w:tc>
        <w:tc>
          <w:tcPr>
            <w:tcW w:w="1802" w:type="dxa"/>
            <w:tcBorders>
              <w:bottom w:val="single" w:sz="4" w:space="0" w:color="auto"/>
            </w:tcBorders>
          </w:tcPr>
          <w:p w14:paraId="037DC0D9" w14:textId="77777777" w:rsidR="00836C47" w:rsidRDefault="00836C47" w:rsidP="00836C47">
            <w:pPr>
              <w:jc w:val="center"/>
              <w:rPr>
                <w:rFonts w:ascii="Helvetica" w:hAnsi="Helvetica"/>
                <w:lang w:val="en-US"/>
              </w:rPr>
            </w:pPr>
            <w:r>
              <w:rPr>
                <w:rFonts w:ascii="Helvetica" w:hAnsi="Helvetica"/>
                <w:lang w:val="en-US"/>
              </w:rPr>
              <w:t>0.16</w:t>
            </w:r>
          </w:p>
        </w:tc>
        <w:tc>
          <w:tcPr>
            <w:tcW w:w="1802" w:type="dxa"/>
            <w:tcBorders>
              <w:bottom w:val="single" w:sz="4" w:space="0" w:color="auto"/>
            </w:tcBorders>
          </w:tcPr>
          <w:p w14:paraId="0A5BE401" w14:textId="77777777" w:rsidR="00836C47" w:rsidRDefault="00836C47" w:rsidP="00836C47">
            <w:pPr>
              <w:jc w:val="center"/>
              <w:rPr>
                <w:rFonts w:ascii="Helvetica" w:hAnsi="Helvetica"/>
                <w:lang w:val="en-US"/>
              </w:rPr>
            </w:pPr>
            <w:r>
              <w:rPr>
                <w:rFonts w:ascii="Helvetica" w:hAnsi="Helvetica"/>
                <w:lang w:val="en-US"/>
              </w:rPr>
              <w:t>0.02</w:t>
            </w:r>
          </w:p>
        </w:tc>
        <w:tc>
          <w:tcPr>
            <w:tcW w:w="1802" w:type="dxa"/>
            <w:tcBorders>
              <w:bottom w:val="single" w:sz="4" w:space="0" w:color="auto"/>
            </w:tcBorders>
          </w:tcPr>
          <w:p w14:paraId="0246C36C" w14:textId="77777777" w:rsidR="00836C47" w:rsidRDefault="00836C47" w:rsidP="00836C47">
            <w:pPr>
              <w:jc w:val="center"/>
              <w:rPr>
                <w:rFonts w:ascii="Helvetica" w:hAnsi="Helvetica"/>
                <w:lang w:val="en-US"/>
              </w:rPr>
            </w:pPr>
            <w:r>
              <w:rPr>
                <w:rFonts w:ascii="Helvetica" w:hAnsi="Helvetica"/>
                <w:lang w:val="en-US"/>
              </w:rPr>
              <w:t>6.72</w:t>
            </w:r>
          </w:p>
        </w:tc>
        <w:tc>
          <w:tcPr>
            <w:tcW w:w="1802" w:type="dxa"/>
            <w:tcBorders>
              <w:bottom w:val="single" w:sz="4" w:space="0" w:color="auto"/>
            </w:tcBorders>
          </w:tcPr>
          <w:p w14:paraId="6FC3BD87" w14:textId="77777777" w:rsidR="00836C47" w:rsidRDefault="00836C47" w:rsidP="00836C47">
            <w:pPr>
              <w:jc w:val="center"/>
              <w:rPr>
                <w:rFonts w:ascii="Helvetica" w:hAnsi="Helvetica"/>
                <w:lang w:val="en-US"/>
              </w:rPr>
            </w:pPr>
            <w:r>
              <w:rPr>
                <w:rFonts w:ascii="Helvetica" w:hAnsi="Helvetica"/>
                <w:lang w:val="de-DE"/>
              </w:rPr>
              <w:t>&lt;0.0001</w:t>
            </w:r>
          </w:p>
        </w:tc>
      </w:tr>
    </w:tbl>
    <w:p w14:paraId="2B6DEA33" w14:textId="415CA8DF" w:rsidR="00836C47" w:rsidRDefault="00836C47" w:rsidP="00836C47">
      <w:pPr>
        <w:rPr>
          <w:rFonts w:ascii="Helvetica" w:hAnsi="Helvetica"/>
          <w:lang w:val="en-US"/>
        </w:rPr>
      </w:pPr>
    </w:p>
    <w:p w14:paraId="1AC744E9" w14:textId="69AB6693" w:rsidR="00C91753" w:rsidRDefault="00C91753" w:rsidP="00836C47">
      <w:pPr>
        <w:rPr>
          <w:rFonts w:ascii="Helvetica" w:hAnsi="Helvetica"/>
          <w:lang w:val="en-US"/>
        </w:rPr>
      </w:pPr>
    </w:p>
    <w:p w14:paraId="77364A56" w14:textId="5D68A1E6" w:rsidR="00C91753" w:rsidRPr="00C91753" w:rsidRDefault="00C91753" w:rsidP="00C91753">
      <w:pPr>
        <w:rPr>
          <w:rFonts w:ascii="Helvetica" w:hAnsi="Helvetica"/>
          <w:b/>
          <w:bCs/>
          <w:lang w:val="en-US"/>
        </w:rPr>
      </w:pPr>
      <w:r>
        <w:rPr>
          <w:rFonts w:ascii="Helvetica" w:hAnsi="Helvetica"/>
          <w:b/>
          <w:bCs/>
          <w:lang w:val="en-US"/>
        </w:rPr>
        <w:t>7. Spectral diversity and richness, evenness, and bare ground</w:t>
      </w:r>
    </w:p>
    <w:p w14:paraId="0343022D" w14:textId="77777777" w:rsidR="00C91753" w:rsidRDefault="00C91753" w:rsidP="00C91753">
      <w:pPr>
        <w:rPr>
          <w:rFonts w:ascii="Helvetica" w:hAnsi="Helvetica"/>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3"/>
        <w:gridCol w:w="1341"/>
        <w:gridCol w:w="1802"/>
        <w:gridCol w:w="1802"/>
        <w:gridCol w:w="1802"/>
      </w:tblGrid>
      <w:tr w:rsidR="00C91753" w14:paraId="6E1F6B61" w14:textId="77777777" w:rsidTr="00F3150D">
        <w:tc>
          <w:tcPr>
            <w:tcW w:w="2263" w:type="dxa"/>
            <w:tcBorders>
              <w:top w:val="single" w:sz="4" w:space="0" w:color="auto"/>
              <w:bottom w:val="single" w:sz="4" w:space="0" w:color="auto"/>
            </w:tcBorders>
          </w:tcPr>
          <w:p w14:paraId="78CEB39C" w14:textId="77777777" w:rsidR="00C91753" w:rsidRDefault="00C91753" w:rsidP="00F3150D">
            <w:pPr>
              <w:pStyle w:val="NormalWeb"/>
              <w:jc w:val="center"/>
              <w:rPr>
                <w:rFonts w:ascii="Helvetica" w:hAnsi="Helvetica"/>
                <w:lang w:val="en-US"/>
              </w:rPr>
            </w:pPr>
            <w:r>
              <w:rPr>
                <w:rFonts w:ascii="Helvetica" w:hAnsi="Helvetica"/>
                <w:lang w:val="en-US"/>
              </w:rPr>
              <w:t>Coefficient</w:t>
            </w:r>
          </w:p>
        </w:tc>
        <w:tc>
          <w:tcPr>
            <w:tcW w:w="1341" w:type="dxa"/>
            <w:tcBorders>
              <w:top w:val="single" w:sz="4" w:space="0" w:color="auto"/>
              <w:bottom w:val="single" w:sz="4" w:space="0" w:color="auto"/>
            </w:tcBorders>
          </w:tcPr>
          <w:p w14:paraId="2CCD56F1" w14:textId="77777777" w:rsidR="00C91753" w:rsidRDefault="00C91753" w:rsidP="00F3150D">
            <w:pPr>
              <w:pStyle w:val="NormalWeb"/>
              <w:jc w:val="center"/>
              <w:rPr>
                <w:rFonts w:ascii="Helvetica" w:hAnsi="Helvetica"/>
                <w:lang w:val="en-US"/>
              </w:rPr>
            </w:pPr>
            <w:r>
              <w:rPr>
                <w:rFonts w:ascii="Helvetica" w:hAnsi="Helvetica"/>
                <w:lang w:val="en-US"/>
              </w:rPr>
              <w:t>Estimate</w:t>
            </w:r>
          </w:p>
        </w:tc>
        <w:tc>
          <w:tcPr>
            <w:tcW w:w="1802" w:type="dxa"/>
            <w:tcBorders>
              <w:top w:val="single" w:sz="4" w:space="0" w:color="auto"/>
              <w:bottom w:val="single" w:sz="4" w:space="0" w:color="auto"/>
            </w:tcBorders>
          </w:tcPr>
          <w:p w14:paraId="5C8D2B59" w14:textId="77777777" w:rsidR="00C91753" w:rsidRDefault="00C91753" w:rsidP="00F3150D">
            <w:pPr>
              <w:pStyle w:val="NormalWeb"/>
              <w:jc w:val="center"/>
              <w:rPr>
                <w:rFonts w:ascii="Helvetica" w:hAnsi="Helvetica"/>
                <w:lang w:val="en-US"/>
              </w:rPr>
            </w:pPr>
            <w:r>
              <w:rPr>
                <w:rFonts w:ascii="Helvetica" w:hAnsi="Helvetica"/>
                <w:lang w:val="en-US"/>
              </w:rPr>
              <w:t>Std. error</w:t>
            </w:r>
          </w:p>
        </w:tc>
        <w:tc>
          <w:tcPr>
            <w:tcW w:w="1802" w:type="dxa"/>
            <w:tcBorders>
              <w:top w:val="single" w:sz="4" w:space="0" w:color="auto"/>
              <w:bottom w:val="single" w:sz="4" w:space="0" w:color="auto"/>
            </w:tcBorders>
          </w:tcPr>
          <w:p w14:paraId="2EC4E055" w14:textId="77777777" w:rsidR="00C91753" w:rsidRDefault="00C91753" w:rsidP="00F3150D">
            <w:pPr>
              <w:pStyle w:val="NormalWeb"/>
              <w:jc w:val="center"/>
              <w:rPr>
                <w:rFonts w:ascii="Helvetica" w:hAnsi="Helvetica"/>
                <w:lang w:val="en-US"/>
              </w:rPr>
            </w:pPr>
            <w:r>
              <w:rPr>
                <w:rFonts w:ascii="Helvetica" w:hAnsi="Helvetica"/>
                <w:lang w:val="en-US"/>
              </w:rPr>
              <w:t>t value</w:t>
            </w:r>
          </w:p>
        </w:tc>
        <w:tc>
          <w:tcPr>
            <w:tcW w:w="1802" w:type="dxa"/>
            <w:tcBorders>
              <w:top w:val="single" w:sz="4" w:space="0" w:color="auto"/>
              <w:bottom w:val="single" w:sz="4" w:space="0" w:color="auto"/>
            </w:tcBorders>
          </w:tcPr>
          <w:p w14:paraId="51DEDF0A" w14:textId="77777777" w:rsidR="00C91753" w:rsidRDefault="00C91753" w:rsidP="00F3150D">
            <w:pPr>
              <w:pStyle w:val="NormalWeb"/>
              <w:jc w:val="center"/>
              <w:rPr>
                <w:rFonts w:ascii="Helvetica" w:hAnsi="Helvetica"/>
                <w:lang w:val="en-US"/>
              </w:rPr>
            </w:pPr>
            <w:r>
              <w:rPr>
                <w:rFonts w:ascii="Helvetica" w:hAnsi="Helvetica"/>
                <w:lang w:val="en-US"/>
              </w:rPr>
              <w:t>p-value</w:t>
            </w:r>
          </w:p>
        </w:tc>
      </w:tr>
      <w:tr w:rsidR="00C91753" w14:paraId="12A7760B" w14:textId="77777777" w:rsidTr="00F3150D">
        <w:tc>
          <w:tcPr>
            <w:tcW w:w="2263" w:type="dxa"/>
            <w:tcBorders>
              <w:top w:val="single" w:sz="4" w:space="0" w:color="auto"/>
            </w:tcBorders>
          </w:tcPr>
          <w:p w14:paraId="466765E5" w14:textId="77777777" w:rsidR="00C91753" w:rsidRDefault="00C91753" w:rsidP="00F3150D">
            <w:pPr>
              <w:pStyle w:val="NormalWeb"/>
              <w:jc w:val="center"/>
              <w:rPr>
                <w:rFonts w:ascii="Helvetica" w:hAnsi="Helvetica"/>
                <w:lang w:val="en-US"/>
              </w:rPr>
            </w:pPr>
            <w:r>
              <w:rPr>
                <w:rFonts w:ascii="Helvetica" w:hAnsi="Helvetica"/>
                <w:lang w:val="en-US"/>
              </w:rPr>
              <w:t>Type HE</w:t>
            </w:r>
          </w:p>
        </w:tc>
        <w:tc>
          <w:tcPr>
            <w:tcW w:w="1341" w:type="dxa"/>
            <w:tcBorders>
              <w:top w:val="single" w:sz="4" w:space="0" w:color="auto"/>
            </w:tcBorders>
          </w:tcPr>
          <w:p w14:paraId="07BCCD33" w14:textId="77777777" w:rsidR="00C91753" w:rsidRDefault="00C91753" w:rsidP="00F3150D">
            <w:pPr>
              <w:pStyle w:val="NormalWeb"/>
              <w:jc w:val="center"/>
              <w:rPr>
                <w:rFonts w:ascii="Helvetica" w:hAnsi="Helvetica"/>
                <w:lang w:val="en-US"/>
              </w:rPr>
            </w:pPr>
            <w:r w:rsidRPr="00EF4748">
              <w:rPr>
                <w:rFonts w:ascii="Helvetica" w:hAnsi="Helvetica"/>
                <w:lang w:val="en-US"/>
              </w:rPr>
              <w:t>0.09</w:t>
            </w:r>
          </w:p>
        </w:tc>
        <w:tc>
          <w:tcPr>
            <w:tcW w:w="1802" w:type="dxa"/>
            <w:tcBorders>
              <w:top w:val="single" w:sz="4" w:space="0" w:color="auto"/>
            </w:tcBorders>
          </w:tcPr>
          <w:p w14:paraId="7118CA2F" w14:textId="77777777" w:rsidR="00C91753" w:rsidRDefault="00C91753" w:rsidP="00F3150D">
            <w:pPr>
              <w:pStyle w:val="NormalWeb"/>
              <w:jc w:val="center"/>
              <w:rPr>
                <w:rFonts w:ascii="Helvetica" w:hAnsi="Helvetica"/>
                <w:lang w:val="en-US"/>
              </w:rPr>
            </w:pPr>
            <w:r>
              <w:rPr>
                <w:rFonts w:ascii="Helvetica" w:hAnsi="Helvetica"/>
                <w:lang w:val="en-US"/>
              </w:rPr>
              <w:t>0.03</w:t>
            </w:r>
          </w:p>
        </w:tc>
        <w:tc>
          <w:tcPr>
            <w:tcW w:w="1802" w:type="dxa"/>
            <w:tcBorders>
              <w:top w:val="single" w:sz="4" w:space="0" w:color="auto"/>
            </w:tcBorders>
          </w:tcPr>
          <w:p w14:paraId="5F1150CD" w14:textId="77777777" w:rsidR="00C91753" w:rsidRDefault="00C91753" w:rsidP="00F3150D">
            <w:pPr>
              <w:pStyle w:val="NormalWeb"/>
              <w:jc w:val="center"/>
              <w:rPr>
                <w:rFonts w:ascii="Helvetica" w:hAnsi="Helvetica"/>
                <w:lang w:val="en-US"/>
              </w:rPr>
            </w:pPr>
            <w:r w:rsidRPr="00EF4748">
              <w:rPr>
                <w:rFonts w:ascii="Helvetica" w:hAnsi="Helvetica"/>
                <w:lang w:val="en-US"/>
              </w:rPr>
              <w:t xml:space="preserve">3.67  </w:t>
            </w:r>
          </w:p>
        </w:tc>
        <w:tc>
          <w:tcPr>
            <w:tcW w:w="1802" w:type="dxa"/>
            <w:tcBorders>
              <w:top w:val="single" w:sz="4" w:space="0" w:color="auto"/>
            </w:tcBorders>
          </w:tcPr>
          <w:p w14:paraId="3655BFAF" w14:textId="77777777" w:rsidR="00C91753" w:rsidRDefault="00C91753" w:rsidP="00F3150D">
            <w:pPr>
              <w:pStyle w:val="NormalWeb"/>
              <w:jc w:val="center"/>
              <w:rPr>
                <w:rFonts w:ascii="Helvetica" w:hAnsi="Helvetica"/>
                <w:lang w:val="en-US"/>
              </w:rPr>
            </w:pPr>
            <w:r w:rsidRPr="00EF4748">
              <w:rPr>
                <w:rFonts w:ascii="Helvetica" w:hAnsi="Helvetica"/>
                <w:lang w:val="en-US"/>
              </w:rPr>
              <w:t>0.003</w:t>
            </w:r>
          </w:p>
        </w:tc>
      </w:tr>
      <w:tr w:rsidR="00C91753" w14:paraId="240DF7D4" w14:textId="77777777" w:rsidTr="00F3150D">
        <w:tc>
          <w:tcPr>
            <w:tcW w:w="2263" w:type="dxa"/>
          </w:tcPr>
          <w:p w14:paraId="3D6832D4" w14:textId="77777777" w:rsidR="00C91753" w:rsidRDefault="00C91753" w:rsidP="00F3150D">
            <w:pPr>
              <w:pStyle w:val="NormalWeb"/>
              <w:jc w:val="center"/>
              <w:rPr>
                <w:rFonts w:ascii="Helvetica" w:hAnsi="Helvetica"/>
                <w:lang w:val="en-US"/>
              </w:rPr>
            </w:pPr>
            <w:r>
              <w:rPr>
                <w:rFonts w:ascii="Helvetica" w:hAnsi="Helvetica"/>
                <w:lang w:val="en-US"/>
              </w:rPr>
              <w:t>Type KO</w:t>
            </w:r>
          </w:p>
        </w:tc>
        <w:tc>
          <w:tcPr>
            <w:tcW w:w="1341" w:type="dxa"/>
          </w:tcPr>
          <w:p w14:paraId="6172B6A5" w14:textId="77777777" w:rsidR="00C91753" w:rsidRDefault="00C91753" w:rsidP="00F3150D">
            <w:pPr>
              <w:pStyle w:val="NormalWeb"/>
              <w:jc w:val="center"/>
              <w:rPr>
                <w:rFonts w:ascii="Helvetica" w:hAnsi="Helvetica"/>
                <w:lang w:val="en-US"/>
              </w:rPr>
            </w:pPr>
            <w:r>
              <w:rPr>
                <w:rFonts w:ascii="Helvetica" w:hAnsi="Helvetica"/>
                <w:lang w:val="en-US"/>
              </w:rPr>
              <w:t>0.09</w:t>
            </w:r>
          </w:p>
        </w:tc>
        <w:tc>
          <w:tcPr>
            <w:tcW w:w="1802" w:type="dxa"/>
          </w:tcPr>
          <w:p w14:paraId="08D5CAA9" w14:textId="77777777" w:rsidR="00C91753" w:rsidRDefault="00C91753" w:rsidP="00F3150D">
            <w:pPr>
              <w:pStyle w:val="NormalWeb"/>
              <w:jc w:val="center"/>
              <w:rPr>
                <w:rFonts w:ascii="Helvetica" w:hAnsi="Helvetica"/>
                <w:lang w:val="en-US"/>
              </w:rPr>
            </w:pPr>
            <w:r>
              <w:rPr>
                <w:rFonts w:ascii="Helvetica" w:hAnsi="Helvetica"/>
                <w:lang w:val="en-US"/>
              </w:rPr>
              <w:t>0.03</w:t>
            </w:r>
          </w:p>
        </w:tc>
        <w:tc>
          <w:tcPr>
            <w:tcW w:w="1802" w:type="dxa"/>
          </w:tcPr>
          <w:p w14:paraId="0CCC6C65" w14:textId="77777777" w:rsidR="00C91753" w:rsidRDefault="00C91753" w:rsidP="00F3150D">
            <w:pPr>
              <w:pStyle w:val="NormalWeb"/>
              <w:jc w:val="center"/>
              <w:rPr>
                <w:rFonts w:ascii="Helvetica" w:hAnsi="Helvetica"/>
                <w:lang w:val="en-US"/>
              </w:rPr>
            </w:pPr>
            <w:r w:rsidRPr="00EF4748">
              <w:rPr>
                <w:rFonts w:ascii="Helvetica" w:hAnsi="Helvetica"/>
                <w:lang w:val="en-US"/>
              </w:rPr>
              <w:t>3.0</w:t>
            </w:r>
            <w:r>
              <w:rPr>
                <w:rFonts w:ascii="Helvetica" w:hAnsi="Helvetica"/>
                <w:lang w:val="en-US"/>
              </w:rPr>
              <w:t>8</w:t>
            </w:r>
          </w:p>
        </w:tc>
        <w:tc>
          <w:tcPr>
            <w:tcW w:w="1802" w:type="dxa"/>
          </w:tcPr>
          <w:p w14:paraId="19671E9C" w14:textId="77777777" w:rsidR="00C91753" w:rsidRDefault="00C91753" w:rsidP="00F3150D">
            <w:pPr>
              <w:pStyle w:val="NormalWeb"/>
              <w:jc w:val="center"/>
              <w:rPr>
                <w:rFonts w:ascii="Helvetica" w:hAnsi="Helvetica"/>
                <w:lang w:val="en-US"/>
              </w:rPr>
            </w:pPr>
            <w:r w:rsidRPr="00EF4748">
              <w:rPr>
                <w:rFonts w:ascii="Helvetica" w:hAnsi="Helvetica"/>
                <w:lang w:val="en-US"/>
              </w:rPr>
              <w:t>0.00</w:t>
            </w:r>
            <w:r>
              <w:rPr>
                <w:rFonts w:ascii="Helvetica" w:hAnsi="Helvetica"/>
                <w:lang w:val="en-US"/>
              </w:rPr>
              <w:t>1</w:t>
            </w:r>
          </w:p>
        </w:tc>
      </w:tr>
      <w:tr w:rsidR="00C91753" w14:paraId="50F07B0F" w14:textId="77777777" w:rsidTr="00F3150D">
        <w:tc>
          <w:tcPr>
            <w:tcW w:w="2263" w:type="dxa"/>
          </w:tcPr>
          <w:p w14:paraId="46E9397C" w14:textId="77777777" w:rsidR="00C91753" w:rsidRDefault="00C91753" w:rsidP="00F3150D">
            <w:pPr>
              <w:pStyle w:val="NormalWeb"/>
              <w:jc w:val="center"/>
              <w:rPr>
                <w:rFonts w:ascii="Helvetica" w:hAnsi="Helvetica"/>
                <w:lang w:val="en-US"/>
              </w:rPr>
            </w:pPr>
            <w:r>
              <w:rPr>
                <w:rFonts w:ascii="Helvetica" w:hAnsi="Helvetica"/>
                <w:lang w:val="en-US"/>
              </w:rPr>
              <w:t>Year 2019</w:t>
            </w:r>
          </w:p>
        </w:tc>
        <w:tc>
          <w:tcPr>
            <w:tcW w:w="1341" w:type="dxa"/>
          </w:tcPr>
          <w:p w14:paraId="7C4F3019" w14:textId="77777777" w:rsidR="00C91753" w:rsidRDefault="00C91753" w:rsidP="00F3150D">
            <w:pPr>
              <w:pStyle w:val="NormalWeb"/>
              <w:jc w:val="center"/>
              <w:rPr>
                <w:rFonts w:ascii="Helvetica" w:hAnsi="Helvetica"/>
                <w:lang w:val="en-US"/>
              </w:rPr>
            </w:pPr>
            <w:r>
              <w:rPr>
                <w:rFonts w:ascii="Helvetica" w:hAnsi="Helvetica"/>
                <w:lang w:val="en-US"/>
              </w:rPr>
              <w:t>0.19</w:t>
            </w:r>
          </w:p>
        </w:tc>
        <w:tc>
          <w:tcPr>
            <w:tcW w:w="1802" w:type="dxa"/>
          </w:tcPr>
          <w:p w14:paraId="04F5180F" w14:textId="77777777" w:rsidR="00C91753" w:rsidRDefault="00C91753" w:rsidP="00F3150D">
            <w:pPr>
              <w:pStyle w:val="NormalWeb"/>
              <w:jc w:val="center"/>
              <w:rPr>
                <w:rFonts w:ascii="Helvetica" w:hAnsi="Helvetica"/>
                <w:lang w:val="en-US"/>
              </w:rPr>
            </w:pPr>
            <w:r>
              <w:rPr>
                <w:rFonts w:ascii="Helvetica" w:hAnsi="Helvetica"/>
                <w:lang w:val="en-US"/>
              </w:rPr>
              <w:t>0.03</w:t>
            </w:r>
          </w:p>
        </w:tc>
        <w:tc>
          <w:tcPr>
            <w:tcW w:w="1802" w:type="dxa"/>
          </w:tcPr>
          <w:p w14:paraId="49A8BD5B" w14:textId="77777777" w:rsidR="00C91753" w:rsidRDefault="00C91753" w:rsidP="00F3150D">
            <w:pPr>
              <w:pStyle w:val="NormalWeb"/>
              <w:jc w:val="center"/>
              <w:rPr>
                <w:rFonts w:ascii="Helvetica" w:hAnsi="Helvetica"/>
                <w:lang w:val="en-US"/>
              </w:rPr>
            </w:pPr>
            <w:r w:rsidRPr="00EF4748">
              <w:rPr>
                <w:rFonts w:ascii="Helvetica" w:hAnsi="Helvetica"/>
                <w:lang w:val="en-US"/>
              </w:rPr>
              <w:t>6.7</w:t>
            </w:r>
            <w:r>
              <w:rPr>
                <w:rFonts w:ascii="Helvetica" w:hAnsi="Helvetica"/>
                <w:lang w:val="en-US"/>
              </w:rPr>
              <w:t>6</w:t>
            </w:r>
          </w:p>
        </w:tc>
        <w:tc>
          <w:tcPr>
            <w:tcW w:w="1802" w:type="dxa"/>
          </w:tcPr>
          <w:p w14:paraId="697537F4" w14:textId="77777777" w:rsidR="00C91753" w:rsidRDefault="00C91753" w:rsidP="00F3150D">
            <w:pPr>
              <w:pStyle w:val="NormalWeb"/>
              <w:jc w:val="center"/>
              <w:rPr>
                <w:rFonts w:ascii="Helvetica" w:hAnsi="Helvetica"/>
                <w:lang w:val="en-US"/>
              </w:rPr>
            </w:pPr>
            <w:r>
              <w:rPr>
                <w:rFonts w:ascii="Helvetica" w:hAnsi="Helvetica"/>
                <w:lang w:val="en-US"/>
              </w:rPr>
              <w:t>&lt;0.001</w:t>
            </w:r>
          </w:p>
        </w:tc>
      </w:tr>
      <w:tr w:rsidR="00C91753" w14:paraId="1A000DBE" w14:textId="77777777" w:rsidTr="00F3150D">
        <w:tc>
          <w:tcPr>
            <w:tcW w:w="2263" w:type="dxa"/>
          </w:tcPr>
          <w:p w14:paraId="34ADCC1C" w14:textId="77777777" w:rsidR="00C91753" w:rsidRDefault="00C91753" w:rsidP="00F3150D">
            <w:pPr>
              <w:pStyle w:val="NormalWeb"/>
              <w:jc w:val="center"/>
              <w:rPr>
                <w:rFonts w:ascii="Helvetica" w:hAnsi="Helvetica"/>
                <w:lang w:val="en-US"/>
              </w:rPr>
            </w:pPr>
            <w:r>
              <w:rPr>
                <w:rFonts w:ascii="Helvetica" w:hAnsi="Helvetica"/>
                <w:lang w:val="en-US"/>
              </w:rPr>
              <w:t>Richness: HE</w:t>
            </w:r>
          </w:p>
        </w:tc>
        <w:tc>
          <w:tcPr>
            <w:tcW w:w="1341" w:type="dxa"/>
          </w:tcPr>
          <w:p w14:paraId="0A7C29F6" w14:textId="77777777" w:rsidR="00C91753" w:rsidRDefault="00C91753" w:rsidP="00F3150D">
            <w:pPr>
              <w:pStyle w:val="NormalWeb"/>
              <w:jc w:val="center"/>
              <w:rPr>
                <w:rFonts w:ascii="Helvetica" w:hAnsi="Helvetica"/>
                <w:lang w:val="en-US"/>
              </w:rPr>
            </w:pPr>
            <w:r>
              <w:rPr>
                <w:rFonts w:ascii="Helvetica" w:hAnsi="Helvetica"/>
                <w:lang w:val="en-US"/>
              </w:rPr>
              <w:t>0.05</w:t>
            </w:r>
          </w:p>
        </w:tc>
        <w:tc>
          <w:tcPr>
            <w:tcW w:w="1802" w:type="dxa"/>
          </w:tcPr>
          <w:p w14:paraId="58628966" w14:textId="77777777" w:rsidR="00C91753" w:rsidRDefault="00C91753" w:rsidP="00F3150D">
            <w:pPr>
              <w:pStyle w:val="NormalWeb"/>
              <w:jc w:val="center"/>
              <w:rPr>
                <w:rFonts w:ascii="Helvetica" w:hAnsi="Helvetica"/>
                <w:lang w:val="en-US"/>
              </w:rPr>
            </w:pPr>
            <w:r>
              <w:rPr>
                <w:rFonts w:ascii="Helvetica" w:hAnsi="Helvetica"/>
                <w:lang w:val="en-US"/>
              </w:rPr>
              <w:t>0.02</w:t>
            </w:r>
          </w:p>
        </w:tc>
        <w:tc>
          <w:tcPr>
            <w:tcW w:w="1802" w:type="dxa"/>
          </w:tcPr>
          <w:p w14:paraId="573DEF63" w14:textId="77777777" w:rsidR="00C91753" w:rsidRDefault="00C91753" w:rsidP="00F3150D">
            <w:pPr>
              <w:pStyle w:val="NormalWeb"/>
              <w:jc w:val="center"/>
              <w:rPr>
                <w:rFonts w:ascii="Helvetica" w:hAnsi="Helvetica"/>
                <w:lang w:val="en-US"/>
              </w:rPr>
            </w:pPr>
            <w:r w:rsidRPr="00EF4748">
              <w:rPr>
                <w:rFonts w:ascii="Helvetica" w:hAnsi="Helvetica"/>
                <w:lang w:val="en-US"/>
              </w:rPr>
              <w:t>2.6</w:t>
            </w:r>
            <w:r>
              <w:rPr>
                <w:rFonts w:ascii="Helvetica" w:hAnsi="Helvetica"/>
                <w:lang w:val="en-US"/>
              </w:rPr>
              <w:t>3</w:t>
            </w:r>
            <w:r w:rsidRPr="00EF4748">
              <w:rPr>
                <w:rFonts w:ascii="Helvetica" w:hAnsi="Helvetica"/>
                <w:lang w:val="en-US"/>
              </w:rPr>
              <w:t xml:space="preserve">  </w:t>
            </w:r>
          </w:p>
        </w:tc>
        <w:tc>
          <w:tcPr>
            <w:tcW w:w="1802" w:type="dxa"/>
          </w:tcPr>
          <w:p w14:paraId="7E1580ED" w14:textId="77777777" w:rsidR="00C91753" w:rsidRDefault="00C91753" w:rsidP="00F3150D">
            <w:pPr>
              <w:pStyle w:val="NormalWeb"/>
              <w:jc w:val="center"/>
              <w:rPr>
                <w:rFonts w:ascii="Helvetica" w:hAnsi="Helvetica"/>
                <w:lang w:val="en-US"/>
              </w:rPr>
            </w:pPr>
            <w:r w:rsidRPr="00EF4748">
              <w:rPr>
                <w:rFonts w:ascii="Helvetica" w:hAnsi="Helvetica"/>
                <w:lang w:val="en-US"/>
              </w:rPr>
              <w:t>0.02</w:t>
            </w:r>
          </w:p>
        </w:tc>
      </w:tr>
      <w:tr w:rsidR="00C91753" w14:paraId="2DEFDA22" w14:textId="77777777" w:rsidTr="00F3150D">
        <w:tc>
          <w:tcPr>
            <w:tcW w:w="2263" w:type="dxa"/>
          </w:tcPr>
          <w:p w14:paraId="0F1BFF6D" w14:textId="77777777" w:rsidR="00C91753" w:rsidRDefault="00C91753" w:rsidP="00F3150D">
            <w:pPr>
              <w:pStyle w:val="NormalWeb"/>
              <w:jc w:val="center"/>
              <w:rPr>
                <w:rFonts w:ascii="Helvetica" w:hAnsi="Helvetica"/>
                <w:lang w:val="en-US"/>
              </w:rPr>
            </w:pPr>
            <w:r>
              <w:rPr>
                <w:rFonts w:ascii="Helvetica" w:hAnsi="Helvetica"/>
                <w:lang w:val="en-US"/>
              </w:rPr>
              <w:t>Evenness: HE</w:t>
            </w:r>
          </w:p>
        </w:tc>
        <w:tc>
          <w:tcPr>
            <w:tcW w:w="1341" w:type="dxa"/>
          </w:tcPr>
          <w:p w14:paraId="4022C46D" w14:textId="77777777" w:rsidR="00C91753" w:rsidRDefault="00C91753" w:rsidP="00F3150D">
            <w:pPr>
              <w:pStyle w:val="NormalWeb"/>
              <w:jc w:val="center"/>
              <w:rPr>
                <w:rFonts w:ascii="Helvetica" w:hAnsi="Helvetica"/>
                <w:lang w:val="en-US"/>
              </w:rPr>
            </w:pPr>
            <w:r>
              <w:rPr>
                <w:rFonts w:ascii="Helvetica" w:hAnsi="Helvetica"/>
                <w:lang w:val="en-US"/>
              </w:rPr>
              <w:t>0.00</w:t>
            </w:r>
          </w:p>
        </w:tc>
        <w:tc>
          <w:tcPr>
            <w:tcW w:w="1802" w:type="dxa"/>
          </w:tcPr>
          <w:p w14:paraId="10D65C8C" w14:textId="77777777" w:rsidR="00C91753" w:rsidRDefault="00C91753" w:rsidP="00F3150D">
            <w:pPr>
              <w:pStyle w:val="NormalWeb"/>
              <w:jc w:val="center"/>
              <w:rPr>
                <w:rFonts w:ascii="Helvetica" w:hAnsi="Helvetica"/>
                <w:lang w:val="en-US"/>
              </w:rPr>
            </w:pPr>
            <w:r>
              <w:rPr>
                <w:rFonts w:ascii="Helvetica" w:hAnsi="Helvetica"/>
                <w:lang w:val="en-US"/>
              </w:rPr>
              <w:t>0.03</w:t>
            </w:r>
          </w:p>
        </w:tc>
        <w:tc>
          <w:tcPr>
            <w:tcW w:w="1802" w:type="dxa"/>
          </w:tcPr>
          <w:p w14:paraId="0AA91D43" w14:textId="77777777" w:rsidR="00C91753" w:rsidRDefault="00C91753" w:rsidP="00F3150D">
            <w:pPr>
              <w:pStyle w:val="NormalWeb"/>
              <w:jc w:val="center"/>
              <w:rPr>
                <w:rFonts w:ascii="Helvetica" w:hAnsi="Helvetica"/>
                <w:lang w:val="en-US"/>
              </w:rPr>
            </w:pPr>
            <w:r>
              <w:rPr>
                <w:rFonts w:ascii="Helvetica" w:hAnsi="Helvetica"/>
                <w:lang w:val="en-US"/>
              </w:rPr>
              <w:t>-</w:t>
            </w:r>
            <w:r w:rsidRPr="00EF4748">
              <w:rPr>
                <w:rFonts w:ascii="Helvetica" w:hAnsi="Helvetica"/>
                <w:lang w:val="en-US"/>
              </w:rPr>
              <w:t>0.1</w:t>
            </w:r>
            <w:r>
              <w:rPr>
                <w:rFonts w:ascii="Helvetica" w:hAnsi="Helvetica"/>
                <w:lang w:val="en-US"/>
              </w:rPr>
              <w:t>1</w:t>
            </w:r>
            <w:r w:rsidRPr="00EF4748">
              <w:rPr>
                <w:rFonts w:ascii="Helvetica" w:hAnsi="Helvetica"/>
                <w:lang w:val="en-US"/>
              </w:rPr>
              <w:t xml:space="preserve">  </w:t>
            </w:r>
          </w:p>
        </w:tc>
        <w:tc>
          <w:tcPr>
            <w:tcW w:w="1802" w:type="dxa"/>
          </w:tcPr>
          <w:p w14:paraId="14D441E0" w14:textId="77777777" w:rsidR="00C91753" w:rsidRDefault="00C91753" w:rsidP="00F3150D">
            <w:pPr>
              <w:pStyle w:val="NormalWeb"/>
              <w:jc w:val="center"/>
              <w:rPr>
                <w:rFonts w:ascii="Helvetica" w:hAnsi="Helvetica"/>
                <w:lang w:val="en-US"/>
              </w:rPr>
            </w:pPr>
            <w:r w:rsidRPr="00EF4748">
              <w:rPr>
                <w:rFonts w:ascii="Helvetica" w:hAnsi="Helvetica"/>
                <w:lang w:val="en-US"/>
              </w:rPr>
              <w:t>0.9</w:t>
            </w:r>
            <w:r>
              <w:rPr>
                <w:rFonts w:ascii="Helvetica" w:hAnsi="Helvetica"/>
                <w:lang w:val="en-US"/>
              </w:rPr>
              <w:t>2</w:t>
            </w:r>
            <w:r w:rsidRPr="00EF4748">
              <w:rPr>
                <w:rFonts w:ascii="Helvetica" w:hAnsi="Helvetica"/>
                <w:lang w:val="en-US"/>
              </w:rPr>
              <w:t xml:space="preserve"> </w:t>
            </w:r>
          </w:p>
        </w:tc>
      </w:tr>
      <w:tr w:rsidR="00C91753" w14:paraId="18A9E6A1" w14:textId="77777777" w:rsidTr="00F3150D">
        <w:tc>
          <w:tcPr>
            <w:tcW w:w="2263" w:type="dxa"/>
          </w:tcPr>
          <w:p w14:paraId="65902730" w14:textId="77777777" w:rsidR="00C91753" w:rsidRDefault="00C91753" w:rsidP="00F3150D">
            <w:pPr>
              <w:pStyle w:val="NormalWeb"/>
              <w:jc w:val="center"/>
              <w:rPr>
                <w:rFonts w:ascii="Helvetica" w:hAnsi="Helvetica"/>
                <w:lang w:val="en-US"/>
              </w:rPr>
            </w:pPr>
            <w:r>
              <w:rPr>
                <w:rFonts w:ascii="Helvetica" w:hAnsi="Helvetica"/>
                <w:lang w:val="en-US"/>
              </w:rPr>
              <w:t>Bare ground: HE</w:t>
            </w:r>
          </w:p>
        </w:tc>
        <w:tc>
          <w:tcPr>
            <w:tcW w:w="1341" w:type="dxa"/>
          </w:tcPr>
          <w:p w14:paraId="663C384C" w14:textId="77777777" w:rsidR="00C91753" w:rsidRDefault="00C91753" w:rsidP="00F3150D">
            <w:pPr>
              <w:pStyle w:val="NormalWeb"/>
              <w:jc w:val="center"/>
              <w:rPr>
                <w:rFonts w:ascii="Helvetica" w:hAnsi="Helvetica"/>
                <w:lang w:val="en-US"/>
              </w:rPr>
            </w:pPr>
            <w:r>
              <w:rPr>
                <w:rFonts w:ascii="Helvetica" w:hAnsi="Helvetica"/>
                <w:lang w:val="en-US"/>
              </w:rPr>
              <w:t>-0.03</w:t>
            </w:r>
          </w:p>
        </w:tc>
        <w:tc>
          <w:tcPr>
            <w:tcW w:w="1802" w:type="dxa"/>
          </w:tcPr>
          <w:p w14:paraId="2F48AFF9" w14:textId="77777777" w:rsidR="00C91753" w:rsidRDefault="00C91753" w:rsidP="00F3150D">
            <w:pPr>
              <w:pStyle w:val="NormalWeb"/>
              <w:jc w:val="center"/>
              <w:rPr>
                <w:rFonts w:ascii="Helvetica" w:hAnsi="Helvetica"/>
                <w:lang w:val="en-US"/>
              </w:rPr>
            </w:pPr>
            <w:r>
              <w:rPr>
                <w:rFonts w:ascii="Helvetica" w:hAnsi="Helvetica"/>
                <w:lang w:val="en-US"/>
              </w:rPr>
              <w:t>0.04</w:t>
            </w:r>
          </w:p>
        </w:tc>
        <w:tc>
          <w:tcPr>
            <w:tcW w:w="1802" w:type="dxa"/>
          </w:tcPr>
          <w:p w14:paraId="1293C0AC" w14:textId="77777777" w:rsidR="00C91753" w:rsidRDefault="00C91753" w:rsidP="00F3150D">
            <w:pPr>
              <w:pStyle w:val="NormalWeb"/>
              <w:jc w:val="center"/>
              <w:rPr>
                <w:rFonts w:ascii="Helvetica" w:hAnsi="Helvetica"/>
                <w:lang w:val="en-US"/>
              </w:rPr>
            </w:pPr>
            <w:r w:rsidRPr="00EF4748">
              <w:rPr>
                <w:rFonts w:ascii="Helvetica" w:hAnsi="Helvetica"/>
                <w:lang w:val="en-US"/>
              </w:rPr>
              <w:t xml:space="preserve">-0.71  </w:t>
            </w:r>
          </w:p>
        </w:tc>
        <w:tc>
          <w:tcPr>
            <w:tcW w:w="1802" w:type="dxa"/>
          </w:tcPr>
          <w:p w14:paraId="49533876" w14:textId="77777777" w:rsidR="00C91753" w:rsidRDefault="00C91753" w:rsidP="00F3150D">
            <w:pPr>
              <w:pStyle w:val="NormalWeb"/>
              <w:jc w:val="center"/>
              <w:rPr>
                <w:rFonts w:ascii="Helvetica" w:hAnsi="Helvetica"/>
                <w:lang w:val="en-US"/>
              </w:rPr>
            </w:pPr>
            <w:r w:rsidRPr="00EF4748">
              <w:rPr>
                <w:rFonts w:ascii="Helvetica" w:hAnsi="Helvetica"/>
                <w:lang w:val="en-US"/>
              </w:rPr>
              <w:t>0.4</w:t>
            </w:r>
            <w:r>
              <w:rPr>
                <w:rFonts w:ascii="Helvetica" w:hAnsi="Helvetica"/>
                <w:lang w:val="en-US"/>
              </w:rPr>
              <w:t>9</w:t>
            </w:r>
            <w:r w:rsidRPr="00EF4748">
              <w:rPr>
                <w:rFonts w:ascii="Helvetica" w:hAnsi="Helvetica"/>
                <w:lang w:val="en-US"/>
              </w:rPr>
              <w:t xml:space="preserve">    </w:t>
            </w:r>
          </w:p>
        </w:tc>
      </w:tr>
      <w:tr w:rsidR="00C91753" w14:paraId="106D5620" w14:textId="77777777" w:rsidTr="00F3150D">
        <w:tc>
          <w:tcPr>
            <w:tcW w:w="2263" w:type="dxa"/>
          </w:tcPr>
          <w:p w14:paraId="49016735" w14:textId="77777777" w:rsidR="00C91753" w:rsidRDefault="00C91753" w:rsidP="00F3150D">
            <w:pPr>
              <w:pStyle w:val="NormalWeb"/>
              <w:jc w:val="center"/>
              <w:rPr>
                <w:rFonts w:ascii="Helvetica" w:hAnsi="Helvetica"/>
                <w:lang w:val="en-US"/>
              </w:rPr>
            </w:pPr>
            <w:r>
              <w:rPr>
                <w:rFonts w:ascii="Helvetica" w:hAnsi="Helvetica"/>
                <w:lang w:val="en-US"/>
              </w:rPr>
              <w:t>Richness: KO</w:t>
            </w:r>
          </w:p>
        </w:tc>
        <w:tc>
          <w:tcPr>
            <w:tcW w:w="1341" w:type="dxa"/>
          </w:tcPr>
          <w:p w14:paraId="55E14959" w14:textId="77777777" w:rsidR="00C91753" w:rsidRDefault="00C91753" w:rsidP="00F3150D">
            <w:pPr>
              <w:pStyle w:val="NormalWeb"/>
              <w:jc w:val="center"/>
              <w:rPr>
                <w:rFonts w:ascii="Helvetica" w:hAnsi="Helvetica"/>
                <w:lang w:val="en-US"/>
              </w:rPr>
            </w:pPr>
            <w:r>
              <w:rPr>
                <w:rFonts w:ascii="Helvetica" w:hAnsi="Helvetica"/>
                <w:lang w:val="en-US"/>
              </w:rPr>
              <w:t>-0.05</w:t>
            </w:r>
          </w:p>
        </w:tc>
        <w:tc>
          <w:tcPr>
            <w:tcW w:w="1802" w:type="dxa"/>
          </w:tcPr>
          <w:p w14:paraId="3EC7C727" w14:textId="77777777" w:rsidR="00C91753" w:rsidRDefault="00C91753" w:rsidP="00F3150D">
            <w:pPr>
              <w:pStyle w:val="NormalWeb"/>
              <w:jc w:val="center"/>
              <w:rPr>
                <w:rFonts w:ascii="Helvetica" w:hAnsi="Helvetica"/>
                <w:lang w:val="en-US"/>
              </w:rPr>
            </w:pPr>
            <w:r>
              <w:rPr>
                <w:rFonts w:ascii="Helvetica" w:hAnsi="Helvetica"/>
                <w:lang w:val="en-US"/>
              </w:rPr>
              <w:t>0.05</w:t>
            </w:r>
          </w:p>
        </w:tc>
        <w:tc>
          <w:tcPr>
            <w:tcW w:w="1802" w:type="dxa"/>
          </w:tcPr>
          <w:p w14:paraId="11300B9F" w14:textId="77777777" w:rsidR="00C91753" w:rsidRDefault="00C91753" w:rsidP="00F3150D">
            <w:pPr>
              <w:pStyle w:val="NormalWeb"/>
              <w:jc w:val="center"/>
              <w:rPr>
                <w:rFonts w:ascii="Helvetica" w:hAnsi="Helvetica"/>
                <w:lang w:val="en-US"/>
              </w:rPr>
            </w:pPr>
            <w:r w:rsidRPr="00EF4748">
              <w:rPr>
                <w:rFonts w:ascii="Helvetica" w:hAnsi="Helvetica"/>
                <w:lang w:val="en-US"/>
              </w:rPr>
              <w:t xml:space="preserve">-1.13  </w:t>
            </w:r>
          </w:p>
        </w:tc>
        <w:tc>
          <w:tcPr>
            <w:tcW w:w="1802" w:type="dxa"/>
          </w:tcPr>
          <w:p w14:paraId="7B3A8E2D" w14:textId="77777777" w:rsidR="00C91753" w:rsidRDefault="00C91753" w:rsidP="00F3150D">
            <w:pPr>
              <w:pStyle w:val="NormalWeb"/>
              <w:jc w:val="center"/>
              <w:rPr>
                <w:rFonts w:ascii="Helvetica" w:hAnsi="Helvetica"/>
                <w:lang w:val="en-US"/>
              </w:rPr>
            </w:pPr>
            <w:r w:rsidRPr="00EF4748">
              <w:rPr>
                <w:rFonts w:ascii="Helvetica" w:hAnsi="Helvetica"/>
                <w:lang w:val="en-US"/>
              </w:rPr>
              <w:t xml:space="preserve">0.28    </w:t>
            </w:r>
          </w:p>
        </w:tc>
      </w:tr>
      <w:tr w:rsidR="00C91753" w14:paraId="7D279D41" w14:textId="77777777" w:rsidTr="00F3150D">
        <w:tc>
          <w:tcPr>
            <w:tcW w:w="2263" w:type="dxa"/>
          </w:tcPr>
          <w:p w14:paraId="4D8DD42E" w14:textId="77777777" w:rsidR="00C91753" w:rsidRDefault="00C91753" w:rsidP="00F3150D">
            <w:pPr>
              <w:pStyle w:val="NormalWeb"/>
              <w:jc w:val="center"/>
              <w:rPr>
                <w:rFonts w:ascii="Helvetica" w:hAnsi="Helvetica"/>
                <w:lang w:val="en-US"/>
              </w:rPr>
            </w:pPr>
            <w:r>
              <w:rPr>
                <w:rFonts w:ascii="Helvetica" w:hAnsi="Helvetica"/>
                <w:lang w:val="en-US"/>
              </w:rPr>
              <w:t>Evenness: KO</w:t>
            </w:r>
          </w:p>
        </w:tc>
        <w:tc>
          <w:tcPr>
            <w:tcW w:w="1341" w:type="dxa"/>
          </w:tcPr>
          <w:p w14:paraId="5511B849" w14:textId="77777777" w:rsidR="00C91753" w:rsidRDefault="00C91753" w:rsidP="00F3150D">
            <w:pPr>
              <w:pStyle w:val="NormalWeb"/>
              <w:jc w:val="center"/>
              <w:rPr>
                <w:rFonts w:ascii="Helvetica" w:hAnsi="Helvetica"/>
                <w:lang w:val="en-US"/>
              </w:rPr>
            </w:pPr>
            <w:r>
              <w:rPr>
                <w:rFonts w:ascii="Helvetica" w:hAnsi="Helvetica"/>
                <w:lang w:val="en-US"/>
              </w:rPr>
              <w:t>0.03</w:t>
            </w:r>
          </w:p>
        </w:tc>
        <w:tc>
          <w:tcPr>
            <w:tcW w:w="1802" w:type="dxa"/>
          </w:tcPr>
          <w:p w14:paraId="23D79E9D" w14:textId="77777777" w:rsidR="00C91753" w:rsidRDefault="00C91753" w:rsidP="00F3150D">
            <w:pPr>
              <w:pStyle w:val="NormalWeb"/>
              <w:jc w:val="center"/>
              <w:rPr>
                <w:rFonts w:ascii="Helvetica" w:hAnsi="Helvetica"/>
                <w:lang w:val="en-US"/>
              </w:rPr>
            </w:pPr>
            <w:r>
              <w:rPr>
                <w:rFonts w:ascii="Helvetica" w:hAnsi="Helvetica"/>
                <w:lang w:val="en-US"/>
              </w:rPr>
              <w:t>0.05</w:t>
            </w:r>
          </w:p>
        </w:tc>
        <w:tc>
          <w:tcPr>
            <w:tcW w:w="1802" w:type="dxa"/>
          </w:tcPr>
          <w:p w14:paraId="21ECBB90" w14:textId="77777777" w:rsidR="00C91753" w:rsidRDefault="00C91753" w:rsidP="00F3150D">
            <w:pPr>
              <w:pStyle w:val="NormalWeb"/>
              <w:jc w:val="center"/>
              <w:rPr>
                <w:rFonts w:ascii="Helvetica" w:hAnsi="Helvetica"/>
                <w:lang w:val="en-US"/>
              </w:rPr>
            </w:pPr>
            <w:r w:rsidRPr="00EF4748">
              <w:rPr>
                <w:rFonts w:ascii="Helvetica" w:hAnsi="Helvetica"/>
                <w:lang w:val="en-US"/>
              </w:rPr>
              <w:t>0.</w:t>
            </w:r>
            <w:r>
              <w:rPr>
                <w:rFonts w:ascii="Helvetica" w:hAnsi="Helvetica"/>
                <w:lang w:val="en-US"/>
              </w:rPr>
              <w:t>60</w:t>
            </w:r>
            <w:r w:rsidRPr="00EF4748">
              <w:rPr>
                <w:rFonts w:ascii="Helvetica" w:hAnsi="Helvetica"/>
                <w:lang w:val="en-US"/>
              </w:rPr>
              <w:t xml:space="preserve">  </w:t>
            </w:r>
          </w:p>
        </w:tc>
        <w:tc>
          <w:tcPr>
            <w:tcW w:w="1802" w:type="dxa"/>
          </w:tcPr>
          <w:p w14:paraId="11E44494" w14:textId="77777777" w:rsidR="00C91753" w:rsidRDefault="00C91753" w:rsidP="00F3150D">
            <w:pPr>
              <w:pStyle w:val="NormalWeb"/>
              <w:jc w:val="center"/>
              <w:rPr>
                <w:rFonts w:ascii="Helvetica" w:hAnsi="Helvetica"/>
                <w:lang w:val="en-US"/>
              </w:rPr>
            </w:pPr>
            <w:r w:rsidRPr="00EF4748">
              <w:rPr>
                <w:rFonts w:ascii="Helvetica" w:hAnsi="Helvetica"/>
                <w:lang w:val="en-US"/>
              </w:rPr>
              <w:t xml:space="preserve">0.56    </w:t>
            </w:r>
          </w:p>
        </w:tc>
      </w:tr>
      <w:tr w:rsidR="00C91753" w14:paraId="690BBD28" w14:textId="77777777" w:rsidTr="00F3150D">
        <w:tc>
          <w:tcPr>
            <w:tcW w:w="2263" w:type="dxa"/>
            <w:tcBorders>
              <w:bottom w:val="single" w:sz="4" w:space="0" w:color="auto"/>
            </w:tcBorders>
          </w:tcPr>
          <w:p w14:paraId="73C8CF5B" w14:textId="77777777" w:rsidR="00C91753" w:rsidRDefault="00C91753" w:rsidP="00F3150D">
            <w:pPr>
              <w:pStyle w:val="NormalWeb"/>
              <w:jc w:val="center"/>
              <w:rPr>
                <w:rFonts w:ascii="Helvetica" w:hAnsi="Helvetica"/>
                <w:lang w:val="en-US"/>
              </w:rPr>
            </w:pPr>
            <w:r>
              <w:rPr>
                <w:rFonts w:ascii="Helvetica" w:hAnsi="Helvetica"/>
                <w:lang w:val="en-US"/>
              </w:rPr>
              <w:t>Bare ground: KO</w:t>
            </w:r>
          </w:p>
        </w:tc>
        <w:tc>
          <w:tcPr>
            <w:tcW w:w="1341" w:type="dxa"/>
            <w:tcBorders>
              <w:bottom w:val="single" w:sz="4" w:space="0" w:color="auto"/>
            </w:tcBorders>
          </w:tcPr>
          <w:p w14:paraId="79C7C2ED" w14:textId="77777777" w:rsidR="00C91753" w:rsidRDefault="00C91753" w:rsidP="00F3150D">
            <w:pPr>
              <w:pStyle w:val="NormalWeb"/>
              <w:jc w:val="center"/>
              <w:rPr>
                <w:rFonts w:ascii="Helvetica" w:hAnsi="Helvetica"/>
                <w:lang w:val="en-US"/>
              </w:rPr>
            </w:pPr>
            <w:r>
              <w:rPr>
                <w:rFonts w:ascii="Helvetica" w:hAnsi="Helvetica"/>
                <w:lang w:val="en-US"/>
              </w:rPr>
              <w:t>0.01</w:t>
            </w:r>
          </w:p>
        </w:tc>
        <w:tc>
          <w:tcPr>
            <w:tcW w:w="1802" w:type="dxa"/>
            <w:tcBorders>
              <w:bottom w:val="single" w:sz="4" w:space="0" w:color="auto"/>
            </w:tcBorders>
          </w:tcPr>
          <w:p w14:paraId="7F8DFB73" w14:textId="77777777" w:rsidR="00C91753" w:rsidRDefault="00C91753" w:rsidP="00F3150D">
            <w:pPr>
              <w:pStyle w:val="NormalWeb"/>
              <w:jc w:val="center"/>
              <w:rPr>
                <w:rFonts w:ascii="Helvetica" w:hAnsi="Helvetica"/>
                <w:lang w:val="en-US"/>
              </w:rPr>
            </w:pPr>
            <w:r>
              <w:rPr>
                <w:rFonts w:ascii="Helvetica" w:hAnsi="Helvetica"/>
                <w:lang w:val="en-US"/>
              </w:rPr>
              <w:t>0.05</w:t>
            </w:r>
          </w:p>
        </w:tc>
        <w:tc>
          <w:tcPr>
            <w:tcW w:w="1802" w:type="dxa"/>
            <w:tcBorders>
              <w:bottom w:val="single" w:sz="4" w:space="0" w:color="auto"/>
            </w:tcBorders>
          </w:tcPr>
          <w:p w14:paraId="04F466A3" w14:textId="77777777" w:rsidR="00C91753" w:rsidRDefault="00C91753" w:rsidP="00F3150D">
            <w:pPr>
              <w:pStyle w:val="NormalWeb"/>
              <w:jc w:val="center"/>
              <w:rPr>
                <w:rFonts w:ascii="Helvetica" w:hAnsi="Helvetica"/>
                <w:lang w:val="en-US"/>
              </w:rPr>
            </w:pPr>
            <w:r w:rsidRPr="00EF4748">
              <w:rPr>
                <w:rFonts w:ascii="Helvetica" w:hAnsi="Helvetica"/>
                <w:lang w:val="en-US"/>
              </w:rPr>
              <w:t xml:space="preserve">0.18  </w:t>
            </w:r>
          </w:p>
        </w:tc>
        <w:tc>
          <w:tcPr>
            <w:tcW w:w="1802" w:type="dxa"/>
            <w:tcBorders>
              <w:bottom w:val="single" w:sz="4" w:space="0" w:color="auto"/>
            </w:tcBorders>
          </w:tcPr>
          <w:p w14:paraId="2F12386F" w14:textId="77777777" w:rsidR="00C91753" w:rsidRDefault="00C91753" w:rsidP="00F3150D">
            <w:pPr>
              <w:pStyle w:val="NormalWeb"/>
              <w:jc w:val="center"/>
              <w:rPr>
                <w:rFonts w:ascii="Helvetica" w:hAnsi="Helvetica"/>
                <w:lang w:val="en-US"/>
              </w:rPr>
            </w:pPr>
            <w:r>
              <w:rPr>
                <w:rFonts w:ascii="Helvetica" w:hAnsi="Helvetica"/>
                <w:lang w:val="en-US"/>
              </w:rPr>
              <w:t>0.86</w:t>
            </w:r>
          </w:p>
        </w:tc>
      </w:tr>
    </w:tbl>
    <w:p w14:paraId="2224C214" w14:textId="77777777" w:rsidR="00C91753" w:rsidRDefault="00C91753" w:rsidP="00836C47">
      <w:pPr>
        <w:rPr>
          <w:rFonts w:ascii="Helvetica" w:hAnsi="Helvetica"/>
          <w:lang w:val="en-US"/>
        </w:rPr>
      </w:pPr>
    </w:p>
    <w:p w14:paraId="5D42AA4C" w14:textId="77777777" w:rsidR="00836C47" w:rsidRPr="00491E4D" w:rsidRDefault="00836C47" w:rsidP="001343A0">
      <w:pPr>
        <w:rPr>
          <w:rFonts w:ascii="Helvetica" w:hAnsi="Helvetica"/>
          <w:b/>
          <w:bCs/>
          <w:lang w:val="en-US"/>
        </w:rPr>
      </w:pPr>
    </w:p>
    <w:p w14:paraId="79C1BBAA" w14:textId="77777777" w:rsidR="001343A0" w:rsidRPr="00491E4D" w:rsidRDefault="001343A0" w:rsidP="001343A0">
      <w:pPr>
        <w:rPr>
          <w:rFonts w:ascii="Helvetica" w:hAnsi="Helvetica"/>
          <w:b/>
          <w:bCs/>
          <w:u w:val="single"/>
          <w:lang w:val="en-US"/>
        </w:rPr>
      </w:pPr>
      <w:r w:rsidRPr="00491E4D">
        <w:rPr>
          <w:rFonts w:ascii="Helvetica" w:hAnsi="Helvetica"/>
          <w:b/>
          <w:bCs/>
          <w:lang w:val="en-US"/>
        </w:rPr>
        <w:t xml:space="preserve">7.x </w:t>
      </w:r>
      <w:r w:rsidRPr="00491E4D">
        <w:rPr>
          <w:rFonts w:ascii="Helvetica" w:hAnsi="Helvetica"/>
          <w:b/>
          <w:bCs/>
          <w:u w:val="single"/>
          <w:lang w:val="en-US"/>
        </w:rPr>
        <w:t xml:space="preserve">Spectral signature by type </w:t>
      </w:r>
    </w:p>
    <w:p w14:paraId="18496478" w14:textId="77777777" w:rsidR="001343A0" w:rsidRPr="00491E4D" w:rsidRDefault="001343A0" w:rsidP="001343A0">
      <w:pPr>
        <w:rPr>
          <w:rFonts w:ascii="Helvetica" w:hAnsi="Helvetica"/>
          <w:b/>
          <w:bCs/>
          <w:lang w:val="en-US"/>
        </w:rPr>
      </w:pPr>
    </w:p>
    <w:p w14:paraId="529FFEDF" w14:textId="77777777" w:rsidR="001343A0" w:rsidRPr="00491E4D" w:rsidRDefault="001343A0" w:rsidP="001343A0">
      <w:pPr>
        <w:rPr>
          <w:rFonts w:ascii="Helvetica" w:hAnsi="Helvetica"/>
          <w:b/>
          <w:bCs/>
          <w:lang w:val="en-US"/>
        </w:rPr>
      </w:pPr>
    </w:p>
    <w:p w14:paraId="5F01A274" w14:textId="77777777" w:rsidR="001343A0" w:rsidRPr="00491E4D" w:rsidRDefault="001343A0" w:rsidP="001343A0">
      <w:pPr>
        <w:rPr>
          <w:rFonts w:ascii="Helvetica" w:hAnsi="Helvetica"/>
          <w:b/>
          <w:bCs/>
          <w:lang w:val="en-US"/>
        </w:rPr>
      </w:pPr>
      <w:r w:rsidRPr="00491E4D">
        <w:rPr>
          <w:rFonts w:ascii="Helvetica" w:hAnsi="Helvetica"/>
          <w:b/>
          <w:bCs/>
          <w:lang w:val="en-US"/>
        </w:rPr>
        <w:t xml:space="preserve">7.x Methods steps for calculating the </w:t>
      </w:r>
      <w:proofErr w:type="spellStart"/>
      <w:r w:rsidRPr="00491E4D">
        <w:rPr>
          <w:rFonts w:ascii="Helvetica" w:hAnsi="Helvetica"/>
          <w:b/>
          <w:bCs/>
          <w:lang w:val="en-US"/>
        </w:rPr>
        <w:t>InStabilty</w:t>
      </w:r>
      <w:proofErr w:type="spellEnd"/>
      <w:r w:rsidRPr="00491E4D">
        <w:rPr>
          <w:rFonts w:ascii="Helvetica" w:hAnsi="Helvetica"/>
          <w:b/>
          <w:bCs/>
          <w:lang w:val="en-US"/>
        </w:rPr>
        <w:t xml:space="preserve"> </w:t>
      </w:r>
    </w:p>
    <w:p w14:paraId="5CC21621" w14:textId="77777777" w:rsidR="001343A0" w:rsidRPr="00491E4D" w:rsidRDefault="001343A0" w:rsidP="001343A0">
      <w:pPr>
        <w:rPr>
          <w:rFonts w:ascii="Helvetica" w:hAnsi="Helvetica"/>
          <w:b/>
          <w:bCs/>
          <w:lang w:val="en-US"/>
        </w:rPr>
      </w:pPr>
    </w:p>
    <w:p w14:paraId="1CD7CF99" w14:textId="77777777" w:rsidR="001343A0" w:rsidRPr="00491E4D" w:rsidRDefault="001343A0" w:rsidP="001343A0">
      <w:pPr>
        <w:rPr>
          <w:rFonts w:ascii="Helvetica" w:hAnsi="Helvetica"/>
          <w:b/>
          <w:bCs/>
          <w:lang w:val="en-US"/>
        </w:rPr>
      </w:pPr>
      <w:r w:rsidRPr="00491E4D">
        <w:rPr>
          <w:rFonts w:ascii="Helvetica" w:hAnsi="Helvetica"/>
          <w:b/>
          <w:bCs/>
          <w:lang w:val="en-US"/>
        </w:rPr>
        <w:t xml:space="preserve">7.x code for calculating the </w:t>
      </w:r>
      <w:proofErr w:type="spellStart"/>
      <w:r w:rsidRPr="00491E4D">
        <w:rPr>
          <w:rFonts w:ascii="Helvetica" w:hAnsi="Helvetica"/>
          <w:b/>
          <w:bCs/>
          <w:lang w:val="en-US"/>
        </w:rPr>
        <w:t>InStabilty</w:t>
      </w:r>
      <w:proofErr w:type="spellEnd"/>
      <w:r w:rsidRPr="00491E4D">
        <w:rPr>
          <w:rFonts w:ascii="Helvetica" w:hAnsi="Helvetica"/>
          <w:b/>
          <w:bCs/>
          <w:lang w:val="en-US"/>
        </w:rPr>
        <w:t xml:space="preserve"> </w:t>
      </w:r>
    </w:p>
    <w:p w14:paraId="1E43F1BB" w14:textId="77777777" w:rsidR="001343A0" w:rsidRPr="00491E4D" w:rsidRDefault="001343A0" w:rsidP="001343A0">
      <w:pPr>
        <w:rPr>
          <w:rFonts w:ascii="Helvetica" w:hAnsi="Helvetica"/>
          <w:b/>
          <w:bCs/>
          <w:lang w:val="en-US"/>
        </w:rPr>
      </w:pPr>
    </w:p>
    <w:p w14:paraId="2F9D61E9" w14:textId="77777777" w:rsidR="001343A0" w:rsidRPr="00491E4D" w:rsidRDefault="001343A0" w:rsidP="001343A0">
      <w:pPr>
        <w:rPr>
          <w:rFonts w:ascii="Helvetica" w:hAnsi="Helvetica"/>
          <w:b/>
          <w:bCs/>
          <w:lang w:val="en-US"/>
        </w:rPr>
      </w:pPr>
    </w:p>
    <w:p w14:paraId="43C1EC5B" w14:textId="7C96F0EE" w:rsidR="001343A0" w:rsidRPr="00491E4D" w:rsidRDefault="001343A0" w:rsidP="001343A0">
      <w:pPr>
        <w:rPr>
          <w:rFonts w:ascii="Helvetica" w:hAnsi="Helvetica"/>
          <w:b/>
          <w:bCs/>
          <w:lang w:val="en-US"/>
        </w:rPr>
      </w:pPr>
      <w:r w:rsidRPr="00491E4D">
        <w:rPr>
          <w:rFonts w:ascii="Helvetica" w:hAnsi="Helvetica"/>
          <w:b/>
          <w:bCs/>
          <w:lang w:val="en-US"/>
        </w:rPr>
        <w:t xml:space="preserve">7.x breakdown of </w:t>
      </w:r>
      <w:r w:rsidR="00EE013B">
        <w:rPr>
          <w:rFonts w:ascii="Helvetica" w:hAnsi="Helvetica"/>
          <w:b/>
          <w:bCs/>
          <w:lang w:val="en-US"/>
        </w:rPr>
        <w:t>mean reflectance</w:t>
      </w:r>
      <w:r w:rsidRPr="00491E4D">
        <w:rPr>
          <w:rFonts w:ascii="Helvetica" w:hAnsi="Helvetica"/>
          <w:b/>
          <w:bCs/>
          <w:lang w:val="en-US"/>
        </w:rPr>
        <w:t xml:space="preserve"> and spectral </w:t>
      </w:r>
      <w:r w:rsidRPr="00491E4D">
        <w:rPr>
          <w:rFonts w:ascii="Helvetica" w:eastAsia="Times New Roman" w:hAnsi="Helvetica" w:cs="Times New Roman"/>
          <w:lang w:val="en-US"/>
        </w:rPr>
        <w:t xml:space="preserve">diversity </w:t>
      </w:r>
      <w:r w:rsidRPr="00491E4D">
        <w:rPr>
          <w:rFonts w:ascii="Helvetica" w:hAnsi="Helvetica"/>
          <w:b/>
          <w:bCs/>
          <w:lang w:val="en-US"/>
        </w:rPr>
        <w:t xml:space="preserve">by region </w:t>
      </w:r>
    </w:p>
    <w:p w14:paraId="01952831" w14:textId="1925537C" w:rsidR="001343A0" w:rsidRDefault="001343A0" w:rsidP="001343A0">
      <w:pPr>
        <w:rPr>
          <w:rFonts w:ascii="Helvetica" w:hAnsi="Helvetica"/>
          <w:b/>
          <w:bCs/>
          <w:lang w:val="en-US"/>
        </w:rPr>
      </w:pPr>
      <w:r w:rsidRPr="00491E4D">
        <w:rPr>
          <w:rFonts w:ascii="Helvetica" w:hAnsi="Helvetica"/>
          <w:noProof/>
          <w:lang w:val="en-US"/>
        </w:rPr>
        <w:lastRenderedPageBreak/>
        <w:drawing>
          <wp:inline distT="0" distB="0" distL="0" distR="0" wp14:anchorId="64FEB053" wp14:editId="19BF489B">
            <wp:extent cx="5727700" cy="435684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27700" cy="4356847"/>
                    </a:xfrm>
                    <a:prstGeom prst="rect">
                      <a:avLst/>
                    </a:prstGeom>
                  </pic:spPr>
                </pic:pic>
              </a:graphicData>
            </a:graphic>
          </wp:inline>
        </w:drawing>
      </w:r>
    </w:p>
    <w:p w14:paraId="48007332" w14:textId="54501303" w:rsidR="00561775" w:rsidRDefault="00561775" w:rsidP="001343A0">
      <w:pPr>
        <w:rPr>
          <w:rFonts w:ascii="Helvetica" w:hAnsi="Helvetica"/>
          <w:b/>
          <w:bCs/>
          <w:lang w:val="en-US"/>
        </w:rPr>
      </w:pPr>
    </w:p>
    <w:p w14:paraId="1EF64FBB" w14:textId="6A5D7327" w:rsidR="00561775" w:rsidRDefault="00561775" w:rsidP="001343A0">
      <w:pPr>
        <w:rPr>
          <w:rFonts w:ascii="Helvetica" w:hAnsi="Helvetica"/>
          <w:b/>
          <w:bCs/>
          <w:lang w:val="en-US"/>
        </w:rPr>
      </w:pPr>
    </w:p>
    <w:p w14:paraId="1E177E2E" w14:textId="77777777" w:rsidR="00561775" w:rsidRPr="00491E4D" w:rsidRDefault="00561775" w:rsidP="001343A0">
      <w:pPr>
        <w:rPr>
          <w:rFonts w:ascii="Helvetica" w:hAnsi="Helvetica"/>
          <w:b/>
          <w:bCs/>
          <w:lang w:val="en-US"/>
        </w:rPr>
      </w:pPr>
    </w:p>
    <w:p w14:paraId="7B63C6A0" w14:textId="28226369" w:rsidR="00561775" w:rsidRPr="00561775" w:rsidRDefault="00561775" w:rsidP="00561775">
      <w:pPr>
        <w:rPr>
          <w:rFonts w:ascii="Helvetica" w:hAnsi="Helvetica"/>
          <w:lang w:val="en-US"/>
        </w:rPr>
      </w:pPr>
      <w:r w:rsidRPr="00491E4D">
        <w:rPr>
          <w:rFonts w:ascii="Helvetica" w:hAnsi="Helvetica"/>
          <w:b/>
          <w:bCs/>
          <w:lang w:val="en-US"/>
        </w:rPr>
        <w:t xml:space="preserve">7.x </w:t>
      </w:r>
      <w:r>
        <w:rPr>
          <w:rFonts w:ascii="Helvetica" w:hAnsi="Helvetica"/>
          <w:b/>
          <w:bCs/>
          <w:lang w:val="en-US"/>
        </w:rPr>
        <w:t xml:space="preserve">Ordination of only 2018 measurements </w:t>
      </w:r>
    </w:p>
    <w:p w14:paraId="2E9B32AF" w14:textId="599FDBF3" w:rsidR="00561775" w:rsidRDefault="00561775" w:rsidP="00561775">
      <w:pPr>
        <w:rPr>
          <w:rFonts w:ascii="Helvetica" w:hAnsi="Helvetica"/>
          <w:b/>
          <w:bCs/>
          <w:lang w:val="en-US"/>
        </w:rPr>
      </w:pPr>
      <w:r>
        <w:rPr>
          <w:rFonts w:ascii="Helvetica" w:hAnsi="Helvetica"/>
          <w:b/>
          <w:bCs/>
          <w:noProof/>
          <w:lang w:val="en-US"/>
        </w:rPr>
        <w:lastRenderedPageBreak/>
        <w:drawing>
          <wp:inline distT="0" distB="0" distL="0" distR="0" wp14:anchorId="64C5DB82" wp14:editId="3616E1E6">
            <wp:extent cx="5727700" cy="3992880"/>
            <wp:effectExtent l="0" t="0" r="0" b="0"/>
            <wp:docPr id="9" name="Picture 9" descr="A picture containing sitting, table, photo, lar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2020-05-03 at 15.45.38.png"/>
                    <pic:cNvPicPr/>
                  </pic:nvPicPr>
                  <pic:blipFill>
                    <a:blip r:embed="rId24">
                      <a:extLst>
                        <a:ext uri="{28A0092B-C50C-407E-A947-70E740481C1C}">
                          <a14:useLocalDpi xmlns:a14="http://schemas.microsoft.com/office/drawing/2010/main" val="0"/>
                        </a:ext>
                      </a:extLst>
                    </a:blip>
                    <a:stretch>
                      <a:fillRect/>
                    </a:stretch>
                  </pic:blipFill>
                  <pic:spPr>
                    <a:xfrm>
                      <a:off x="0" y="0"/>
                      <a:ext cx="5727700" cy="3992880"/>
                    </a:xfrm>
                    <a:prstGeom prst="rect">
                      <a:avLst/>
                    </a:prstGeom>
                  </pic:spPr>
                </pic:pic>
              </a:graphicData>
            </a:graphic>
          </wp:inline>
        </w:drawing>
      </w:r>
    </w:p>
    <w:p w14:paraId="3B7D3430" w14:textId="4D47F3B2" w:rsidR="00561775" w:rsidRDefault="00561775" w:rsidP="00561775">
      <w:pPr>
        <w:rPr>
          <w:rFonts w:ascii="Helvetica" w:hAnsi="Helvetica"/>
          <w:b/>
          <w:bCs/>
          <w:lang w:val="en-US"/>
        </w:rPr>
      </w:pPr>
    </w:p>
    <w:p w14:paraId="5C5CE0D5" w14:textId="77777777" w:rsidR="00561775" w:rsidRPr="00491E4D" w:rsidRDefault="00561775" w:rsidP="00561775">
      <w:pPr>
        <w:rPr>
          <w:rFonts w:ascii="Helvetica" w:hAnsi="Helvetica"/>
          <w:lang w:val="en-US"/>
        </w:rPr>
      </w:pPr>
    </w:p>
    <w:p w14:paraId="3D74EDBC" w14:textId="752324B7" w:rsidR="00561775" w:rsidRDefault="00561775" w:rsidP="00561775">
      <w:pPr>
        <w:rPr>
          <w:rFonts w:ascii="Helvetica" w:hAnsi="Helvetica"/>
          <w:b/>
          <w:bCs/>
          <w:lang w:val="en-US"/>
        </w:rPr>
      </w:pPr>
      <w:r w:rsidRPr="00491E4D">
        <w:rPr>
          <w:rFonts w:ascii="Helvetica" w:hAnsi="Helvetica"/>
          <w:b/>
          <w:bCs/>
          <w:lang w:val="en-US"/>
        </w:rPr>
        <w:t xml:space="preserve">7.x </w:t>
      </w:r>
      <w:r>
        <w:rPr>
          <w:rFonts w:ascii="Helvetica" w:hAnsi="Helvetica"/>
          <w:b/>
          <w:bCs/>
          <w:lang w:val="en-US"/>
        </w:rPr>
        <w:t>Ordination of only 201</w:t>
      </w:r>
      <w:r>
        <w:rPr>
          <w:rFonts w:ascii="Helvetica" w:hAnsi="Helvetica"/>
          <w:b/>
          <w:bCs/>
          <w:lang w:val="en-US"/>
        </w:rPr>
        <w:t>9</w:t>
      </w:r>
      <w:r>
        <w:rPr>
          <w:rFonts w:ascii="Helvetica" w:hAnsi="Helvetica"/>
          <w:b/>
          <w:bCs/>
          <w:lang w:val="en-US"/>
        </w:rPr>
        <w:t xml:space="preserve"> measurements</w:t>
      </w:r>
    </w:p>
    <w:p w14:paraId="52339E11" w14:textId="77777777" w:rsidR="001343A0" w:rsidRPr="00491E4D" w:rsidRDefault="001343A0" w:rsidP="001343A0">
      <w:pPr>
        <w:rPr>
          <w:rFonts w:ascii="Helvetica" w:hAnsi="Helvetica"/>
          <w:lang w:val="en-US"/>
        </w:rPr>
      </w:pPr>
    </w:p>
    <w:p w14:paraId="2143C9D8" w14:textId="1F03AF93" w:rsidR="001343A0" w:rsidRDefault="00561775" w:rsidP="001343A0">
      <w:pPr>
        <w:rPr>
          <w:rFonts w:ascii="Helvetica" w:hAnsi="Helvetica"/>
          <w:lang w:val="en-US"/>
        </w:rPr>
      </w:pPr>
      <w:r>
        <w:rPr>
          <w:rFonts w:ascii="Helvetica" w:hAnsi="Helvetica"/>
          <w:noProof/>
          <w:lang w:val="en-US"/>
        </w:rPr>
        <w:drawing>
          <wp:inline distT="0" distB="0" distL="0" distR="0" wp14:anchorId="6B734CD4" wp14:editId="128C2629">
            <wp:extent cx="5727700" cy="4081780"/>
            <wp:effectExtent l="0" t="0" r="0" b="0"/>
            <wp:docPr id="12" name="Picture 1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2020-05-03 at 15.45.13.png"/>
                    <pic:cNvPicPr/>
                  </pic:nvPicPr>
                  <pic:blipFill>
                    <a:blip r:embed="rId25">
                      <a:extLst>
                        <a:ext uri="{28A0092B-C50C-407E-A947-70E740481C1C}">
                          <a14:useLocalDpi xmlns:a14="http://schemas.microsoft.com/office/drawing/2010/main" val="0"/>
                        </a:ext>
                      </a:extLst>
                    </a:blip>
                    <a:stretch>
                      <a:fillRect/>
                    </a:stretch>
                  </pic:blipFill>
                  <pic:spPr>
                    <a:xfrm>
                      <a:off x="0" y="0"/>
                      <a:ext cx="5727700" cy="4081780"/>
                    </a:xfrm>
                    <a:prstGeom prst="rect">
                      <a:avLst/>
                    </a:prstGeom>
                  </pic:spPr>
                </pic:pic>
              </a:graphicData>
            </a:graphic>
          </wp:inline>
        </w:drawing>
      </w:r>
    </w:p>
    <w:p w14:paraId="38ABB54D" w14:textId="2E57177A" w:rsidR="00561775" w:rsidRDefault="00561775" w:rsidP="001343A0">
      <w:pPr>
        <w:rPr>
          <w:rFonts w:ascii="Helvetica" w:hAnsi="Helvetica"/>
          <w:lang w:val="en-US"/>
        </w:rPr>
      </w:pPr>
    </w:p>
    <w:p w14:paraId="5E2C6841" w14:textId="77777777" w:rsidR="00561775" w:rsidRPr="00491E4D" w:rsidRDefault="00561775" w:rsidP="001343A0">
      <w:pPr>
        <w:rPr>
          <w:rFonts w:ascii="Helvetica" w:hAnsi="Helvetica"/>
          <w:lang w:val="en-US"/>
        </w:rPr>
      </w:pPr>
    </w:p>
    <w:p w14:paraId="40A33657" w14:textId="3A7297A0" w:rsidR="001343A0" w:rsidRPr="00491E4D" w:rsidRDefault="001343A0" w:rsidP="001343A0">
      <w:pPr>
        <w:rPr>
          <w:rFonts w:ascii="Helvetica" w:hAnsi="Helvetica"/>
          <w:lang w:val="en-US"/>
        </w:rPr>
      </w:pPr>
      <w:r w:rsidRPr="00491E4D">
        <w:rPr>
          <w:rFonts w:ascii="Helvetica" w:hAnsi="Helvetica"/>
          <w:b/>
          <w:bCs/>
          <w:lang w:val="en-US"/>
        </w:rPr>
        <w:t xml:space="preserve">7.x Post hoc alternate </w:t>
      </w:r>
      <w:proofErr w:type="spellStart"/>
      <w:r w:rsidRPr="00491E4D">
        <w:rPr>
          <w:rFonts w:ascii="Helvetica" w:hAnsi="Helvetica"/>
          <w:b/>
          <w:bCs/>
          <w:lang w:val="en-US"/>
        </w:rPr>
        <w:t>InStability</w:t>
      </w:r>
      <w:proofErr w:type="spellEnd"/>
      <w:r w:rsidRPr="00491E4D">
        <w:rPr>
          <w:rFonts w:ascii="Helvetica" w:hAnsi="Helvetica"/>
          <w:b/>
          <w:bCs/>
          <w:lang w:val="en-US"/>
        </w:rPr>
        <w:t xml:space="preserve"> Index (ISI) of </w:t>
      </w:r>
      <w:r w:rsidR="00EB4D3A">
        <w:rPr>
          <w:rFonts w:ascii="Helvetica" w:hAnsi="Helvetica"/>
          <w:b/>
          <w:bCs/>
          <w:lang w:val="en-US"/>
        </w:rPr>
        <w:t>bands</w:t>
      </w:r>
      <w:r w:rsidRPr="00491E4D">
        <w:rPr>
          <w:rFonts w:ascii="Helvetica" w:hAnsi="Helvetica"/>
          <w:b/>
          <w:bCs/>
          <w:lang w:val="en-US"/>
        </w:rPr>
        <w:t xml:space="preserve"> across the spectrum, only using 2019 spectral signature, with more distinct endmembers </w:t>
      </w:r>
    </w:p>
    <w:p w14:paraId="50687D66" w14:textId="77777777" w:rsidR="001343A0" w:rsidRPr="00491E4D" w:rsidRDefault="001343A0" w:rsidP="001343A0">
      <w:pPr>
        <w:rPr>
          <w:rFonts w:ascii="Helvetica" w:hAnsi="Helvetica"/>
          <w:b/>
          <w:bCs/>
          <w:lang w:val="en-US"/>
        </w:rPr>
      </w:pPr>
      <w:r w:rsidRPr="00491E4D">
        <w:rPr>
          <w:rFonts w:ascii="Helvetica" w:hAnsi="Helvetica"/>
          <w:b/>
          <w:bCs/>
          <w:noProof/>
          <w:lang w:val="en-US"/>
        </w:rPr>
        <w:drawing>
          <wp:inline distT="0" distB="0" distL="0" distR="0" wp14:anchorId="5A511DBA" wp14:editId="74EE43FB">
            <wp:extent cx="5727700" cy="3895090"/>
            <wp:effectExtent l="0" t="0" r="0" b="3810"/>
            <wp:docPr id="25" name="Picture 25" descr="A picture containing text,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2020-04-26 at 08.54.23.png"/>
                    <pic:cNvPicPr/>
                  </pic:nvPicPr>
                  <pic:blipFill>
                    <a:blip r:embed="rId26">
                      <a:extLst>
                        <a:ext uri="{28A0092B-C50C-407E-A947-70E740481C1C}">
                          <a14:useLocalDpi xmlns:a14="http://schemas.microsoft.com/office/drawing/2010/main" val="0"/>
                        </a:ext>
                      </a:extLst>
                    </a:blip>
                    <a:stretch>
                      <a:fillRect/>
                    </a:stretch>
                  </pic:blipFill>
                  <pic:spPr>
                    <a:xfrm>
                      <a:off x="0" y="0"/>
                      <a:ext cx="5727700" cy="3895090"/>
                    </a:xfrm>
                    <a:prstGeom prst="rect">
                      <a:avLst/>
                    </a:prstGeom>
                  </pic:spPr>
                </pic:pic>
              </a:graphicData>
            </a:graphic>
          </wp:inline>
        </w:drawing>
      </w:r>
    </w:p>
    <w:p w14:paraId="539F8B12" w14:textId="29F51FB5" w:rsidR="001343A0" w:rsidRPr="00491E4D" w:rsidRDefault="001343A0" w:rsidP="001343A0">
      <w:pPr>
        <w:rPr>
          <w:rFonts w:ascii="Helvetica" w:hAnsi="Helvetica"/>
          <w:lang w:val="en-US"/>
        </w:rPr>
      </w:pPr>
      <w:r w:rsidRPr="00491E4D">
        <w:rPr>
          <w:rFonts w:ascii="Helvetica" w:hAnsi="Helvetica"/>
          <w:b/>
          <w:bCs/>
          <w:lang w:val="en-US"/>
        </w:rPr>
        <w:t xml:space="preserve">Figure 7.x Post hoc alternate </w:t>
      </w:r>
      <w:proofErr w:type="spellStart"/>
      <w:r w:rsidRPr="00491E4D">
        <w:rPr>
          <w:rFonts w:ascii="Helvetica" w:hAnsi="Helvetica"/>
          <w:b/>
          <w:bCs/>
          <w:lang w:val="en-US"/>
        </w:rPr>
        <w:t>InStability</w:t>
      </w:r>
      <w:proofErr w:type="spellEnd"/>
      <w:r w:rsidRPr="00491E4D">
        <w:rPr>
          <w:rFonts w:ascii="Helvetica" w:hAnsi="Helvetica"/>
          <w:b/>
          <w:bCs/>
          <w:lang w:val="en-US"/>
        </w:rPr>
        <w:t xml:space="preserve"> Index (ISI) of </w:t>
      </w:r>
      <w:r w:rsidR="00EB4D3A">
        <w:rPr>
          <w:rFonts w:ascii="Helvetica" w:hAnsi="Helvetica"/>
          <w:b/>
          <w:bCs/>
          <w:lang w:val="en-US"/>
        </w:rPr>
        <w:t>bands</w:t>
      </w:r>
      <w:r w:rsidRPr="00491E4D">
        <w:rPr>
          <w:rFonts w:ascii="Helvetica" w:hAnsi="Helvetica"/>
          <w:b/>
          <w:bCs/>
          <w:lang w:val="en-US"/>
        </w:rPr>
        <w:t xml:space="preserve"> across the spectrum.</w:t>
      </w:r>
      <w:r w:rsidRPr="00491E4D">
        <w:rPr>
          <w:rFonts w:ascii="Helvetica" w:hAnsi="Helvetica"/>
          <w:lang w:val="en-US"/>
        </w:rPr>
        <w:t xml:space="preserve"> ISI values indicate how well </w:t>
      </w:r>
      <w:r w:rsidR="00EB4D3A">
        <w:rPr>
          <w:rFonts w:ascii="Helvetica" w:hAnsi="Helvetica"/>
          <w:lang w:val="en-US"/>
        </w:rPr>
        <w:t>bands</w:t>
      </w:r>
      <w:r w:rsidRPr="00491E4D">
        <w:rPr>
          <w:rFonts w:ascii="Helvetica" w:hAnsi="Helvetica"/>
          <w:lang w:val="en-US"/>
        </w:rPr>
        <w:t xml:space="preserve"> discriminating vegetation types, with low values being more discriminative. Clear dots along the plotted ISI and the corresponding rugs indicate </w:t>
      </w:r>
      <w:r w:rsidR="00EB4D3A">
        <w:rPr>
          <w:rFonts w:ascii="Helvetica" w:hAnsi="Helvetica"/>
          <w:lang w:val="en-US"/>
        </w:rPr>
        <w:t>bands</w:t>
      </w:r>
      <w:r w:rsidRPr="00491E4D">
        <w:rPr>
          <w:rFonts w:ascii="Helvetica" w:hAnsi="Helvetica"/>
          <w:lang w:val="en-US"/>
        </w:rPr>
        <w:t xml:space="preserve"> selected, via local minima selection. Background colors correspond to each region of the spectrum; blue 400-500 nm, green 500-600 nm, red 600-680 nm, near infra-red 680-800, infra-red 800-985.  </w:t>
      </w:r>
    </w:p>
    <w:p w14:paraId="2AA7034A" w14:textId="77777777" w:rsidR="001343A0" w:rsidRPr="00491E4D" w:rsidRDefault="001343A0" w:rsidP="001343A0">
      <w:pPr>
        <w:rPr>
          <w:rFonts w:ascii="Helvetica" w:hAnsi="Helvetica"/>
          <w:lang w:val="en-US"/>
        </w:rPr>
      </w:pPr>
    </w:p>
    <w:p w14:paraId="6435E7E0" w14:textId="77777777" w:rsidR="001343A0" w:rsidRPr="00491E4D" w:rsidRDefault="001343A0" w:rsidP="001343A0">
      <w:pPr>
        <w:rPr>
          <w:rFonts w:ascii="Helvetica" w:hAnsi="Helvetica"/>
          <w:lang w:val="en-US"/>
        </w:rPr>
      </w:pPr>
    </w:p>
    <w:p w14:paraId="030D6CD9" w14:textId="77777777" w:rsidR="001343A0" w:rsidRPr="00491E4D" w:rsidRDefault="001343A0" w:rsidP="001343A0">
      <w:pPr>
        <w:rPr>
          <w:rFonts w:ascii="Helvetica" w:hAnsi="Helvetica"/>
          <w:lang w:val="en-US"/>
        </w:rPr>
      </w:pPr>
      <w:r w:rsidRPr="00491E4D">
        <w:rPr>
          <w:rFonts w:ascii="Helvetica" w:hAnsi="Helvetica"/>
          <w:b/>
          <w:bCs/>
          <w:lang w:val="en-US"/>
        </w:rPr>
        <w:t xml:space="preserve">Table 7.x </w:t>
      </w:r>
      <w:r w:rsidRPr="00491E4D">
        <w:rPr>
          <w:rFonts w:ascii="Helvetica" w:hAnsi="Helvetica"/>
          <w:lang w:val="en-US"/>
        </w:rPr>
        <w:t xml:space="preserve">Summary of alternate band selection ISI values by region, </w:t>
      </w:r>
    </w:p>
    <w:p w14:paraId="35156699" w14:textId="77777777" w:rsidR="001343A0" w:rsidRPr="00491E4D" w:rsidRDefault="001343A0" w:rsidP="001343A0">
      <w:pPr>
        <w:rPr>
          <w:rFonts w:ascii="Helvetica" w:hAnsi="Helvetica"/>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8"/>
        <w:gridCol w:w="1149"/>
        <w:gridCol w:w="1275"/>
        <w:gridCol w:w="3402"/>
        <w:gridCol w:w="2216"/>
      </w:tblGrid>
      <w:tr w:rsidR="001343A0" w:rsidRPr="00491E4D" w14:paraId="21837DFB" w14:textId="77777777" w:rsidTr="00983BE8">
        <w:trPr>
          <w:trHeight w:val="518"/>
        </w:trPr>
        <w:tc>
          <w:tcPr>
            <w:tcW w:w="978" w:type="dxa"/>
            <w:tcBorders>
              <w:top w:val="single" w:sz="4" w:space="0" w:color="auto"/>
              <w:bottom w:val="single" w:sz="2" w:space="0" w:color="auto"/>
            </w:tcBorders>
          </w:tcPr>
          <w:p w14:paraId="110DC40B" w14:textId="77777777" w:rsidR="001343A0" w:rsidRPr="00491E4D" w:rsidRDefault="001343A0" w:rsidP="00983BE8">
            <w:pPr>
              <w:jc w:val="center"/>
              <w:rPr>
                <w:rFonts w:ascii="Helvetica" w:hAnsi="Helvetica"/>
                <w:lang w:val="en-US"/>
              </w:rPr>
            </w:pPr>
            <w:r w:rsidRPr="00491E4D">
              <w:rPr>
                <w:rFonts w:ascii="Helvetica" w:hAnsi="Helvetica"/>
                <w:lang w:val="en-US"/>
              </w:rPr>
              <w:t>Region</w:t>
            </w:r>
          </w:p>
        </w:tc>
        <w:tc>
          <w:tcPr>
            <w:tcW w:w="1149" w:type="dxa"/>
            <w:tcBorders>
              <w:top w:val="single" w:sz="4" w:space="0" w:color="auto"/>
              <w:bottom w:val="single" w:sz="2" w:space="0" w:color="auto"/>
            </w:tcBorders>
          </w:tcPr>
          <w:p w14:paraId="582696E9" w14:textId="77777777" w:rsidR="001343A0" w:rsidRPr="00491E4D" w:rsidRDefault="001343A0" w:rsidP="00983BE8">
            <w:pPr>
              <w:jc w:val="center"/>
              <w:rPr>
                <w:rFonts w:ascii="Helvetica" w:hAnsi="Helvetica"/>
                <w:lang w:val="en-US"/>
              </w:rPr>
            </w:pPr>
            <w:r w:rsidRPr="00491E4D">
              <w:rPr>
                <w:rFonts w:ascii="Helvetica" w:hAnsi="Helvetica"/>
                <w:lang w:val="en-US"/>
              </w:rPr>
              <w:t>ISI</w:t>
            </w:r>
          </w:p>
        </w:tc>
        <w:tc>
          <w:tcPr>
            <w:tcW w:w="1275" w:type="dxa"/>
            <w:tcBorders>
              <w:top w:val="single" w:sz="4" w:space="0" w:color="auto"/>
              <w:bottom w:val="single" w:sz="2" w:space="0" w:color="auto"/>
            </w:tcBorders>
          </w:tcPr>
          <w:p w14:paraId="5B785C55" w14:textId="77777777" w:rsidR="001343A0" w:rsidRPr="00491E4D" w:rsidRDefault="001343A0" w:rsidP="00983BE8">
            <w:pPr>
              <w:jc w:val="center"/>
              <w:rPr>
                <w:rFonts w:ascii="Helvetica" w:hAnsi="Helvetica"/>
                <w:color w:val="000000" w:themeColor="text1"/>
                <w:lang w:val="en-US"/>
              </w:rPr>
            </w:pPr>
            <w:r w:rsidRPr="00491E4D">
              <w:rPr>
                <w:rFonts w:ascii="Helvetica" w:hAnsi="Helvetica"/>
                <w:color w:val="000000" w:themeColor="text1"/>
                <w:lang w:val="en-US"/>
              </w:rPr>
              <w:t>Mean ISI</w:t>
            </w:r>
          </w:p>
        </w:tc>
        <w:tc>
          <w:tcPr>
            <w:tcW w:w="3402" w:type="dxa"/>
            <w:tcBorders>
              <w:top w:val="single" w:sz="4" w:space="0" w:color="auto"/>
              <w:bottom w:val="single" w:sz="2" w:space="0" w:color="auto"/>
            </w:tcBorders>
          </w:tcPr>
          <w:p w14:paraId="337B141A" w14:textId="77777777" w:rsidR="001343A0" w:rsidRPr="00491E4D" w:rsidRDefault="001343A0" w:rsidP="00983BE8">
            <w:pPr>
              <w:jc w:val="center"/>
              <w:rPr>
                <w:rFonts w:ascii="Helvetica" w:hAnsi="Helvetica"/>
                <w:lang w:val="en-US"/>
              </w:rPr>
            </w:pPr>
            <w:r w:rsidRPr="00491E4D">
              <w:rPr>
                <w:rFonts w:ascii="Helvetica" w:hAnsi="Helvetica"/>
                <w:lang w:val="en-US"/>
              </w:rPr>
              <w:t xml:space="preserve">Number of bands selected </w:t>
            </w:r>
          </w:p>
        </w:tc>
        <w:tc>
          <w:tcPr>
            <w:tcW w:w="2216" w:type="dxa"/>
            <w:tcBorders>
              <w:top w:val="single" w:sz="4" w:space="0" w:color="auto"/>
              <w:bottom w:val="single" w:sz="2" w:space="0" w:color="auto"/>
            </w:tcBorders>
          </w:tcPr>
          <w:p w14:paraId="13BF0084" w14:textId="77777777" w:rsidR="001343A0" w:rsidRPr="00491E4D" w:rsidRDefault="001343A0" w:rsidP="00983BE8">
            <w:pPr>
              <w:jc w:val="center"/>
              <w:rPr>
                <w:rFonts w:ascii="Helvetica" w:hAnsi="Helvetica"/>
                <w:lang w:val="en-US"/>
              </w:rPr>
            </w:pPr>
            <w:r w:rsidRPr="00491E4D">
              <w:rPr>
                <w:rFonts w:ascii="Helvetica" w:hAnsi="Helvetica"/>
                <w:lang w:val="en-US"/>
              </w:rPr>
              <w:t>Selected band ISI</w:t>
            </w:r>
          </w:p>
        </w:tc>
      </w:tr>
      <w:tr w:rsidR="001343A0" w:rsidRPr="00491E4D" w14:paraId="66DAFB3D" w14:textId="77777777" w:rsidTr="00983BE8">
        <w:tc>
          <w:tcPr>
            <w:tcW w:w="978" w:type="dxa"/>
            <w:tcBorders>
              <w:top w:val="single" w:sz="2" w:space="0" w:color="auto"/>
            </w:tcBorders>
          </w:tcPr>
          <w:p w14:paraId="4C84B83C" w14:textId="77777777" w:rsidR="001343A0" w:rsidRPr="00491E4D" w:rsidRDefault="001343A0" w:rsidP="00983BE8">
            <w:pPr>
              <w:jc w:val="center"/>
              <w:rPr>
                <w:rFonts w:ascii="Helvetica" w:hAnsi="Helvetica"/>
                <w:lang w:val="en-US"/>
              </w:rPr>
            </w:pPr>
            <w:r w:rsidRPr="00491E4D">
              <w:rPr>
                <w:rFonts w:ascii="Helvetica" w:hAnsi="Helvetica"/>
                <w:lang w:val="en-US"/>
              </w:rPr>
              <w:t>Blue</w:t>
            </w:r>
          </w:p>
        </w:tc>
        <w:tc>
          <w:tcPr>
            <w:tcW w:w="1149" w:type="dxa"/>
            <w:tcBorders>
              <w:top w:val="single" w:sz="2" w:space="0" w:color="auto"/>
            </w:tcBorders>
          </w:tcPr>
          <w:p w14:paraId="1A9CBC87" w14:textId="77777777" w:rsidR="001343A0" w:rsidRPr="00491E4D" w:rsidRDefault="001343A0" w:rsidP="00983BE8">
            <w:pPr>
              <w:jc w:val="center"/>
              <w:rPr>
                <w:rFonts w:ascii="Helvetica" w:hAnsi="Helvetica"/>
                <w:lang w:val="en-US"/>
              </w:rPr>
            </w:pPr>
            <w:r w:rsidRPr="00491E4D">
              <w:rPr>
                <w:rFonts w:ascii="Helvetica" w:hAnsi="Helvetica"/>
                <w:lang w:val="en-US"/>
              </w:rPr>
              <w:t>1161</w:t>
            </w:r>
          </w:p>
        </w:tc>
        <w:tc>
          <w:tcPr>
            <w:tcW w:w="1275" w:type="dxa"/>
            <w:tcBorders>
              <w:top w:val="single" w:sz="2" w:space="0" w:color="auto"/>
            </w:tcBorders>
          </w:tcPr>
          <w:p w14:paraId="09F93BA5" w14:textId="77777777" w:rsidR="001343A0" w:rsidRPr="00491E4D" w:rsidRDefault="001343A0" w:rsidP="00983BE8">
            <w:pPr>
              <w:jc w:val="center"/>
              <w:rPr>
                <w:rFonts w:ascii="Helvetica" w:hAnsi="Helvetica"/>
                <w:lang w:val="en-US"/>
              </w:rPr>
            </w:pPr>
            <w:r w:rsidRPr="00491E4D">
              <w:rPr>
                <w:rFonts w:ascii="Helvetica" w:hAnsi="Helvetica"/>
                <w:lang w:val="en-US"/>
              </w:rPr>
              <w:t>21</w:t>
            </w:r>
          </w:p>
        </w:tc>
        <w:tc>
          <w:tcPr>
            <w:tcW w:w="3402" w:type="dxa"/>
            <w:tcBorders>
              <w:top w:val="single" w:sz="2" w:space="0" w:color="auto"/>
            </w:tcBorders>
          </w:tcPr>
          <w:p w14:paraId="3971F00D" w14:textId="77777777" w:rsidR="001343A0" w:rsidRPr="00491E4D" w:rsidRDefault="001343A0" w:rsidP="00983BE8">
            <w:pPr>
              <w:jc w:val="center"/>
              <w:rPr>
                <w:rFonts w:ascii="Helvetica" w:hAnsi="Helvetica"/>
                <w:lang w:val="en-US"/>
              </w:rPr>
            </w:pPr>
            <w:r w:rsidRPr="00491E4D">
              <w:rPr>
                <w:rFonts w:ascii="Helvetica" w:hAnsi="Helvetica"/>
                <w:lang w:val="en-US"/>
              </w:rPr>
              <w:t xml:space="preserve">6                                    </w:t>
            </w:r>
          </w:p>
        </w:tc>
        <w:tc>
          <w:tcPr>
            <w:tcW w:w="2216" w:type="dxa"/>
            <w:tcBorders>
              <w:top w:val="single" w:sz="2" w:space="0" w:color="auto"/>
            </w:tcBorders>
          </w:tcPr>
          <w:p w14:paraId="6312E4A8" w14:textId="77777777" w:rsidR="001343A0" w:rsidRPr="00491E4D" w:rsidRDefault="001343A0" w:rsidP="00983BE8">
            <w:pPr>
              <w:jc w:val="center"/>
              <w:rPr>
                <w:rFonts w:ascii="Helvetica" w:hAnsi="Helvetica"/>
                <w:lang w:val="en-US"/>
              </w:rPr>
            </w:pPr>
            <w:r w:rsidRPr="00491E4D">
              <w:rPr>
                <w:rFonts w:ascii="Helvetica" w:hAnsi="Helvetica"/>
                <w:lang w:val="en-US"/>
              </w:rPr>
              <w:t>125</w:t>
            </w:r>
          </w:p>
        </w:tc>
      </w:tr>
      <w:tr w:rsidR="001343A0" w:rsidRPr="00491E4D" w14:paraId="29332AF4" w14:textId="77777777" w:rsidTr="00983BE8">
        <w:tc>
          <w:tcPr>
            <w:tcW w:w="978" w:type="dxa"/>
          </w:tcPr>
          <w:p w14:paraId="79E536D0" w14:textId="77777777" w:rsidR="001343A0" w:rsidRPr="00491E4D" w:rsidRDefault="001343A0" w:rsidP="00983BE8">
            <w:pPr>
              <w:jc w:val="center"/>
              <w:rPr>
                <w:rFonts w:ascii="Helvetica" w:hAnsi="Helvetica"/>
                <w:lang w:val="en-US"/>
              </w:rPr>
            </w:pPr>
            <w:r w:rsidRPr="00491E4D">
              <w:rPr>
                <w:rFonts w:ascii="Helvetica" w:hAnsi="Helvetica"/>
                <w:lang w:val="en-US"/>
              </w:rPr>
              <w:t>Green</w:t>
            </w:r>
          </w:p>
        </w:tc>
        <w:tc>
          <w:tcPr>
            <w:tcW w:w="1149" w:type="dxa"/>
          </w:tcPr>
          <w:p w14:paraId="6974B9BA" w14:textId="77777777" w:rsidR="001343A0" w:rsidRPr="00491E4D" w:rsidRDefault="001343A0" w:rsidP="00983BE8">
            <w:pPr>
              <w:jc w:val="center"/>
              <w:rPr>
                <w:rFonts w:ascii="Helvetica" w:hAnsi="Helvetica"/>
                <w:lang w:val="en-US"/>
              </w:rPr>
            </w:pPr>
            <w:r w:rsidRPr="00491E4D">
              <w:rPr>
                <w:rFonts w:ascii="Helvetica" w:hAnsi="Helvetica"/>
                <w:lang w:val="en-US"/>
              </w:rPr>
              <w:t>1044</w:t>
            </w:r>
          </w:p>
        </w:tc>
        <w:tc>
          <w:tcPr>
            <w:tcW w:w="1275" w:type="dxa"/>
          </w:tcPr>
          <w:p w14:paraId="3E0611A0" w14:textId="77777777" w:rsidR="001343A0" w:rsidRPr="00491E4D" w:rsidRDefault="001343A0" w:rsidP="00983BE8">
            <w:pPr>
              <w:jc w:val="center"/>
              <w:rPr>
                <w:rFonts w:ascii="Helvetica" w:hAnsi="Helvetica"/>
                <w:lang w:val="en-US"/>
              </w:rPr>
            </w:pPr>
            <w:r w:rsidRPr="00491E4D">
              <w:rPr>
                <w:rFonts w:ascii="Helvetica" w:hAnsi="Helvetica"/>
                <w:lang w:val="en-US"/>
              </w:rPr>
              <w:t>18.3</w:t>
            </w:r>
          </w:p>
        </w:tc>
        <w:tc>
          <w:tcPr>
            <w:tcW w:w="3402" w:type="dxa"/>
          </w:tcPr>
          <w:p w14:paraId="09DF0709" w14:textId="77777777" w:rsidR="001343A0" w:rsidRPr="00491E4D" w:rsidRDefault="001343A0" w:rsidP="00983BE8">
            <w:pPr>
              <w:jc w:val="center"/>
              <w:rPr>
                <w:rFonts w:ascii="Helvetica" w:hAnsi="Helvetica"/>
                <w:lang w:val="en-US"/>
              </w:rPr>
            </w:pPr>
            <w:r w:rsidRPr="00491E4D">
              <w:rPr>
                <w:rFonts w:ascii="Helvetica" w:hAnsi="Helvetica"/>
                <w:lang w:val="en-US"/>
              </w:rPr>
              <w:t xml:space="preserve">2                                    </w:t>
            </w:r>
          </w:p>
        </w:tc>
        <w:tc>
          <w:tcPr>
            <w:tcW w:w="2216" w:type="dxa"/>
          </w:tcPr>
          <w:p w14:paraId="4C1DAAED" w14:textId="77777777" w:rsidR="001343A0" w:rsidRPr="00491E4D" w:rsidRDefault="001343A0" w:rsidP="00983BE8">
            <w:pPr>
              <w:jc w:val="center"/>
              <w:rPr>
                <w:rFonts w:ascii="Helvetica" w:hAnsi="Helvetica"/>
                <w:lang w:val="en-US"/>
              </w:rPr>
            </w:pPr>
            <w:r w:rsidRPr="00491E4D">
              <w:rPr>
                <w:rFonts w:ascii="Helvetica" w:hAnsi="Helvetica"/>
                <w:lang w:val="en-US"/>
              </w:rPr>
              <w:t>38</w:t>
            </w:r>
          </w:p>
        </w:tc>
      </w:tr>
      <w:tr w:rsidR="001343A0" w:rsidRPr="00491E4D" w14:paraId="405E7D63" w14:textId="77777777" w:rsidTr="00983BE8">
        <w:tc>
          <w:tcPr>
            <w:tcW w:w="978" w:type="dxa"/>
          </w:tcPr>
          <w:p w14:paraId="2B0398DA" w14:textId="77777777" w:rsidR="001343A0" w:rsidRPr="00491E4D" w:rsidRDefault="001343A0" w:rsidP="00983BE8">
            <w:pPr>
              <w:jc w:val="center"/>
              <w:rPr>
                <w:rFonts w:ascii="Helvetica" w:hAnsi="Helvetica"/>
                <w:lang w:val="en-US"/>
              </w:rPr>
            </w:pPr>
            <w:r w:rsidRPr="00491E4D">
              <w:rPr>
                <w:rFonts w:ascii="Helvetica" w:hAnsi="Helvetica"/>
                <w:lang w:val="en-US"/>
              </w:rPr>
              <w:t>Red</w:t>
            </w:r>
          </w:p>
        </w:tc>
        <w:tc>
          <w:tcPr>
            <w:tcW w:w="1149" w:type="dxa"/>
          </w:tcPr>
          <w:p w14:paraId="440B9E3D" w14:textId="77777777" w:rsidR="001343A0" w:rsidRPr="00491E4D" w:rsidRDefault="001343A0" w:rsidP="00983BE8">
            <w:pPr>
              <w:jc w:val="center"/>
              <w:rPr>
                <w:rFonts w:ascii="Helvetica" w:hAnsi="Helvetica"/>
                <w:lang w:val="en-US"/>
              </w:rPr>
            </w:pPr>
            <w:r w:rsidRPr="00491E4D">
              <w:rPr>
                <w:rFonts w:ascii="Helvetica" w:hAnsi="Helvetica"/>
                <w:lang w:val="en-US"/>
              </w:rPr>
              <w:t>799</w:t>
            </w:r>
          </w:p>
        </w:tc>
        <w:tc>
          <w:tcPr>
            <w:tcW w:w="1275" w:type="dxa"/>
          </w:tcPr>
          <w:p w14:paraId="0CC26919" w14:textId="77777777" w:rsidR="001343A0" w:rsidRPr="00491E4D" w:rsidRDefault="001343A0" w:rsidP="00983BE8">
            <w:pPr>
              <w:jc w:val="center"/>
              <w:rPr>
                <w:rFonts w:ascii="Helvetica" w:hAnsi="Helvetica"/>
                <w:lang w:val="en-US"/>
              </w:rPr>
            </w:pPr>
            <w:r w:rsidRPr="00491E4D">
              <w:rPr>
                <w:rFonts w:ascii="Helvetica" w:hAnsi="Helvetica"/>
                <w:lang w:val="en-US"/>
              </w:rPr>
              <w:t>18.2</w:t>
            </w:r>
          </w:p>
        </w:tc>
        <w:tc>
          <w:tcPr>
            <w:tcW w:w="3402" w:type="dxa"/>
          </w:tcPr>
          <w:p w14:paraId="19469CE1" w14:textId="77777777" w:rsidR="001343A0" w:rsidRPr="00491E4D" w:rsidRDefault="001343A0" w:rsidP="00983BE8">
            <w:pPr>
              <w:jc w:val="center"/>
              <w:rPr>
                <w:rFonts w:ascii="Helvetica" w:hAnsi="Helvetica"/>
                <w:lang w:val="en-US"/>
              </w:rPr>
            </w:pPr>
            <w:r w:rsidRPr="00491E4D">
              <w:rPr>
                <w:rFonts w:ascii="Helvetica" w:hAnsi="Helvetica"/>
                <w:lang w:val="en-US"/>
              </w:rPr>
              <w:t>1</w:t>
            </w:r>
          </w:p>
        </w:tc>
        <w:tc>
          <w:tcPr>
            <w:tcW w:w="2216" w:type="dxa"/>
          </w:tcPr>
          <w:p w14:paraId="44FD3170" w14:textId="77777777" w:rsidR="001343A0" w:rsidRPr="00491E4D" w:rsidRDefault="001343A0" w:rsidP="00983BE8">
            <w:pPr>
              <w:jc w:val="center"/>
              <w:rPr>
                <w:rFonts w:ascii="Helvetica" w:hAnsi="Helvetica"/>
                <w:lang w:val="en-US"/>
              </w:rPr>
            </w:pPr>
            <w:r w:rsidRPr="00491E4D">
              <w:rPr>
                <w:rFonts w:ascii="Helvetica" w:hAnsi="Helvetica"/>
                <w:lang w:val="en-US"/>
              </w:rPr>
              <w:t>19</w:t>
            </w:r>
          </w:p>
        </w:tc>
      </w:tr>
      <w:tr w:rsidR="001343A0" w:rsidRPr="00491E4D" w14:paraId="26CB8478" w14:textId="77777777" w:rsidTr="00983BE8">
        <w:tc>
          <w:tcPr>
            <w:tcW w:w="978" w:type="dxa"/>
          </w:tcPr>
          <w:p w14:paraId="03FD27CB" w14:textId="77777777" w:rsidR="001343A0" w:rsidRPr="00491E4D" w:rsidRDefault="001343A0" w:rsidP="00983BE8">
            <w:pPr>
              <w:jc w:val="center"/>
              <w:rPr>
                <w:rFonts w:ascii="Helvetica" w:hAnsi="Helvetica"/>
                <w:lang w:val="en-US"/>
              </w:rPr>
            </w:pPr>
            <w:r w:rsidRPr="00491E4D">
              <w:rPr>
                <w:rFonts w:ascii="Helvetica" w:hAnsi="Helvetica"/>
                <w:lang w:val="en-US"/>
              </w:rPr>
              <w:t>NIR</w:t>
            </w:r>
          </w:p>
        </w:tc>
        <w:tc>
          <w:tcPr>
            <w:tcW w:w="1149" w:type="dxa"/>
          </w:tcPr>
          <w:p w14:paraId="21EC4EA5" w14:textId="77777777" w:rsidR="001343A0" w:rsidRPr="00491E4D" w:rsidRDefault="001343A0" w:rsidP="00983BE8">
            <w:pPr>
              <w:jc w:val="center"/>
              <w:rPr>
                <w:rFonts w:ascii="Helvetica" w:hAnsi="Helvetica"/>
                <w:lang w:val="en-US"/>
              </w:rPr>
            </w:pPr>
            <w:r w:rsidRPr="00491E4D">
              <w:rPr>
                <w:rFonts w:ascii="Helvetica" w:hAnsi="Helvetica"/>
                <w:lang w:val="en-US"/>
              </w:rPr>
              <w:t>1326</w:t>
            </w:r>
          </w:p>
        </w:tc>
        <w:tc>
          <w:tcPr>
            <w:tcW w:w="1275" w:type="dxa"/>
          </w:tcPr>
          <w:p w14:paraId="0191D6C1" w14:textId="77777777" w:rsidR="001343A0" w:rsidRPr="00491E4D" w:rsidRDefault="001343A0" w:rsidP="00983BE8">
            <w:pPr>
              <w:jc w:val="center"/>
              <w:rPr>
                <w:rFonts w:ascii="Helvetica" w:hAnsi="Helvetica"/>
                <w:lang w:val="en-US"/>
              </w:rPr>
            </w:pPr>
            <w:r w:rsidRPr="00491E4D">
              <w:rPr>
                <w:rFonts w:ascii="Helvetica" w:hAnsi="Helvetica"/>
                <w:lang w:val="en-US"/>
              </w:rPr>
              <w:t>18.9</w:t>
            </w:r>
          </w:p>
        </w:tc>
        <w:tc>
          <w:tcPr>
            <w:tcW w:w="3402" w:type="dxa"/>
          </w:tcPr>
          <w:p w14:paraId="52E8502D" w14:textId="77777777" w:rsidR="001343A0" w:rsidRPr="00491E4D" w:rsidRDefault="001343A0" w:rsidP="00983BE8">
            <w:pPr>
              <w:jc w:val="center"/>
              <w:rPr>
                <w:rFonts w:ascii="Helvetica" w:hAnsi="Helvetica"/>
                <w:lang w:val="en-US"/>
              </w:rPr>
            </w:pPr>
            <w:r w:rsidRPr="00491E4D">
              <w:rPr>
                <w:rFonts w:ascii="Helvetica" w:hAnsi="Helvetica"/>
                <w:lang w:val="en-US"/>
              </w:rPr>
              <w:t>3</w:t>
            </w:r>
          </w:p>
        </w:tc>
        <w:tc>
          <w:tcPr>
            <w:tcW w:w="2216" w:type="dxa"/>
          </w:tcPr>
          <w:p w14:paraId="3558B2AE" w14:textId="77777777" w:rsidR="001343A0" w:rsidRPr="00491E4D" w:rsidRDefault="001343A0" w:rsidP="00983BE8">
            <w:pPr>
              <w:jc w:val="center"/>
              <w:rPr>
                <w:rFonts w:ascii="Helvetica" w:hAnsi="Helvetica"/>
                <w:lang w:val="en-US"/>
              </w:rPr>
            </w:pPr>
            <w:r w:rsidRPr="00491E4D">
              <w:rPr>
                <w:rFonts w:ascii="Helvetica" w:hAnsi="Helvetica"/>
                <w:lang w:val="en-US"/>
              </w:rPr>
              <w:t>56</w:t>
            </w:r>
          </w:p>
        </w:tc>
      </w:tr>
      <w:tr w:rsidR="001343A0" w:rsidRPr="00491E4D" w14:paraId="7A163235" w14:textId="77777777" w:rsidTr="00983BE8">
        <w:trPr>
          <w:trHeight w:val="397"/>
        </w:trPr>
        <w:tc>
          <w:tcPr>
            <w:tcW w:w="978" w:type="dxa"/>
            <w:tcBorders>
              <w:bottom w:val="single" w:sz="4" w:space="0" w:color="auto"/>
            </w:tcBorders>
          </w:tcPr>
          <w:p w14:paraId="68A5BF77" w14:textId="77777777" w:rsidR="001343A0" w:rsidRPr="00491E4D" w:rsidRDefault="001343A0" w:rsidP="00983BE8">
            <w:pPr>
              <w:jc w:val="center"/>
              <w:rPr>
                <w:rFonts w:ascii="Helvetica" w:hAnsi="Helvetica"/>
                <w:lang w:val="en-US"/>
              </w:rPr>
            </w:pPr>
            <w:r w:rsidRPr="00491E4D">
              <w:rPr>
                <w:rFonts w:ascii="Helvetica" w:hAnsi="Helvetica"/>
                <w:lang w:val="en-US"/>
              </w:rPr>
              <w:t>IR</w:t>
            </w:r>
          </w:p>
        </w:tc>
        <w:tc>
          <w:tcPr>
            <w:tcW w:w="1149" w:type="dxa"/>
            <w:tcBorders>
              <w:bottom w:val="single" w:sz="4" w:space="0" w:color="auto"/>
            </w:tcBorders>
          </w:tcPr>
          <w:p w14:paraId="39AF2A32" w14:textId="77777777" w:rsidR="001343A0" w:rsidRPr="00491E4D" w:rsidRDefault="001343A0" w:rsidP="00983BE8">
            <w:pPr>
              <w:jc w:val="center"/>
              <w:rPr>
                <w:rFonts w:ascii="Helvetica" w:hAnsi="Helvetica"/>
                <w:lang w:val="en-US"/>
              </w:rPr>
            </w:pPr>
            <w:r w:rsidRPr="00491E4D">
              <w:rPr>
                <w:rFonts w:ascii="Helvetica" w:hAnsi="Helvetica"/>
                <w:lang w:val="en-US"/>
              </w:rPr>
              <w:t>2218</w:t>
            </w:r>
          </w:p>
        </w:tc>
        <w:tc>
          <w:tcPr>
            <w:tcW w:w="1275" w:type="dxa"/>
            <w:tcBorders>
              <w:bottom w:val="single" w:sz="4" w:space="0" w:color="auto"/>
            </w:tcBorders>
          </w:tcPr>
          <w:p w14:paraId="0FF2A492" w14:textId="77777777" w:rsidR="001343A0" w:rsidRPr="00491E4D" w:rsidRDefault="001343A0" w:rsidP="00983BE8">
            <w:pPr>
              <w:jc w:val="center"/>
              <w:rPr>
                <w:rFonts w:ascii="Helvetica" w:hAnsi="Helvetica"/>
                <w:lang w:val="en-US"/>
              </w:rPr>
            </w:pPr>
            <w:r w:rsidRPr="00491E4D">
              <w:rPr>
                <w:rFonts w:ascii="Helvetica" w:hAnsi="Helvetica"/>
                <w:lang w:val="en-US"/>
              </w:rPr>
              <w:t>20.8</w:t>
            </w:r>
          </w:p>
        </w:tc>
        <w:tc>
          <w:tcPr>
            <w:tcW w:w="3402" w:type="dxa"/>
            <w:tcBorders>
              <w:bottom w:val="single" w:sz="4" w:space="0" w:color="auto"/>
            </w:tcBorders>
          </w:tcPr>
          <w:p w14:paraId="6AA037CC" w14:textId="77777777" w:rsidR="001343A0" w:rsidRPr="00491E4D" w:rsidRDefault="001343A0" w:rsidP="00983BE8">
            <w:pPr>
              <w:jc w:val="center"/>
              <w:rPr>
                <w:rFonts w:ascii="Helvetica" w:hAnsi="Helvetica"/>
                <w:lang w:val="en-US"/>
              </w:rPr>
            </w:pPr>
            <w:r w:rsidRPr="00491E4D">
              <w:rPr>
                <w:rFonts w:ascii="Helvetica" w:hAnsi="Helvetica"/>
                <w:lang w:val="en-US"/>
              </w:rPr>
              <w:t xml:space="preserve">13    </w:t>
            </w:r>
          </w:p>
        </w:tc>
        <w:tc>
          <w:tcPr>
            <w:tcW w:w="2216" w:type="dxa"/>
            <w:tcBorders>
              <w:bottom w:val="single" w:sz="4" w:space="0" w:color="auto"/>
            </w:tcBorders>
          </w:tcPr>
          <w:p w14:paraId="1F89873F" w14:textId="77777777" w:rsidR="001343A0" w:rsidRPr="00491E4D" w:rsidRDefault="001343A0" w:rsidP="00983BE8">
            <w:pPr>
              <w:jc w:val="center"/>
              <w:rPr>
                <w:rFonts w:ascii="Helvetica" w:hAnsi="Helvetica"/>
                <w:lang w:val="en-US"/>
              </w:rPr>
            </w:pPr>
            <w:r w:rsidRPr="00491E4D">
              <w:rPr>
                <w:rFonts w:ascii="Helvetica" w:hAnsi="Helvetica"/>
                <w:lang w:val="en-US"/>
              </w:rPr>
              <w:t>270</w:t>
            </w:r>
          </w:p>
        </w:tc>
      </w:tr>
    </w:tbl>
    <w:p w14:paraId="40910F8B" w14:textId="77777777" w:rsidR="001343A0" w:rsidRPr="00491E4D" w:rsidRDefault="001343A0" w:rsidP="001343A0">
      <w:pPr>
        <w:rPr>
          <w:rFonts w:ascii="Helvetica" w:hAnsi="Helvetica"/>
          <w:lang w:val="en-US"/>
        </w:rPr>
      </w:pPr>
    </w:p>
    <w:p w14:paraId="180E1DBE" w14:textId="77777777" w:rsidR="001343A0" w:rsidRPr="00491E4D" w:rsidRDefault="001343A0" w:rsidP="001343A0">
      <w:pPr>
        <w:rPr>
          <w:rFonts w:ascii="Helvetica" w:hAnsi="Helvetica"/>
          <w:lang w:val="en-US"/>
        </w:rPr>
      </w:pPr>
    </w:p>
    <w:p w14:paraId="7097B81E" w14:textId="77777777" w:rsidR="001343A0" w:rsidRPr="00491E4D" w:rsidRDefault="001343A0" w:rsidP="001343A0">
      <w:pPr>
        <w:rPr>
          <w:rFonts w:ascii="Helvetica" w:hAnsi="Helvetica"/>
          <w:lang w:val="en-US"/>
        </w:rPr>
      </w:pPr>
    </w:p>
    <w:p w14:paraId="077F5CA6" w14:textId="77777777" w:rsidR="001343A0" w:rsidRPr="00491E4D" w:rsidRDefault="001343A0" w:rsidP="001343A0">
      <w:pPr>
        <w:rPr>
          <w:rFonts w:ascii="Helvetica" w:hAnsi="Helvetica"/>
          <w:b/>
          <w:bCs/>
          <w:lang w:val="en-US"/>
        </w:rPr>
      </w:pPr>
    </w:p>
    <w:p w14:paraId="3C12089F" w14:textId="2D265C4B" w:rsidR="001343A0" w:rsidRPr="00491E4D" w:rsidRDefault="001343A0" w:rsidP="001343A0">
      <w:pPr>
        <w:rPr>
          <w:rFonts w:ascii="Helvetica" w:hAnsi="Helvetica"/>
          <w:b/>
          <w:bCs/>
          <w:u w:val="single"/>
          <w:lang w:val="en-US"/>
        </w:rPr>
      </w:pPr>
      <w:r w:rsidRPr="00491E4D">
        <w:rPr>
          <w:rFonts w:ascii="Helvetica" w:hAnsi="Helvetica"/>
          <w:b/>
          <w:bCs/>
          <w:lang w:val="en-US"/>
        </w:rPr>
        <w:t xml:space="preserve">7.x </w:t>
      </w:r>
      <w:r w:rsidRPr="00491E4D">
        <w:rPr>
          <w:rFonts w:ascii="Helvetica" w:hAnsi="Helvetica"/>
          <w:b/>
          <w:bCs/>
          <w:u w:val="single"/>
          <w:lang w:val="en-US"/>
        </w:rPr>
        <w:t xml:space="preserve">Spectral diversity by Richness, evenness, and </w:t>
      </w:r>
      <w:r w:rsidR="00E80016">
        <w:rPr>
          <w:rFonts w:ascii="Helvetica" w:hAnsi="Helvetica"/>
          <w:b/>
          <w:bCs/>
          <w:u w:val="single"/>
          <w:lang w:val="en-US"/>
        </w:rPr>
        <w:t>bare ground</w:t>
      </w:r>
    </w:p>
    <w:p w14:paraId="1AE19E12" w14:textId="77777777" w:rsidR="001343A0" w:rsidRDefault="001343A0" w:rsidP="001343A0">
      <w:pPr>
        <w:rPr>
          <w:rFonts w:ascii="Helvetica" w:hAnsi="Helvetica"/>
          <w:b/>
          <w:bCs/>
          <w:lang w:val="en-US"/>
        </w:rPr>
      </w:pPr>
    </w:p>
    <w:p w14:paraId="5C79D800" w14:textId="77777777" w:rsidR="001343A0" w:rsidRPr="00491E4D" w:rsidRDefault="001343A0" w:rsidP="001343A0">
      <w:pPr>
        <w:rPr>
          <w:rFonts w:ascii="Helvetica" w:hAnsi="Helvetica"/>
          <w:lang w:val="en-US"/>
        </w:rPr>
      </w:pPr>
      <w:r w:rsidRPr="00491E4D">
        <w:rPr>
          <w:rFonts w:ascii="Helvetica" w:hAnsi="Helvetica"/>
          <w:lang w:val="en-US"/>
        </w:rPr>
        <w:t>Coefficients:</w:t>
      </w:r>
    </w:p>
    <w:p w14:paraId="4960726F" w14:textId="77777777" w:rsidR="001343A0" w:rsidRPr="00491E4D" w:rsidRDefault="001343A0" w:rsidP="001343A0">
      <w:pPr>
        <w:rPr>
          <w:rFonts w:ascii="Helvetica" w:hAnsi="Helvetica"/>
          <w:lang w:val="en-US"/>
        </w:rPr>
      </w:pPr>
      <w:r w:rsidRPr="00491E4D">
        <w:rPr>
          <w:rFonts w:ascii="Helvetica" w:hAnsi="Helvetica"/>
          <w:lang w:val="en-US"/>
        </w:rPr>
        <w:t xml:space="preserve">                   Estimate Std. Error t value </w:t>
      </w:r>
      <w:proofErr w:type="spellStart"/>
      <w:r w:rsidRPr="00491E4D">
        <w:rPr>
          <w:rFonts w:ascii="Helvetica" w:hAnsi="Helvetica"/>
          <w:lang w:val="en-US"/>
        </w:rPr>
        <w:t>Pr</w:t>
      </w:r>
      <w:proofErr w:type="spellEnd"/>
      <w:r w:rsidRPr="00491E4D">
        <w:rPr>
          <w:rFonts w:ascii="Helvetica" w:hAnsi="Helvetica"/>
          <w:lang w:val="en-US"/>
        </w:rPr>
        <w:t xml:space="preserve">(&gt;|t|)    </w:t>
      </w:r>
    </w:p>
    <w:p w14:paraId="1412DE86" w14:textId="77777777" w:rsidR="001343A0" w:rsidRPr="00491E4D" w:rsidRDefault="001343A0" w:rsidP="001343A0">
      <w:pPr>
        <w:rPr>
          <w:rFonts w:ascii="Helvetica" w:hAnsi="Helvetica"/>
          <w:lang w:val="en-US"/>
        </w:rPr>
      </w:pPr>
      <w:proofErr w:type="spellStart"/>
      <w:r w:rsidRPr="00491E4D">
        <w:rPr>
          <w:rFonts w:ascii="Helvetica" w:hAnsi="Helvetica"/>
          <w:lang w:val="en-US"/>
        </w:rPr>
        <w:t>typeHE</w:t>
      </w:r>
      <w:proofErr w:type="spellEnd"/>
      <w:r w:rsidRPr="00491E4D">
        <w:rPr>
          <w:rFonts w:ascii="Helvetica" w:hAnsi="Helvetica"/>
          <w:lang w:val="en-US"/>
        </w:rPr>
        <w:t xml:space="preserve">             0.092751   0.025274   </w:t>
      </w:r>
      <w:proofErr w:type="gramStart"/>
      <w:r w:rsidRPr="00491E4D">
        <w:rPr>
          <w:rFonts w:ascii="Helvetica" w:hAnsi="Helvetica"/>
          <w:lang w:val="en-US"/>
        </w:rPr>
        <w:t>3.670  0.00321</w:t>
      </w:r>
      <w:proofErr w:type="gramEnd"/>
      <w:r w:rsidRPr="00491E4D">
        <w:rPr>
          <w:rFonts w:ascii="Helvetica" w:hAnsi="Helvetica"/>
          <w:lang w:val="en-US"/>
        </w:rPr>
        <w:t xml:space="preserve"> ** </w:t>
      </w:r>
    </w:p>
    <w:p w14:paraId="32EF781F" w14:textId="77777777" w:rsidR="001343A0" w:rsidRPr="00491E4D" w:rsidRDefault="001343A0" w:rsidP="001343A0">
      <w:pPr>
        <w:rPr>
          <w:rFonts w:ascii="Helvetica" w:hAnsi="Helvetica"/>
          <w:lang w:val="en-US"/>
        </w:rPr>
      </w:pPr>
      <w:proofErr w:type="spellStart"/>
      <w:r w:rsidRPr="00491E4D">
        <w:rPr>
          <w:rFonts w:ascii="Helvetica" w:hAnsi="Helvetica"/>
          <w:lang w:val="en-US"/>
        </w:rPr>
        <w:t>typeKO</w:t>
      </w:r>
      <w:proofErr w:type="spellEnd"/>
      <w:r w:rsidRPr="00491E4D">
        <w:rPr>
          <w:rFonts w:ascii="Helvetica" w:hAnsi="Helvetica"/>
          <w:lang w:val="en-US"/>
        </w:rPr>
        <w:t xml:space="preserve">             0.088424   0.028747   </w:t>
      </w:r>
      <w:proofErr w:type="gramStart"/>
      <w:r w:rsidRPr="00491E4D">
        <w:rPr>
          <w:rFonts w:ascii="Helvetica" w:hAnsi="Helvetica"/>
          <w:lang w:val="en-US"/>
        </w:rPr>
        <w:t>3.076  0.00961</w:t>
      </w:r>
      <w:proofErr w:type="gramEnd"/>
      <w:r w:rsidRPr="00491E4D">
        <w:rPr>
          <w:rFonts w:ascii="Helvetica" w:hAnsi="Helvetica"/>
          <w:lang w:val="en-US"/>
        </w:rPr>
        <w:t xml:space="preserve"> ** </w:t>
      </w:r>
    </w:p>
    <w:p w14:paraId="27E01501" w14:textId="77777777" w:rsidR="001343A0" w:rsidRPr="00491E4D" w:rsidRDefault="001343A0" w:rsidP="001343A0">
      <w:pPr>
        <w:rPr>
          <w:rFonts w:ascii="Helvetica" w:hAnsi="Helvetica"/>
          <w:lang w:val="en-US"/>
        </w:rPr>
      </w:pPr>
      <w:r w:rsidRPr="00491E4D">
        <w:rPr>
          <w:rFonts w:ascii="Helvetica" w:hAnsi="Helvetica"/>
          <w:lang w:val="en-US"/>
        </w:rPr>
        <w:t>year2019           0.187232   0.027709   6.757 2.02e-05 ***</w:t>
      </w:r>
    </w:p>
    <w:p w14:paraId="5A9295BD" w14:textId="77777777" w:rsidR="001343A0" w:rsidRPr="00491E4D" w:rsidRDefault="001343A0" w:rsidP="001343A0">
      <w:pPr>
        <w:rPr>
          <w:rFonts w:ascii="Helvetica" w:hAnsi="Helvetica"/>
          <w:lang w:val="en-US"/>
        </w:rPr>
      </w:pPr>
      <w:r w:rsidRPr="00491E4D">
        <w:rPr>
          <w:rFonts w:ascii="Helvetica" w:hAnsi="Helvetica"/>
          <w:lang w:val="en-US"/>
        </w:rPr>
        <w:t xml:space="preserve">richness           0.054068   0.020584   </w:t>
      </w:r>
      <w:proofErr w:type="gramStart"/>
      <w:r w:rsidRPr="00491E4D">
        <w:rPr>
          <w:rFonts w:ascii="Helvetica" w:hAnsi="Helvetica"/>
          <w:lang w:val="en-US"/>
        </w:rPr>
        <w:t>2.627  0.02211</w:t>
      </w:r>
      <w:proofErr w:type="gramEnd"/>
      <w:r w:rsidRPr="00491E4D">
        <w:rPr>
          <w:rFonts w:ascii="Helvetica" w:hAnsi="Helvetica"/>
          <w:lang w:val="en-US"/>
        </w:rPr>
        <w:t xml:space="preserve"> *  </w:t>
      </w:r>
    </w:p>
    <w:p w14:paraId="44874D59" w14:textId="77777777" w:rsidR="001343A0" w:rsidRPr="00491E4D" w:rsidRDefault="001343A0" w:rsidP="001343A0">
      <w:pPr>
        <w:rPr>
          <w:rFonts w:ascii="Helvetica" w:hAnsi="Helvetica"/>
          <w:lang w:val="en-US"/>
        </w:rPr>
      </w:pPr>
      <w:r w:rsidRPr="00491E4D">
        <w:rPr>
          <w:rFonts w:ascii="Helvetica" w:hAnsi="Helvetica"/>
          <w:lang w:val="en-US"/>
        </w:rPr>
        <w:t xml:space="preserve">evenness          -0.003222   </w:t>
      </w:r>
      <w:proofErr w:type="gramStart"/>
      <w:r w:rsidRPr="00491E4D">
        <w:rPr>
          <w:rFonts w:ascii="Helvetica" w:hAnsi="Helvetica"/>
          <w:lang w:val="en-US"/>
        </w:rPr>
        <w:t>0.029593  -</w:t>
      </w:r>
      <w:proofErr w:type="gramEnd"/>
      <w:r w:rsidRPr="00491E4D">
        <w:rPr>
          <w:rFonts w:ascii="Helvetica" w:hAnsi="Helvetica"/>
          <w:lang w:val="en-US"/>
        </w:rPr>
        <w:t xml:space="preserve">0.109  0.91510    </w:t>
      </w:r>
    </w:p>
    <w:p w14:paraId="15AF396F" w14:textId="77777777" w:rsidR="001343A0" w:rsidRPr="00491E4D" w:rsidRDefault="001343A0" w:rsidP="001343A0">
      <w:pPr>
        <w:rPr>
          <w:rFonts w:ascii="Helvetica" w:hAnsi="Helvetica"/>
          <w:lang w:val="en-US"/>
        </w:rPr>
      </w:pPr>
      <w:proofErr w:type="spellStart"/>
      <w:r w:rsidRPr="00491E4D">
        <w:rPr>
          <w:rFonts w:ascii="Helvetica" w:hAnsi="Helvetica"/>
          <w:lang w:val="en-US"/>
        </w:rPr>
        <w:t>bareground</w:t>
      </w:r>
      <w:proofErr w:type="spellEnd"/>
      <w:r w:rsidRPr="00491E4D">
        <w:rPr>
          <w:rFonts w:ascii="Helvetica" w:hAnsi="Helvetica"/>
          <w:lang w:val="en-US"/>
        </w:rPr>
        <w:t xml:space="preserve">        -0.028781   </w:t>
      </w:r>
      <w:proofErr w:type="gramStart"/>
      <w:r w:rsidRPr="00491E4D">
        <w:rPr>
          <w:rFonts w:ascii="Helvetica" w:hAnsi="Helvetica"/>
          <w:lang w:val="en-US"/>
        </w:rPr>
        <w:t>0.040306  -</w:t>
      </w:r>
      <w:proofErr w:type="gramEnd"/>
      <w:r w:rsidRPr="00491E4D">
        <w:rPr>
          <w:rFonts w:ascii="Helvetica" w:hAnsi="Helvetica"/>
          <w:lang w:val="en-US"/>
        </w:rPr>
        <w:t xml:space="preserve">0.714  0.48886    </w:t>
      </w:r>
    </w:p>
    <w:p w14:paraId="7E3B1297" w14:textId="77777777" w:rsidR="001343A0" w:rsidRPr="00491E4D" w:rsidRDefault="001343A0" w:rsidP="001343A0">
      <w:pPr>
        <w:rPr>
          <w:rFonts w:ascii="Helvetica" w:hAnsi="Helvetica"/>
          <w:lang w:val="en-US"/>
        </w:rPr>
      </w:pPr>
      <w:proofErr w:type="spellStart"/>
      <w:proofErr w:type="gramStart"/>
      <w:r w:rsidRPr="00491E4D">
        <w:rPr>
          <w:rFonts w:ascii="Helvetica" w:hAnsi="Helvetica"/>
          <w:lang w:val="en-US"/>
        </w:rPr>
        <w:t>typeKO:richness</w:t>
      </w:r>
      <w:proofErr w:type="spellEnd"/>
      <w:proofErr w:type="gramEnd"/>
      <w:r w:rsidRPr="00491E4D">
        <w:rPr>
          <w:rFonts w:ascii="Helvetica" w:hAnsi="Helvetica"/>
          <w:lang w:val="en-US"/>
        </w:rPr>
        <w:t xml:space="preserve">   -0.052562   0.046501  -1.130  0.28041    </w:t>
      </w:r>
    </w:p>
    <w:p w14:paraId="3B451EB2" w14:textId="77777777" w:rsidR="001343A0" w:rsidRPr="00491E4D" w:rsidRDefault="001343A0" w:rsidP="001343A0">
      <w:pPr>
        <w:rPr>
          <w:rFonts w:ascii="Helvetica" w:hAnsi="Helvetica"/>
          <w:lang w:val="en-US"/>
        </w:rPr>
      </w:pPr>
      <w:proofErr w:type="spellStart"/>
      <w:proofErr w:type="gramStart"/>
      <w:r w:rsidRPr="00491E4D">
        <w:rPr>
          <w:rFonts w:ascii="Helvetica" w:hAnsi="Helvetica"/>
          <w:lang w:val="en-US"/>
        </w:rPr>
        <w:t>typeKO:evenness</w:t>
      </w:r>
      <w:proofErr w:type="spellEnd"/>
      <w:proofErr w:type="gramEnd"/>
      <w:r w:rsidRPr="00491E4D">
        <w:rPr>
          <w:rFonts w:ascii="Helvetica" w:hAnsi="Helvetica"/>
          <w:lang w:val="en-US"/>
        </w:rPr>
        <w:t xml:space="preserve">    0.031668   0.052830   0.599  0.56003    </w:t>
      </w:r>
    </w:p>
    <w:p w14:paraId="65B7659C" w14:textId="77777777" w:rsidR="001343A0" w:rsidRPr="00491E4D" w:rsidRDefault="001343A0" w:rsidP="001343A0">
      <w:pPr>
        <w:rPr>
          <w:rFonts w:ascii="Helvetica" w:hAnsi="Helvetica"/>
          <w:lang w:val="en-US"/>
        </w:rPr>
      </w:pPr>
      <w:proofErr w:type="spellStart"/>
      <w:proofErr w:type="gramStart"/>
      <w:r w:rsidRPr="00491E4D">
        <w:rPr>
          <w:rFonts w:ascii="Helvetica" w:hAnsi="Helvetica"/>
          <w:lang w:val="en-US"/>
        </w:rPr>
        <w:t>typeKO:bareground</w:t>
      </w:r>
      <w:proofErr w:type="spellEnd"/>
      <w:proofErr w:type="gramEnd"/>
      <w:r w:rsidRPr="00491E4D">
        <w:rPr>
          <w:rFonts w:ascii="Helvetica" w:hAnsi="Helvetica"/>
          <w:lang w:val="en-US"/>
        </w:rPr>
        <w:t xml:space="preserve">  0.008350   0.046165   0.181  0.85949   </w:t>
      </w:r>
    </w:p>
    <w:p w14:paraId="47C1EE6F" w14:textId="77777777" w:rsidR="001343A0" w:rsidRPr="00491E4D" w:rsidRDefault="001343A0" w:rsidP="001343A0">
      <w:pPr>
        <w:rPr>
          <w:rFonts w:ascii="Helvetica" w:hAnsi="Helvetica"/>
          <w:b/>
          <w:bCs/>
          <w:lang w:val="en-US"/>
        </w:rPr>
      </w:pPr>
    </w:p>
    <w:p w14:paraId="75E4ED37" w14:textId="77777777" w:rsidR="001343A0" w:rsidRPr="00491E4D" w:rsidRDefault="001343A0" w:rsidP="001343A0">
      <w:pPr>
        <w:rPr>
          <w:rFonts w:ascii="Helvetica" w:hAnsi="Helvetica"/>
          <w:b/>
          <w:bCs/>
          <w:lang w:val="en-US"/>
        </w:rPr>
      </w:pPr>
    </w:p>
    <w:p w14:paraId="6A6D4F77" w14:textId="77777777" w:rsidR="001343A0" w:rsidRPr="00491E4D" w:rsidRDefault="001343A0" w:rsidP="001343A0">
      <w:pPr>
        <w:rPr>
          <w:rFonts w:ascii="Helvetica" w:hAnsi="Helvetica"/>
          <w:b/>
          <w:bCs/>
          <w:lang w:val="en-US"/>
        </w:rPr>
      </w:pPr>
    </w:p>
    <w:p w14:paraId="7E8E6510" w14:textId="77777777" w:rsidR="001343A0" w:rsidRPr="00491E4D" w:rsidRDefault="001343A0" w:rsidP="001343A0">
      <w:pPr>
        <w:rPr>
          <w:rFonts w:ascii="Helvetica" w:hAnsi="Helvetica"/>
          <w:b/>
          <w:bCs/>
          <w:lang w:val="en-US"/>
        </w:rPr>
      </w:pPr>
    </w:p>
    <w:p w14:paraId="37C8190A" w14:textId="77777777" w:rsidR="001343A0" w:rsidRPr="00676E75" w:rsidRDefault="001343A0" w:rsidP="001343A0">
      <w:pPr>
        <w:rPr>
          <w:rFonts w:ascii="Helvetica" w:hAnsi="Helvetica"/>
          <w:b/>
          <w:bCs/>
          <w:lang w:val="en-US"/>
        </w:rPr>
      </w:pPr>
      <w:r w:rsidRPr="00491E4D">
        <w:rPr>
          <w:rFonts w:ascii="Helvetica" w:hAnsi="Helvetica"/>
          <w:b/>
          <w:bCs/>
          <w:lang w:val="en-US"/>
        </w:rPr>
        <w:t xml:space="preserve">7.x </w:t>
      </w:r>
      <w:r w:rsidRPr="00676E75">
        <w:rPr>
          <w:rFonts w:ascii="Helvetica" w:hAnsi="Helvetica"/>
          <w:b/>
          <w:bCs/>
          <w:lang w:val="en-US"/>
        </w:rPr>
        <w:t xml:space="preserve">Correlation plot between continuous variables in multiple linear regression model </w:t>
      </w:r>
    </w:p>
    <w:p w14:paraId="127562C9" w14:textId="77777777" w:rsidR="001343A0" w:rsidRPr="00491E4D" w:rsidRDefault="001343A0" w:rsidP="001343A0">
      <w:pPr>
        <w:rPr>
          <w:rFonts w:ascii="Helvetica" w:hAnsi="Helvetica"/>
          <w:b/>
          <w:bCs/>
          <w:lang w:val="en-US"/>
        </w:rPr>
      </w:pPr>
    </w:p>
    <w:p w14:paraId="3C5B7DCE" w14:textId="77777777" w:rsidR="001343A0" w:rsidRPr="00491E4D" w:rsidRDefault="001343A0" w:rsidP="001343A0">
      <w:pPr>
        <w:rPr>
          <w:rFonts w:ascii="Helvetica" w:hAnsi="Helvetica"/>
          <w:b/>
          <w:bCs/>
          <w:lang w:val="en-US"/>
        </w:rPr>
      </w:pPr>
      <w:r w:rsidRPr="00491E4D">
        <w:rPr>
          <w:rFonts w:ascii="Helvetica" w:hAnsi="Helvetica"/>
          <w:noProof/>
          <w:lang w:val="en-US"/>
        </w:rPr>
        <w:drawing>
          <wp:inline distT="0" distB="0" distL="0" distR="0" wp14:anchorId="73B2E519" wp14:editId="310BE618">
            <wp:extent cx="5413248" cy="4045224"/>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31707" cy="4133746"/>
                    </a:xfrm>
                    <a:prstGeom prst="rect">
                      <a:avLst/>
                    </a:prstGeom>
                  </pic:spPr>
                </pic:pic>
              </a:graphicData>
            </a:graphic>
          </wp:inline>
        </w:drawing>
      </w:r>
    </w:p>
    <w:p w14:paraId="1CF617F0" w14:textId="77777777" w:rsidR="001343A0" w:rsidRDefault="001343A0" w:rsidP="001343A0">
      <w:pPr>
        <w:rPr>
          <w:rFonts w:ascii="Helvetica" w:hAnsi="Helvetica"/>
          <w:b/>
          <w:bCs/>
          <w:lang w:val="en-US"/>
        </w:rPr>
      </w:pPr>
    </w:p>
    <w:p w14:paraId="28010C55" w14:textId="77777777" w:rsidR="001343A0" w:rsidRPr="00491E4D" w:rsidRDefault="001343A0" w:rsidP="001343A0">
      <w:pPr>
        <w:rPr>
          <w:rFonts w:ascii="Helvetica" w:hAnsi="Helvetica"/>
          <w:lang w:val="en-US"/>
        </w:rPr>
      </w:pPr>
    </w:p>
    <w:p w14:paraId="4B42F0EB" w14:textId="77777777" w:rsidR="001343A0" w:rsidRPr="00491E4D" w:rsidRDefault="001343A0" w:rsidP="001343A0">
      <w:pPr>
        <w:rPr>
          <w:rFonts w:ascii="Helvetica" w:hAnsi="Helvetica"/>
          <w:lang w:val="en-US"/>
        </w:rPr>
      </w:pPr>
    </w:p>
    <w:p w14:paraId="6221519E" w14:textId="77777777" w:rsidR="001343A0" w:rsidRPr="00676E75" w:rsidRDefault="001343A0" w:rsidP="001343A0">
      <w:pPr>
        <w:rPr>
          <w:rFonts w:ascii="Helvetica" w:hAnsi="Helvetica"/>
          <w:b/>
          <w:bCs/>
          <w:lang w:val="en-US"/>
        </w:rPr>
      </w:pPr>
      <w:r w:rsidRPr="00491E4D">
        <w:rPr>
          <w:rFonts w:ascii="Helvetica" w:hAnsi="Helvetica"/>
          <w:lang w:val="en-US"/>
        </w:rPr>
        <w:t xml:space="preserve">  </w:t>
      </w:r>
      <w:r w:rsidRPr="00491E4D">
        <w:rPr>
          <w:rFonts w:ascii="Helvetica" w:hAnsi="Helvetica"/>
          <w:b/>
          <w:bCs/>
          <w:lang w:val="en-US"/>
        </w:rPr>
        <w:t xml:space="preserve">7.x </w:t>
      </w:r>
      <w:r w:rsidRPr="00676E75">
        <w:rPr>
          <w:rFonts w:ascii="Helvetica" w:hAnsi="Helvetica"/>
          <w:b/>
          <w:bCs/>
          <w:lang w:val="en-US"/>
        </w:rPr>
        <w:t>Correlation plot between</w:t>
      </w:r>
      <w:r>
        <w:rPr>
          <w:rFonts w:ascii="Helvetica" w:hAnsi="Helvetica"/>
          <w:b/>
          <w:bCs/>
          <w:lang w:val="en-US"/>
        </w:rPr>
        <w:t xml:space="preserve"> spectral signatures and</w:t>
      </w:r>
      <w:r w:rsidRPr="00676E75">
        <w:rPr>
          <w:rFonts w:ascii="Helvetica" w:hAnsi="Helvetica"/>
          <w:b/>
          <w:bCs/>
          <w:lang w:val="en-US"/>
        </w:rPr>
        <w:t xml:space="preserve"> all environmental factors derived from point framing data and  </w:t>
      </w:r>
    </w:p>
    <w:p w14:paraId="334509F8" w14:textId="77777777" w:rsidR="001343A0" w:rsidRPr="00676E75" w:rsidRDefault="001343A0" w:rsidP="001343A0">
      <w:pPr>
        <w:rPr>
          <w:rFonts w:ascii="Helvetica" w:hAnsi="Helvetica"/>
          <w:lang w:val="en-US"/>
        </w:rPr>
      </w:pPr>
    </w:p>
    <w:p w14:paraId="7A9C3453" w14:textId="77777777" w:rsidR="001343A0" w:rsidRDefault="001343A0" w:rsidP="001343A0">
      <w:pPr>
        <w:rPr>
          <w:rFonts w:ascii="Helvetica" w:hAnsi="Helvetica"/>
          <w:lang w:val="en-US"/>
        </w:rPr>
      </w:pPr>
      <w:r w:rsidRPr="00491E4D">
        <w:rPr>
          <w:rFonts w:ascii="Helvetica" w:hAnsi="Helvetica"/>
          <w:lang w:val="en-US"/>
        </w:rPr>
        <w:lastRenderedPageBreak/>
        <w:t xml:space="preserve">  </w:t>
      </w:r>
      <w:r w:rsidRPr="00491E4D">
        <w:rPr>
          <w:rFonts w:ascii="Helvetica" w:hAnsi="Helvetica"/>
          <w:noProof/>
          <w:lang w:val="en-US"/>
        </w:rPr>
        <w:drawing>
          <wp:inline distT="0" distB="0" distL="0" distR="0" wp14:anchorId="308703DB" wp14:editId="46ABB9EE">
            <wp:extent cx="5632704" cy="428492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62872" cy="4307871"/>
                    </a:xfrm>
                    <a:prstGeom prst="rect">
                      <a:avLst/>
                    </a:prstGeom>
                  </pic:spPr>
                </pic:pic>
              </a:graphicData>
            </a:graphic>
          </wp:inline>
        </w:drawing>
      </w:r>
    </w:p>
    <w:p w14:paraId="55904E0F" w14:textId="77777777" w:rsidR="001343A0" w:rsidRPr="00676E75" w:rsidRDefault="001343A0" w:rsidP="001343A0">
      <w:pPr>
        <w:rPr>
          <w:rFonts w:ascii="Helvetica" w:hAnsi="Helvetica"/>
          <w:b/>
          <w:bCs/>
          <w:lang w:val="en-US"/>
        </w:rPr>
      </w:pPr>
      <w:r w:rsidRPr="00491E4D">
        <w:rPr>
          <w:rFonts w:ascii="Helvetica" w:hAnsi="Helvetica"/>
          <w:b/>
          <w:bCs/>
          <w:lang w:val="en-US"/>
        </w:rPr>
        <w:t xml:space="preserve">7.x </w:t>
      </w:r>
      <w:r>
        <w:rPr>
          <w:rFonts w:ascii="Helvetica" w:hAnsi="Helvetica"/>
          <w:b/>
          <w:bCs/>
          <w:lang w:val="en-US"/>
        </w:rPr>
        <w:t xml:space="preserve">PCA of spectral signatures and all environmental factors </w:t>
      </w:r>
      <w:r w:rsidRPr="00676E75">
        <w:rPr>
          <w:rFonts w:ascii="Helvetica" w:hAnsi="Helvetica"/>
          <w:b/>
          <w:bCs/>
          <w:lang w:val="en-US"/>
        </w:rPr>
        <w:t xml:space="preserve">derived from point framing data and  </w:t>
      </w:r>
    </w:p>
    <w:p w14:paraId="1C0F83AC" w14:textId="77777777" w:rsidR="001343A0" w:rsidRPr="00676E75" w:rsidRDefault="001343A0" w:rsidP="001343A0">
      <w:pPr>
        <w:rPr>
          <w:rFonts w:ascii="Helvetica" w:hAnsi="Helvetica"/>
          <w:b/>
          <w:bCs/>
          <w:lang w:val="en-US"/>
        </w:rPr>
      </w:pPr>
    </w:p>
    <w:p w14:paraId="1A3B1861" w14:textId="77777777" w:rsidR="001343A0" w:rsidRDefault="001343A0" w:rsidP="001343A0">
      <w:pPr>
        <w:rPr>
          <w:rFonts w:ascii="Helvetica" w:hAnsi="Helvetica"/>
          <w:lang w:val="en-US"/>
        </w:rPr>
      </w:pPr>
    </w:p>
    <w:p w14:paraId="6823123C" w14:textId="77777777" w:rsidR="001343A0" w:rsidRDefault="001343A0" w:rsidP="001343A0">
      <w:pPr>
        <w:rPr>
          <w:rFonts w:ascii="Helvetica" w:hAnsi="Helvetica"/>
          <w:lang w:val="en-US"/>
        </w:rPr>
      </w:pPr>
    </w:p>
    <w:p w14:paraId="247F6F33" w14:textId="77777777" w:rsidR="001343A0" w:rsidRPr="00491E4D" w:rsidRDefault="001343A0" w:rsidP="001343A0">
      <w:pPr>
        <w:rPr>
          <w:rFonts w:ascii="Helvetica" w:hAnsi="Helvetica"/>
          <w:lang w:val="en-US"/>
        </w:rPr>
      </w:pPr>
      <w:r w:rsidRPr="00491E4D">
        <w:rPr>
          <w:rFonts w:ascii="Helvetica" w:hAnsi="Helvetica"/>
          <w:noProof/>
          <w:lang w:val="en-US"/>
        </w:rPr>
        <w:lastRenderedPageBreak/>
        <w:drawing>
          <wp:inline distT="0" distB="0" distL="0" distR="0" wp14:anchorId="4508C357" wp14:editId="7C3ABF50">
            <wp:extent cx="6858000" cy="5217038"/>
            <wp:effectExtent l="0" t="0" r="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7328373" cy="5574861"/>
                    </a:xfrm>
                    <a:prstGeom prst="rect">
                      <a:avLst/>
                    </a:prstGeom>
                  </pic:spPr>
                </pic:pic>
              </a:graphicData>
            </a:graphic>
          </wp:inline>
        </w:drawing>
      </w:r>
    </w:p>
    <w:p w14:paraId="47D9C47B" w14:textId="77777777" w:rsidR="001343A0" w:rsidRDefault="001343A0" w:rsidP="001343A0">
      <w:pPr>
        <w:rPr>
          <w:rFonts w:ascii="Helvetica" w:hAnsi="Helvetica"/>
          <w:b/>
          <w:bCs/>
          <w:lang w:val="en-US"/>
        </w:rPr>
      </w:pPr>
    </w:p>
    <w:p w14:paraId="08536B11" w14:textId="66F86ABE" w:rsidR="001343A0" w:rsidRDefault="00C32952" w:rsidP="001343A0">
      <w:pPr>
        <w:rPr>
          <w:rFonts w:ascii="Helvetica" w:hAnsi="Helvetica"/>
          <w:b/>
          <w:bCs/>
          <w:lang w:val="en-US"/>
        </w:rPr>
      </w:pPr>
      <w:r>
        <w:rPr>
          <w:rFonts w:ascii="Helvetica" w:hAnsi="Helvetica"/>
          <w:b/>
          <w:bCs/>
          <w:lang w:val="en-US"/>
        </w:rPr>
        <w:t xml:space="preserve">7.x </w:t>
      </w:r>
      <w:r w:rsidR="000B1CD0">
        <w:rPr>
          <w:rFonts w:ascii="Helvetica" w:hAnsi="Helvetica"/>
          <w:b/>
          <w:bCs/>
          <w:lang w:val="en-US"/>
        </w:rPr>
        <w:t>Environmental factor biplot by year</w:t>
      </w:r>
    </w:p>
    <w:p w14:paraId="6323EAAA" w14:textId="73EE6E52" w:rsidR="000B1CD0" w:rsidRDefault="000B1CD0" w:rsidP="001343A0">
      <w:pPr>
        <w:rPr>
          <w:rFonts w:ascii="Helvetica" w:hAnsi="Helvetica"/>
          <w:b/>
          <w:bCs/>
          <w:lang w:val="en-US"/>
        </w:rPr>
      </w:pPr>
    </w:p>
    <w:p w14:paraId="1D0B3594" w14:textId="462ED280" w:rsidR="000B1CD0" w:rsidRDefault="000B1CD0" w:rsidP="001343A0">
      <w:pPr>
        <w:rPr>
          <w:rFonts w:ascii="Helvetica" w:hAnsi="Helvetica"/>
          <w:b/>
          <w:bCs/>
          <w:lang w:val="en-US"/>
        </w:rPr>
      </w:pPr>
      <w:r>
        <w:rPr>
          <w:rFonts w:ascii="Helvetica" w:hAnsi="Helvetica"/>
          <w:b/>
          <w:bCs/>
          <w:noProof/>
          <w:lang w:val="en-US"/>
        </w:rPr>
        <w:lastRenderedPageBreak/>
        <w:drawing>
          <wp:inline distT="0" distB="0" distL="0" distR="0" wp14:anchorId="0D4E5F61" wp14:editId="2320DDB3">
            <wp:extent cx="6053328" cy="7578740"/>
            <wp:effectExtent l="0" t="0" r="5080" b="3175"/>
            <wp:docPr id="15" name="Picture 15" descr="A map of a l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2020-05-03 at 16.57.01.png"/>
                    <pic:cNvPicPr/>
                  </pic:nvPicPr>
                  <pic:blipFill>
                    <a:blip r:embed="rId30">
                      <a:extLst>
                        <a:ext uri="{28A0092B-C50C-407E-A947-70E740481C1C}">
                          <a14:useLocalDpi xmlns:a14="http://schemas.microsoft.com/office/drawing/2010/main" val="0"/>
                        </a:ext>
                      </a:extLst>
                    </a:blip>
                    <a:stretch>
                      <a:fillRect/>
                    </a:stretch>
                  </pic:blipFill>
                  <pic:spPr>
                    <a:xfrm>
                      <a:off x="0" y="0"/>
                      <a:ext cx="6056970" cy="7583300"/>
                    </a:xfrm>
                    <a:prstGeom prst="rect">
                      <a:avLst/>
                    </a:prstGeom>
                  </pic:spPr>
                </pic:pic>
              </a:graphicData>
            </a:graphic>
          </wp:inline>
        </w:drawing>
      </w:r>
    </w:p>
    <w:p w14:paraId="20FC26CC" w14:textId="04691430" w:rsidR="00C32952" w:rsidRDefault="00C32952" w:rsidP="001343A0">
      <w:pPr>
        <w:rPr>
          <w:rFonts w:ascii="Helvetica" w:hAnsi="Helvetica"/>
          <w:b/>
          <w:bCs/>
          <w:lang w:val="en-US"/>
        </w:rPr>
      </w:pPr>
    </w:p>
    <w:p w14:paraId="4E383221" w14:textId="77777777" w:rsidR="00C32952" w:rsidRDefault="00C32952" w:rsidP="001343A0">
      <w:pPr>
        <w:rPr>
          <w:rFonts w:ascii="Helvetica" w:hAnsi="Helvetica"/>
          <w:b/>
          <w:bCs/>
          <w:lang w:val="en-US"/>
        </w:rPr>
      </w:pPr>
    </w:p>
    <w:p w14:paraId="033F307D" w14:textId="77777777" w:rsidR="001343A0" w:rsidRPr="00491E4D" w:rsidRDefault="001343A0" w:rsidP="001343A0">
      <w:pPr>
        <w:rPr>
          <w:rFonts w:ascii="Helvetica" w:hAnsi="Helvetica"/>
          <w:b/>
          <w:bCs/>
          <w:lang w:val="en-US"/>
        </w:rPr>
      </w:pPr>
      <w:r w:rsidRPr="00491E4D">
        <w:rPr>
          <w:rFonts w:ascii="Helvetica" w:hAnsi="Helvetica"/>
          <w:b/>
          <w:bCs/>
          <w:lang w:val="en-US"/>
        </w:rPr>
        <w:t xml:space="preserve">7.x Code for point framing </w:t>
      </w:r>
    </w:p>
    <w:p w14:paraId="2A33DF90" w14:textId="77777777" w:rsidR="001343A0" w:rsidRPr="00491E4D" w:rsidRDefault="001343A0" w:rsidP="001343A0">
      <w:pPr>
        <w:rPr>
          <w:rFonts w:ascii="Helvetica" w:hAnsi="Helvetica"/>
          <w:b/>
          <w:bCs/>
          <w:lang w:val="en-US"/>
        </w:rPr>
      </w:pPr>
      <w:r w:rsidRPr="00491E4D">
        <w:rPr>
          <w:rFonts w:ascii="Helvetica" w:hAnsi="Helvetica"/>
          <w:b/>
          <w:bCs/>
          <w:lang w:val="en-US"/>
        </w:rPr>
        <w:t xml:space="preserve">7.x Code for  </w:t>
      </w:r>
    </w:p>
    <w:p w14:paraId="23145AFA" w14:textId="77777777" w:rsidR="001343A0" w:rsidRPr="00491E4D" w:rsidRDefault="001343A0" w:rsidP="001343A0">
      <w:pPr>
        <w:rPr>
          <w:rFonts w:ascii="Helvetica" w:hAnsi="Helvetica"/>
          <w:b/>
          <w:bCs/>
          <w:lang w:val="en-US"/>
        </w:rPr>
      </w:pPr>
      <w:r w:rsidRPr="00491E4D">
        <w:rPr>
          <w:rFonts w:ascii="Helvetica" w:hAnsi="Helvetica"/>
          <w:b/>
          <w:bCs/>
          <w:lang w:val="en-US"/>
        </w:rPr>
        <w:t>7.x Packages used for all code</w:t>
      </w:r>
    </w:p>
    <w:p w14:paraId="5EF2F41F" w14:textId="77777777" w:rsidR="001343A0" w:rsidRPr="00491E4D" w:rsidRDefault="001343A0" w:rsidP="001343A0">
      <w:pPr>
        <w:rPr>
          <w:rFonts w:ascii="Helvetica" w:hAnsi="Helvetica"/>
          <w:lang w:val="en-US"/>
        </w:rPr>
      </w:pPr>
      <w:r w:rsidRPr="00491E4D">
        <w:rPr>
          <w:rFonts w:ascii="Helvetica" w:hAnsi="Helvetica"/>
          <w:lang w:val="en-US"/>
        </w:rPr>
        <w:t>For full code visit: https://github.com/schneidereits/Dissertation</w:t>
      </w:r>
    </w:p>
    <w:p w14:paraId="298C3828" w14:textId="77777777" w:rsidR="001343A0" w:rsidRDefault="001343A0" w:rsidP="001343A0">
      <w:pPr>
        <w:rPr>
          <w:rFonts w:ascii="Helvetica" w:hAnsi="Helvetica"/>
          <w:lang w:val="en-US"/>
        </w:rPr>
      </w:pPr>
    </w:p>
    <w:p w14:paraId="035329C8" w14:textId="77777777" w:rsidR="001343A0" w:rsidRDefault="001343A0" w:rsidP="001343A0">
      <w:pPr>
        <w:rPr>
          <w:rFonts w:ascii="Helvetica" w:hAnsi="Helvetica"/>
          <w:lang w:val="en-US"/>
        </w:rPr>
      </w:pPr>
    </w:p>
    <w:p w14:paraId="28768991" w14:textId="77777777" w:rsidR="001343A0" w:rsidRDefault="001343A0" w:rsidP="001343A0">
      <w:pPr>
        <w:rPr>
          <w:rFonts w:ascii="Helvetica" w:hAnsi="Helvetica"/>
          <w:lang w:val="en-US"/>
        </w:rPr>
      </w:pPr>
    </w:p>
    <w:p w14:paraId="66884416" w14:textId="77777777" w:rsidR="001343A0" w:rsidRPr="00491E4D" w:rsidRDefault="001343A0" w:rsidP="001343A0">
      <w:pPr>
        <w:rPr>
          <w:rFonts w:ascii="Helvetica" w:hAnsi="Helvetica"/>
          <w:lang w:val="en-US"/>
        </w:rPr>
      </w:pPr>
    </w:p>
    <w:p w14:paraId="14A8EA9E" w14:textId="77777777" w:rsidR="001343A0" w:rsidRDefault="001343A0" w:rsidP="001343A0">
      <w:pPr>
        <w:rPr>
          <w:rFonts w:ascii="Helvetica" w:hAnsi="Helvetica"/>
          <w:lang w:val="en-US"/>
        </w:rPr>
      </w:pPr>
    </w:p>
    <w:p w14:paraId="2F3D7515" w14:textId="77777777" w:rsidR="001343A0" w:rsidRDefault="001343A0" w:rsidP="001343A0">
      <w:pPr>
        <w:rPr>
          <w:rFonts w:ascii="Helvetica" w:hAnsi="Helvetica"/>
          <w:sz w:val="36"/>
          <w:szCs w:val="36"/>
          <w:lang w:val="en-US"/>
        </w:rPr>
      </w:pPr>
      <w:r>
        <w:rPr>
          <w:rFonts w:ascii="Helvetica" w:hAnsi="Helvetica"/>
          <w:sz w:val="36"/>
          <w:szCs w:val="36"/>
          <w:lang w:val="en-US"/>
        </w:rPr>
        <w:t>NOTES TO DELETE:</w:t>
      </w:r>
    </w:p>
    <w:p w14:paraId="63C17D9E" w14:textId="77777777" w:rsidR="001343A0" w:rsidRDefault="001343A0" w:rsidP="001343A0">
      <w:pPr>
        <w:rPr>
          <w:rFonts w:ascii="Helvetica" w:hAnsi="Helvetica"/>
          <w:sz w:val="36"/>
          <w:szCs w:val="36"/>
          <w:lang w:val="en-US"/>
        </w:rPr>
      </w:pPr>
    </w:p>
    <w:p w14:paraId="10FD122F" w14:textId="1DDA9688" w:rsidR="001343A0" w:rsidRDefault="001551E2" w:rsidP="001343A0">
      <w:pPr>
        <w:rPr>
          <w:rFonts w:ascii="Helvetica" w:hAnsi="Helvetica"/>
          <w:sz w:val="36"/>
          <w:szCs w:val="36"/>
          <w:lang w:val="en-US"/>
        </w:rPr>
      </w:pPr>
      <w:r>
        <w:rPr>
          <w:rFonts w:ascii="Helvetica" w:hAnsi="Helvetica"/>
          <w:sz w:val="36"/>
          <w:szCs w:val="36"/>
          <w:lang w:val="en-US"/>
        </w:rPr>
        <w:t xml:space="preserve">Methods </w:t>
      </w:r>
    </w:p>
    <w:p w14:paraId="65CDA636" w14:textId="1D6E5869" w:rsidR="001551E2" w:rsidRDefault="001551E2" w:rsidP="001343A0">
      <w:pPr>
        <w:rPr>
          <w:rFonts w:ascii="Helvetica" w:hAnsi="Helvetica"/>
          <w:sz w:val="36"/>
          <w:szCs w:val="36"/>
          <w:lang w:val="en-US"/>
        </w:rPr>
      </w:pPr>
      <w:r w:rsidRPr="00491E4D">
        <w:rPr>
          <w:rFonts w:ascii="Helvetica" w:hAnsi="Helvetica"/>
          <w:lang w:val="en-US"/>
        </w:rPr>
        <w:t xml:space="preserve">a GER 1500 field spectrometer, which covers a spectral range of 350–1050 nm, partitioned into 512 </w:t>
      </w:r>
      <w:r>
        <w:rPr>
          <w:rFonts w:ascii="Helvetica" w:hAnsi="Helvetica"/>
          <w:lang w:val="en-US"/>
        </w:rPr>
        <w:t>bands</w:t>
      </w:r>
      <w:r w:rsidRPr="00491E4D">
        <w:rPr>
          <w:rFonts w:ascii="Helvetica" w:hAnsi="Helvetica"/>
          <w:lang w:val="en-US"/>
        </w:rPr>
        <w:t xml:space="preserve"> at a spectral resolution 3 nm, (spectral sampling 1.5 nm).</w:t>
      </w:r>
    </w:p>
    <w:p w14:paraId="57AF4B3F" w14:textId="77777777" w:rsidR="001343A0" w:rsidRPr="00CE5754" w:rsidRDefault="001343A0" w:rsidP="001343A0">
      <w:pPr>
        <w:rPr>
          <w:rFonts w:ascii="Helvetica" w:hAnsi="Helvetica"/>
          <w:lang w:val="en-US"/>
        </w:rPr>
      </w:pPr>
    </w:p>
    <w:p w14:paraId="7AE6963C" w14:textId="77777777" w:rsidR="001343A0" w:rsidRDefault="001343A0" w:rsidP="001343A0">
      <w:pPr>
        <w:rPr>
          <w:rFonts w:ascii="Helvetica" w:hAnsi="Helvetica"/>
          <w:b/>
          <w:bCs/>
          <w:lang w:val="en-US"/>
        </w:rPr>
      </w:pPr>
      <w:r>
        <w:rPr>
          <w:rFonts w:ascii="Helvetica" w:hAnsi="Helvetica"/>
          <w:b/>
          <w:bCs/>
          <w:lang w:val="en-US"/>
        </w:rPr>
        <w:t xml:space="preserve">3.3.3 </w:t>
      </w:r>
      <w:proofErr w:type="spellStart"/>
      <w:r>
        <w:rPr>
          <w:rFonts w:ascii="Helvetica" w:hAnsi="Helvetica"/>
          <w:b/>
          <w:bCs/>
          <w:lang w:val="en-US"/>
        </w:rPr>
        <w:t>ordinaiton</w:t>
      </w:r>
      <w:proofErr w:type="spellEnd"/>
      <w:r>
        <w:rPr>
          <w:rFonts w:ascii="Helvetica" w:hAnsi="Helvetica"/>
          <w:b/>
          <w:bCs/>
          <w:lang w:val="en-US"/>
        </w:rPr>
        <w:t xml:space="preserve"> of </w:t>
      </w:r>
      <w:proofErr w:type="spellStart"/>
      <w:r>
        <w:rPr>
          <w:rFonts w:ascii="Helvetica" w:hAnsi="Helvetica"/>
          <w:b/>
          <w:bCs/>
          <w:lang w:val="en-US"/>
        </w:rPr>
        <w:t>addiontal</w:t>
      </w:r>
      <w:proofErr w:type="spellEnd"/>
      <w:r>
        <w:rPr>
          <w:rFonts w:ascii="Helvetica" w:hAnsi="Helvetica"/>
          <w:b/>
          <w:bCs/>
          <w:lang w:val="en-US"/>
        </w:rPr>
        <w:t xml:space="preserve"> spectral factors</w:t>
      </w:r>
    </w:p>
    <w:p w14:paraId="7B1E80A4" w14:textId="77777777" w:rsidR="001343A0" w:rsidRPr="00491E4D" w:rsidRDefault="001343A0" w:rsidP="001343A0">
      <w:pPr>
        <w:rPr>
          <w:rFonts w:ascii="Helvetica" w:hAnsi="Helvetica"/>
          <w:lang w:val="en-US"/>
        </w:rPr>
      </w:pPr>
    </w:p>
    <w:p w14:paraId="5C3A15BA" w14:textId="063E4375" w:rsidR="001343A0" w:rsidRPr="00491E4D" w:rsidRDefault="001343A0" w:rsidP="001343A0">
      <w:pPr>
        <w:rPr>
          <w:rFonts w:ascii="Helvetica" w:hAnsi="Helvetica"/>
          <w:lang w:val="en-US"/>
        </w:rPr>
      </w:pPr>
      <w:r w:rsidRPr="00491E4D">
        <w:rPr>
          <w:rFonts w:ascii="Helvetica" w:hAnsi="Helvetica"/>
          <w:lang w:val="en-US"/>
        </w:rPr>
        <w:t xml:space="preserve">Vegetation types discriminated from each other when ordinated. HE plots here heavily affected by diversity metrics (and total cover which is strongly correlated), as well as spectral diversity (corresponds with models). KO </w:t>
      </w:r>
      <w:proofErr w:type="spellStart"/>
      <w:r w:rsidRPr="00491E4D">
        <w:rPr>
          <w:rFonts w:ascii="Helvetica" w:hAnsi="Helvetica"/>
          <w:lang w:val="en-US"/>
        </w:rPr>
        <w:t>alined</w:t>
      </w:r>
      <w:proofErr w:type="spellEnd"/>
      <w:r w:rsidRPr="00491E4D">
        <w:rPr>
          <w:rFonts w:ascii="Helvetica" w:hAnsi="Helvetica"/>
          <w:lang w:val="en-US"/>
        </w:rPr>
        <w:t xml:space="preserve"> with environmental (visual) variables and </w:t>
      </w:r>
      <w:r w:rsidR="00EE013B">
        <w:rPr>
          <w:rFonts w:ascii="Helvetica" w:hAnsi="Helvetica"/>
          <w:lang w:val="en-US"/>
        </w:rPr>
        <w:t>mean reflectance</w:t>
      </w:r>
      <w:r w:rsidRPr="00491E4D">
        <w:rPr>
          <w:rFonts w:ascii="Helvetica" w:hAnsi="Helvetica"/>
          <w:lang w:val="en-US"/>
        </w:rPr>
        <w:t xml:space="preserve"> (corresponds with models).  (add mention relevance of direction)</w:t>
      </w:r>
    </w:p>
    <w:p w14:paraId="3B606E0B" w14:textId="77777777" w:rsidR="001343A0" w:rsidRPr="00491E4D" w:rsidRDefault="001343A0" w:rsidP="001343A0">
      <w:pPr>
        <w:rPr>
          <w:rFonts w:ascii="Helvetica" w:hAnsi="Helvetica"/>
          <w:lang w:val="en-US"/>
        </w:rPr>
      </w:pPr>
    </w:p>
    <w:p w14:paraId="7D6A5DEE" w14:textId="4DED517C" w:rsidR="001343A0" w:rsidRPr="00491E4D" w:rsidRDefault="001343A0" w:rsidP="001343A0">
      <w:pPr>
        <w:rPr>
          <w:rFonts w:ascii="Helvetica" w:hAnsi="Helvetica"/>
          <w:lang w:val="en-US"/>
        </w:rPr>
      </w:pPr>
      <w:proofErr w:type="spellStart"/>
      <w:r w:rsidRPr="00491E4D">
        <w:rPr>
          <w:rFonts w:ascii="Helvetica" w:hAnsi="Helvetica"/>
          <w:lang w:val="en-US"/>
        </w:rPr>
        <w:t>Spectal</w:t>
      </w:r>
      <w:proofErr w:type="spellEnd"/>
      <w:r w:rsidRPr="00491E4D">
        <w:rPr>
          <w:rFonts w:ascii="Helvetica" w:hAnsi="Helvetica"/>
          <w:lang w:val="en-US"/>
        </w:rPr>
        <w:t xml:space="preserve"> had relatively close correspondence with total cover and could suggest that greater cover=greater canopy complexity=greater spectral diversity. For </w:t>
      </w:r>
      <w:r w:rsidR="00EE013B">
        <w:rPr>
          <w:rFonts w:ascii="Helvetica" w:hAnsi="Helvetica"/>
          <w:lang w:val="en-US"/>
        </w:rPr>
        <w:t>mean reflectance</w:t>
      </w:r>
      <w:r w:rsidRPr="00491E4D">
        <w:rPr>
          <w:rFonts w:ascii="Helvetica" w:hAnsi="Helvetica"/>
          <w:lang w:val="en-US"/>
        </w:rPr>
        <w:t xml:space="preserve"> </w:t>
      </w:r>
      <w:proofErr w:type="spellStart"/>
      <w:r w:rsidRPr="00491E4D">
        <w:rPr>
          <w:rFonts w:ascii="Helvetica" w:hAnsi="Helvetica"/>
          <w:lang w:val="en-US"/>
        </w:rPr>
        <w:t>visable</w:t>
      </w:r>
      <w:proofErr w:type="spellEnd"/>
      <w:r w:rsidRPr="00491E4D">
        <w:rPr>
          <w:rFonts w:ascii="Helvetica" w:hAnsi="Helvetica"/>
          <w:lang w:val="en-US"/>
        </w:rPr>
        <w:t xml:space="preserve"> dead plant structure seemed to have a great effect and graminoid cover </w:t>
      </w:r>
      <w:proofErr w:type="spellStart"/>
      <w:r w:rsidRPr="00491E4D">
        <w:rPr>
          <w:rFonts w:ascii="Helvetica" w:hAnsi="Helvetica"/>
          <w:lang w:val="en-US"/>
        </w:rPr>
        <w:t>aswell</w:t>
      </w:r>
      <w:proofErr w:type="spellEnd"/>
      <w:r w:rsidRPr="00491E4D">
        <w:rPr>
          <w:rFonts w:ascii="Helvetica" w:hAnsi="Helvetica"/>
          <w:lang w:val="en-US"/>
        </w:rPr>
        <w:t xml:space="preserve">. </w:t>
      </w:r>
    </w:p>
    <w:p w14:paraId="74A26DAB" w14:textId="77777777" w:rsidR="001343A0" w:rsidRPr="00491E4D" w:rsidRDefault="001343A0" w:rsidP="001343A0">
      <w:pPr>
        <w:rPr>
          <w:rFonts w:ascii="Helvetica" w:hAnsi="Helvetica"/>
          <w:lang w:val="en-US"/>
        </w:rPr>
      </w:pPr>
    </w:p>
    <w:p w14:paraId="16561CDB" w14:textId="77777777" w:rsidR="001343A0" w:rsidRPr="00491E4D" w:rsidRDefault="001343A0" w:rsidP="001343A0">
      <w:pPr>
        <w:rPr>
          <w:rFonts w:ascii="Helvetica" w:hAnsi="Helvetica"/>
          <w:lang w:val="en-US"/>
        </w:rPr>
      </w:pPr>
    </w:p>
    <w:p w14:paraId="009DA80C" w14:textId="77777777" w:rsidR="001343A0" w:rsidRPr="00491E4D" w:rsidRDefault="001343A0" w:rsidP="001343A0">
      <w:pPr>
        <w:rPr>
          <w:rFonts w:ascii="Helvetica" w:hAnsi="Helvetica"/>
          <w:lang w:val="en-US"/>
        </w:rPr>
      </w:pPr>
      <w:r w:rsidRPr="00491E4D">
        <w:rPr>
          <w:rFonts w:ascii="Helvetica" w:hAnsi="Helvetica"/>
          <w:lang w:val="en-US"/>
        </w:rPr>
        <w:t xml:space="preserve">Unlike previously when only ordinated according to visual properties, when environmental variables are added, vegetation types and year have slightly better visual discrimination. overlap of ordinated groups exists for at </w:t>
      </w:r>
      <w:proofErr w:type="spellStart"/>
      <w:r w:rsidRPr="00491E4D">
        <w:rPr>
          <w:rFonts w:ascii="Helvetica" w:hAnsi="Helvetica"/>
          <w:lang w:val="en-US"/>
        </w:rPr>
        <w:t>there</w:t>
      </w:r>
      <w:proofErr w:type="spellEnd"/>
      <w:r w:rsidRPr="00491E4D">
        <w:rPr>
          <w:rFonts w:ascii="Helvetica" w:hAnsi="Helvetica"/>
          <w:lang w:val="en-US"/>
        </w:rPr>
        <w:t xml:space="preserve"> interfaces (edges) of both </w:t>
      </w:r>
      <w:proofErr w:type="gramStart"/>
      <w:r w:rsidRPr="00491E4D">
        <w:rPr>
          <w:rFonts w:ascii="Helvetica" w:hAnsi="Helvetica"/>
          <w:lang w:val="en-US"/>
        </w:rPr>
        <w:t>measurements</w:t>
      </w:r>
      <w:proofErr w:type="gramEnd"/>
      <w:r w:rsidRPr="00491E4D">
        <w:rPr>
          <w:rFonts w:ascii="Helvetica" w:hAnsi="Helvetica"/>
          <w:lang w:val="en-US"/>
        </w:rPr>
        <w:t xml:space="preserve"> vegetation type and year. Overall </w:t>
      </w:r>
      <w:proofErr w:type="spellStart"/>
      <w:r w:rsidRPr="00491E4D">
        <w:rPr>
          <w:rFonts w:ascii="Helvetica" w:hAnsi="Helvetica"/>
          <w:lang w:val="en-US"/>
        </w:rPr>
        <w:t>measurments</w:t>
      </w:r>
      <w:proofErr w:type="spellEnd"/>
      <w:r w:rsidRPr="00491E4D">
        <w:rPr>
          <w:rFonts w:ascii="Helvetica" w:hAnsi="Helvetica"/>
          <w:lang w:val="en-US"/>
        </w:rPr>
        <w:t xml:space="preserve"> form 2018 where seen to be the most similar, with overlap to their respective vegetation type 2019 measurements. The largest discrimination in ordinal space was observed between 2019s vegetation type groups. </w:t>
      </w:r>
    </w:p>
    <w:p w14:paraId="3B448776" w14:textId="77777777" w:rsidR="001343A0" w:rsidRPr="00491E4D" w:rsidRDefault="001343A0" w:rsidP="001343A0">
      <w:pPr>
        <w:rPr>
          <w:rFonts w:ascii="Helvetica" w:hAnsi="Helvetica"/>
          <w:lang w:val="en-US"/>
        </w:rPr>
      </w:pPr>
    </w:p>
    <w:p w14:paraId="4F0D8F10" w14:textId="77777777" w:rsidR="001343A0" w:rsidRPr="00491E4D" w:rsidRDefault="001343A0" w:rsidP="001343A0">
      <w:pPr>
        <w:rPr>
          <w:rFonts w:ascii="Helvetica" w:hAnsi="Helvetica"/>
          <w:strike/>
          <w:lang w:val="en-US"/>
        </w:rPr>
      </w:pPr>
      <w:r w:rsidRPr="00491E4D">
        <w:rPr>
          <w:rFonts w:ascii="Helvetica" w:hAnsi="Helvetica"/>
          <w:strike/>
          <w:lang w:val="en-US"/>
        </w:rPr>
        <w:t>Very important, the trend and importance of variables only minimally changed when measurements where re-ordinated with the addition of 2018 data</w:t>
      </w:r>
    </w:p>
    <w:p w14:paraId="56362BE8" w14:textId="77777777" w:rsidR="001343A0" w:rsidRPr="00491E4D" w:rsidRDefault="001343A0" w:rsidP="001343A0">
      <w:pPr>
        <w:rPr>
          <w:rFonts w:ascii="Helvetica" w:hAnsi="Helvetica"/>
          <w:strike/>
          <w:lang w:val="en-US"/>
        </w:rPr>
      </w:pPr>
    </w:p>
    <w:p w14:paraId="773F4DFA" w14:textId="77777777" w:rsidR="001343A0" w:rsidRPr="00491E4D" w:rsidRDefault="001343A0" w:rsidP="001343A0">
      <w:pPr>
        <w:rPr>
          <w:rFonts w:ascii="Helvetica" w:hAnsi="Helvetica"/>
          <w:u w:val="single"/>
          <w:lang w:val="en-US"/>
        </w:rPr>
      </w:pPr>
    </w:p>
    <w:p w14:paraId="529F62D6" w14:textId="77777777" w:rsidR="001343A0" w:rsidRPr="00491E4D" w:rsidRDefault="001343A0" w:rsidP="001343A0">
      <w:pPr>
        <w:rPr>
          <w:rFonts w:ascii="Helvetica" w:hAnsi="Helvetica"/>
          <w:lang w:val="en-US"/>
        </w:rPr>
      </w:pPr>
      <w:r w:rsidRPr="00491E4D">
        <w:rPr>
          <w:rFonts w:ascii="Helvetica" w:hAnsi="Helvetica"/>
          <w:lang w:val="en-US"/>
        </w:rPr>
        <w:t xml:space="preserve">Note how specific variables affect </w:t>
      </w:r>
      <w:proofErr w:type="spellStart"/>
      <w:r w:rsidRPr="00491E4D">
        <w:rPr>
          <w:rFonts w:ascii="Helvetica" w:hAnsi="Helvetica"/>
          <w:lang w:val="en-US"/>
        </w:rPr>
        <w:t>spec_mean</w:t>
      </w:r>
      <w:proofErr w:type="spellEnd"/>
      <w:r w:rsidRPr="00491E4D">
        <w:rPr>
          <w:rFonts w:ascii="Helvetica" w:hAnsi="Helvetica"/>
          <w:lang w:val="en-US"/>
        </w:rPr>
        <w:t xml:space="preserve"> and CV</w:t>
      </w:r>
    </w:p>
    <w:p w14:paraId="479F7EB0" w14:textId="77777777" w:rsidR="001343A0" w:rsidRPr="00491E4D" w:rsidRDefault="001343A0" w:rsidP="001343A0">
      <w:pPr>
        <w:rPr>
          <w:rFonts w:ascii="Helvetica" w:hAnsi="Helvetica"/>
          <w:lang w:val="en-US"/>
        </w:rPr>
      </w:pPr>
    </w:p>
    <w:p w14:paraId="4CCC02B3" w14:textId="72490E0F" w:rsidR="001343A0" w:rsidRPr="00491E4D" w:rsidRDefault="001343A0" w:rsidP="001343A0">
      <w:pPr>
        <w:rPr>
          <w:rFonts w:ascii="Helvetica" w:hAnsi="Helvetica"/>
          <w:lang w:val="en-US"/>
        </w:rPr>
      </w:pPr>
      <w:r w:rsidRPr="00491E4D">
        <w:rPr>
          <w:rFonts w:ascii="Helvetica" w:hAnsi="Helvetica"/>
          <w:lang w:val="en-US"/>
        </w:rPr>
        <w:t xml:space="preserve">Roughly 2019 </w:t>
      </w:r>
      <w:proofErr w:type="spellStart"/>
      <w:r w:rsidRPr="00491E4D">
        <w:rPr>
          <w:rFonts w:ascii="Helvetica" w:hAnsi="Helvetica"/>
          <w:lang w:val="en-US"/>
        </w:rPr>
        <w:t>measuremtns</w:t>
      </w:r>
      <w:proofErr w:type="spellEnd"/>
      <w:r w:rsidRPr="00491E4D">
        <w:rPr>
          <w:rFonts w:ascii="Helvetica" w:hAnsi="Helvetica"/>
          <w:lang w:val="en-US"/>
        </w:rPr>
        <w:t xml:space="preserve"> aligned and discriminated along PC1, which strongly corresponds to/</w:t>
      </w:r>
      <w:proofErr w:type="gramStart"/>
      <w:r w:rsidRPr="00491E4D">
        <w:rPr>
          <w:rFonts w:ascii="Helvetica" w:hAnsi="Helvetica"/>
          <w:lang w:val="en-US"/>
        </w:rPr>
        <w:t xml:space="preserve">with  </w:t>
      </w:r>
      <w:r w:rsidR="00EE013B">
        <w:rPr>
          <w:rFonts w:ascii="Helvetica" w:hAnsi="Helvetica"/>
          <w:lang w:val="en-US"/>
        </w:rPr>
        <w:t>mean</w:t>
      </w:r>
      <w:proofErr w:type="gramEnd"/>
      <w:r w:rsidR="00EE013B">
        <w:rPr>
          <w:rFonts w:ascii="Helvetica" w:hAnsi="Helvetica"/>
          <w:lang w:val="en-US"/>
        </w:rPr>
        <w:t xml:space="preserve"> reflectance</w:t>
      </w:r>
      <w:r w:rsidRPr="00491E4D">
        <w:rPr>
          <w:rFonts w:ascii="Helvetica" w:hAnsi="Helvetica"/>
          <w:lang w:val="en-US"/>
        </w:rPr>
        <w:t xml:space="preserve">. 2018 </w:t>
      </w:r>
      <w:proofErr w:type="spellStart"/>
      <w:r w:rsidRPr="00491E4D">
        <w:rPr>
          <w:rFonts w:ascii="Helvetica" w:hAnsi="Helvetica"/>
          <w:lang w:val="en-US"/>
        </w:rPr>
        <w:t>additonally</w:t>
      </w:r>
      <w:proofErr w:type="spellEnd"/>
      <w:r w:rsidRPr="00491E4D">
        <w:rPr>
          <w:rFonts w:ascii="Helvetica" w:hAnsi="Helvetica"/>
          <w:lang w:val="en-US"/>
        </w:rPr>
        <w:t xml:space="preserve"> varied with PC2, which corresponds to/with spectral diversity. (write about implication of this). </w:t>
      </w:r>
    </w:p>
    <w:p w14:paraId="499061EC" w14:textId="77777777" w:rsidR="001343A0" w:rsidRDefault="001343A0" w:rsidP="001343A0">
      <w:pPr>
        <w:rPr>
          <w:rFonts w:ascii="Helvetica" w:hAnsi="Helvetica"/>
          <w:b/>
          <w:bCs/>
          <w:lang w:val="en-US"/>
        </w:rPr>
      </w:pPr>
    </w:p>
    <w:p w14:paraId="43096CDB" w14:textId="6F83F1D1" w:rsidR="001343A0" w:rsidRPr="00491E4D" w:rsidRDefault="001343A0" w:rsidP="001343A0">
      <w:pPr>
        <w:rPr>
          <w:rFonts w:ascii="Helvetica" w:hAnsi="Helvetica"/>
          <w:lang w:val="en-US"/>
        </w:rPr>
      </w:pPr>
      <w:r w:rsidRPr="00491E4D">
        <w:rPr>
          <w:rFonts w:ascii="Helvetica" w:hAnsi="Helvetica"/>
          <w:lang w:val="en-US"/>
        </w:rPr>
        <w:t xml:space="preserve">When ordinated with all available environmental variable percent dead cover, spectral diversity and </w:t>
      </w:r>
      <w:r w:rsidR="00E80016">
        <w:rPr>
          <w:rFonts w:ascii="Helvetica" w:hAnsi="Helvetica"/>
          <w:lang w:val="en-US"/>
        </w:rPr>
        <w:t>bare ground</w:t>
      </w:r>
      <w:r w:rsidRPr="00491E4D">
        <w:rPr>
          <w:rFonts w:ascii="Helvetica" w:hAnsi="Helvetica"/>
          <w:lang w:val="en-US"/>
        </w:rPr>
        <w:t xml:space="preserve"> were the three variables with the best representation in the first two principle components (cos2) (implies most important). </w:t>
      </w:r>
      <w:r w:rsidRPr="00491E4D">
        <w:rPr>
          <w:rFonts w:ascii="Helvetica" w:hAnsi="Helvetica"/>
          <w:lang w:val="en-US"/>
        </w:rPr>
        <w:lastRenderedPageBreak/>
        <w:t xml:space="preserve">Each on contributed equally to pc1 and pc2. </w:t>
      </w:r>
      <w:proofErr w:type="spellStart"/>
      <w:r w:rsidRPr="00491E4D">
        <w:rPr>
          <w:rFonts w:ascii="Helvetica" w:hAnsi="Helvetica"/>
          <w:lang w:val="en-US"/>
        </w:rPr>
        <w:t>Visuable</w:t>
      </w:r>
      <w:proofErr w:type="spellEnd"/>
      <w:r w:rsidRPr="00491E4D">
        <w:rPr>
          <w:rFonts w:ascii="Helvetica" w:hAnsi="Helvetica"/>
          <w:lang w:val="en-US"/>
        </w:rPr>
        <w:t xml:space="preserve"> flowering tissue had the weakest contribution in ordinating </w:t>
      </w:r>
      <w:proofErr w:type="spellStart"/>
      <w:r w:rsidRPr="00491E4D">
        <w:rPr>
          <w:rFonts w:ascii="Helvetica" w:hAnsi="Helvetica"/>
          <w:lang w:val="en-US"/>
        </w:rPr>
        <w:t>measurments</w:t>
      </w:r>
      <w:proofErr w:type="spellEnd"/>
      <w:r w:rsidRPr="00491E4D">
        <w:rPr>
          <w:rFonts w:ascii="Helvetica" w:hAnsi="Helvetica"/>
          <w:lang w:val="en-US"/>
        </w:rPr>
        <w:t xml:space="preserve"> filter</w:t>
      </w:r>
      <w:r w:rsidRPr="00491E4D">
        <w:rPr>
          <w:rFonts w:ascii="Helvetica" w:hAnsi="Helvetica"/>
          <w:lang w:val="en-US"/>
        </w:rPr>
        <w:tab/>
      </w:r>
    </w:p>
    <w:p w14:paraId="5BA1EA65" w14:textId="77777777" w:rsidR="001343A0" w:rsidRPr="00491E4D" w:rsidRDefault="001343A0" w:rsidP="001343A0">
      <w:pPr>
        <w:rPr>
          <w:rFonts w:ascii="Helvetica" w:hAnsi="Helvetica"/>
          <w:lang w:val="en-US"/>
        </w:rPr>
      </w:pPr>
    </w:p>
    <w:p w14:paraId="6DAA008D" w14:textId="77777777" w:rsidR="001343A0" w:rsidRPr="00491E4D" w:rsidRDefault="001343A0" w:rsidP="001343A0">
      <w:pPr>
        <w:rPr>
          <w:rFonts w:ascii="Helvetica" w:hAnsi="Helvetica"/>
          <w:lang w:val="en-US"/>
        </w:rPr>
      </w:pPr>
      <w:r w:rsidRPr="00491E4D">
        <w:rPr>
          <w:rFonts w:ascii="Helvetica" w:hAnsi="Helvetica"/>
          <w:lang w:val="en-US"/>
        </w:rPr>
        <w:t>A high cos2 indicates a good representation of the variable on the principal component. In this case the variable is positioned close to the circumference of the correlation circle.</w:t>
      </w:r>
    </w:p>
    <w:p w14:paraId="2DE41596" w14:textId="77777777" w:rsidR="001343A0" w:rsidRDefault="001343A0" w:rsidP="001343A0">
      <w:pPr>
        <w:rPr>
          <w:rFonts w:ascii="Helvetica" w:hAnsi="Helvetica"/>
          <w:sz w:val="36"/>
          <w:szCs w:val="36"/>
          <w:lang w:val="en-US"/>
        </w:rPr>
      </w:pPr>
    </w:p>
    <w:p w14:paraId="221CF8C8" w14:textId="77777777" w:rsidR="001343A0" w:rsidRDefault="001343A0" w:rsidP="001343A0">
      <w:pPr>
        <w:rPr>
          <w:rFonts w:ascii="Helvetica" w:hAnsi="Helvetica"/>
          <w:sz w:val="36"/>
          <w:szCs w:val="36"/>
          <w:lang w:val="en-US"/>
        </w:rPr>
      </w:pPr>
    </w:p>
    <w:p w14:paraId="4C80C99A" w14:textId="4C49410B" w:rsidR="001343A0" w:rsidRDefault="001343A0" w:rsidP="001343A0">
      <w:pPr>
        <w:jc w:val="both"/>
        <w:rPr>
          <w:rFonts w:ascii="Helvetica" w:eastAsia="Times New Roman" w:hAnsi="Helvetica" w:cs="Times New Roman"/>
          <w:b/>
          <w:bCs/>
          <w:lang w:val="en-US"/>
        </w:rPr>
      </w:pPr>
      <w:r>
        <w:rPr>
          <w:rFonts w:ascii="Helvetica" w:eastAsia="Times New Roman" w:hAnsi="Helvetica" w:cs="Times New Roman"/>
          <w:b/>
          <w:bCs/>
          <w:lang w:val="en-US"/>
        </w:rPr>
        <w:t xml:space="preserve">4.2.1 discriminating vegetation based on </w:t>
      </w:r>
      <w:r w:rsidR="00EE013B">
        <w:rPr>
          <w:rFonts w:ascii="Helvetica" w:eastAsia="Times New Roman" w:hAnsi="Helvetica" w:cs="Times New Roman"/>
          <w:b/>
          <w:bCs/>
          <w:lang w:val="en-US"/>
        </w:rPr>
        <w:t>mean reflectance</w:t>
      </w:r>
      <w:r>
        <w:rPr>
          <w:rFonts w:ascii="Helvetica" w:eastAsia="Times New Roman" w:hAnsi="Helvetica" w:cs="Times New Roman"/>
          <w:b/>
          <w:bCs/>
          <w:lang w:val="en-US"/>
        </w:rPr>
        <w:t xml:space="preserve"> and spectral signatures</w:t>
      </w:r>
    </w:p>
    <w:p w14:paraId="03C2F496" w14:textId="77777777" w:rsidR="001343A0" w:rsidRDefault="001343A0" w:rsidP="001343A0">
      <w:pPr>
        <w:jc w:val="both"/>
        <w:rPr>
          <w:rFonts w:ascii="Helvetica" w:eastAsia="Times New Roman" w:hAnsi="Helvetica" w:cs="Times New Roman"/>
          <w:b/>
          <w:bCs/>
          <w:lang w:val="en-US"/>
        </w:rPr>
      </w:pPr>
    </w:p>
    <w:p w14:paraId="692DD796" w14:textId="77777777" w:rsidR="001343A0" w:rsidRDefault="001343A0" w:rsidP="001343A0">
      <w:pPr>
        <w:jc w:val="both"/>
        <w:rPr>
          <w:rFonts w:ascii="Helvetica" w:eastAsia="Times New Roman" w:hAnsi="Helvetica" w:cs="Times New Roman"/>
          <w:b/>
          <w:bCs/>
          <w:lang w:val="en-US"/>
        </w:rPr>
      </w:pPr>
    </w:p>
    <w:p w14:paraId="1EB47F12" w14:textId="77777777" w:rsidR="001343A0" w:rsidRDefault="001343A0" w:rsidP="001343A0">
      <w:pPr>
        <w:jc w:val="both"/>
        <w:rPr>
          <w:rFonts w:ascii="Helvetica" w:eastAsia="Times New Roman" w:hAnsi="Helvetica" w:cs="Times New Roman"/>
          <w:b/>
          <w:bCs/>
          <w:lang w:val="en-US"/>
        </w:rPr>
      </w:pPr>
    </w:p>
    <w:p w14:paraId="0D7B8665" w14:textId="77777777" w:rsidR="001343A0" w:rsidRDefault="001343A0" w:rsidP="001343A0">
      <w:pPr>
        <w:pStyle w:val="NormalWeb"/>
        <w:rPr>
          <w:rFonts w:ascii="Helvetica" w:hAnsi="Helvetica"/>
          <w:lang w:val="en-US"/>
        </w:rPr>
      </w:pPr>
    </w:p>
    <w:p w14:paraId="56DF94A6" w14:textId="77777777" w:rsidR="001343A0" w:rsidRDefault="001343A0" w:rsidP="001343A0">
      <w:pPr>
        <w:pStyle w:val="NormalWeb"/>
        <w:rPr>
          <w:rFonts w:ascii="Helvetica" w:hAnsi="Helvetica"/>
          <w:lang w:val="en-US"/>
        </w:rPr>
      </w:pPr>
    </w:p>
    <w:p w14:paraId="5A569AD7" w14:textId="77777777" w:rsidR="001343A0" w:rsidRDefault="001343A0" w:rsidP="001343A0">
      <w:pPr>
        <w:pStyle w:val="NormalWeb"/>
        <w:rPr>
          <w:rFonts w:ascii="Helvetica" w:hAnsi="Helvetica"/>
          <w:lang w:val="en-US"/>
        </w:rPr>
      </w:pPr>
      <w:r>
        <w:rPr>
          <w:rFonts w:ascii="Helvetica" w:hAnsi="Helvetica"/>
          <w:lang w:val="en-US"/>
        </w:rPr>
        <w:t>Mean reflectance</w:t>
      </w:r>
      <w:r w:rsidRPr="00016C0C">
        <w:rPr>
          <w:rFonts w:ascii="Helvetica" w:hAnsi="Helvetica"/>
          <w:lang w:val="en-US"/>
        </w:rPr>
        <w:t xml:space="preserve"> </w:t>
      </w:r>
      <w:r>
        <w:rPr>
          <w:rFonts w:ascii="Helvetica" w:hAnsi="Helvetica"/>
          <w:lang w:val="en-US"/>
        </w:rPr>
        <w:t xml:space="preserve">being </w:t>
      </w:r>
      <w:r w:rsidRPr="00016C0C">
        <w:rPr>
          <w:rFonts w:ascii="Helvetica" w:hAnsi="Helvetica"/>
          <w:lang w:val="en-US"/>
        </w:rPr>
        <w:t>a</w:t>
      </w:r>
      <w:r>
        <w:rPr>
          <w:rFonts w:ascii="Helvetica" w:hAnsi="Helvetica"/>
          <w:lang w:val="en-US"/>
        </w:rPr>
        <w:t xml:space="preserve"> stronger predictor of vegetation type may be explained by between types differences in reflectance being concentrated</w:t>
      </w:r>
      <w:r w:rsidRPr="00016C0C">
        <w:rPr>
          <w:rFonts w:ascii="Helvetica" w:hAnsi="Helvetica"/>
          <w:lang w:val="en-US"/>
        </w:rPr>
        <w:t xml:space="preserve"> in</w:t>
      </w:r>
      <w:r>
        <w:rPr>
          <w:rFonts w:ascii="Helvetica" w:hAnsi="Helvetica"/>
          <w:lang w:val="en-US"/>
        </w:rPr>
        <w:t xml:space="preserve"> only</w:t>
      </w:r>
      <w:r w:rsidRPr="00016C0C">
        <w:rPr>
          <w:rFonts w:ascii="Helvetica" w:hAnsi="Helvetica"/>
          <w:lang w:val="en-US"/>
        </w:rPr>
        <w:t xml:space="preserve"> one region of the spectrum</w:t>
      </w:r>
      <w:r>
        <w:rPr>
          <w:rFonts w:ascii="Helvetica" w:hAnsi="Helvetica"/>
          <w:lang w:val="en-US"/>
        </w:rPr>
        <w:t>. M</w:t>
      </w:r>
      <w:r w:rsidRPr="00491E4D">
        <w:rPr>
          <w:rFonts w:ascii="Helvetica" w:hAnsi="Helvetica"/>
          <w:lang w:val="en-US"/>
        </w:rPr>
        <w:t xml:space="preserve">easurements </w:t>
      </w:r>
      <w:r>
        <w:rPr>
          <w:rFonts w:ascii="Helvetica" w:hAnsi="Helvetica"/>
          <w:lang w:val="en-US"/>
        </w:rPr>
        <w:t>were</w:t>
      </w:r>
      <w:r w:rsidRPr="00491E4D">
        <w:rPr>
          <w:rFonts w:ascii="Helvetica" w:hAnsi="Helvetica"/>
          <w:lang w:val="en-US"/>
        </w:rPr>
        <w:t xml:space="preserve"> taken during the maximum canopy phenological phase, </w:t>
      </w:r>
      <w:r>
        <w:rPr>
          <w:rFonts w:ascii="Helvetica" w:hAnsi="Helvetica"/>
          <w:lang w:val="en-US"/>
        </w:rPr>
        <w:t>when</w:t>
      </w:r>
      <w:r w:rsidRPr="00491E4D">
        <w:rPr>
          <w:rFonts w:ascii="Helvetica" w:hAnsi="Helvetica"/>
          <w:lang w:val="en-US"/>
        </w:rPr>
        <w:t xml:space="preserve"> vegetation tissue density and structure </w:t>
      </w:r>
      <w:r>
        <w:rPr>
          <w:rFonts w:ascii="Helvetica" w:hAnsi="Helvetica"/>
          <w:lang w:val="en-US"/>
        </w:rPr>
        <w:t>is</w:t>
      </w:r>
      <w:r w:rsidRPr="00491E4D">
        <w:rPr>
          <w:rFonts w:ascii="Helvetica" w:hAnsi="Helvetica"/>
          <w:lang w:val="en-US"/>
        </w:rPr>
        <w:t xml:space="preserve"> most pronounced </w:t>
      </w:r>
      <w:r w:rsidRPr="00491E4D">
        <w:rPr>
          <w:rFonts w:ascii="Helvetica" w:hAnsi="Helvetica"/>
          <w:lang w:val="en-US"/>
        </w:rPr>
        <w:fldChar w:fldCharType="begin"/>
      </w:r>
      <w:r>
        <w:rPr>
          <w:rFonts w:ascii="Helvetica" w:hAnsi="Helvetica"/>
          <w:lang w:val="en-US"/>
        </w:rPr>
        <w:instrText xml:space="preserve"> ADDIN ZOTERO_ITEM CSL_CITATION {"citationID":"SKW1hibp","properties":{"formattedCitation":"(Bratsch et al., 2016)","plainCitation":"(Bratsch et al., 2016)","noteIndex":0},"citationItems":[{"id":633,"uris":["http://zotero.org/users/local/8RirLiuI/items/L2FF9A9T"],"uri":["http://zotero.org/users/local/8RirLiuI/items/L2FF9A9T"],"itemData":{"id":633,"type":"article-journal","abstract":"Warming in the Arctic has resulted in changes in the distribution and composition of vegetation communities. Many of these changes are occurring at fine spatial scales and at the level of individual species. Broad-band, coarse-scale remote sensing methods are commonly used to assess vegetation changes in the Arctic, and may not be appropriate for detecting these fine-scale changes; however, the use of hyperspectral, high resolution data for assessing vegetation dynamics remains scarce. The aim of this paper is to assess the ability of field spectroscopy to differentiate among four vegetation communities in the Low Arctic of Alaska. Primary data were collected from the North Slope site of Ivotuk, Alaska (68.49°N, 155.74°W) and analyzed using spectrally resampled hyperspectral narrowbands (HNBs). A two-step sparse partial least squares (SPLS) and linear discriminant analysis (LDA) was used for community separation. Results from Ivotuk were then used to predict community membership at five other sites along the Dalton Highway in Arctic Alaska. Overall classification accuracy at Ivotuk ranged from 84%–94% and from 55%–91% for the Dalton Highway test sites. The results of this study suggest that hyperspectral data acquired at the field level, along with the SPLS and LDA methodology, can be used to successfully discriminate among Arctic tundra vegetation communities in Alaska, and present an improvement over broad-band, coarse-scale methods for community classification.","container-title":"Remote Sensing","DOI":"10.3390/rs8010051","issue":"1","language":"en","note":"number: 1\npublisher: Multidisciplinary Digital Publishing Institute","page":"51","source":"www.mdpi.com","title":"Differentiating among Four Arctic Tundra Plant Communities at Ivotuk, Alaska Using Field Spectroscopy","volume":"8","author":[{"family":"Bratsch","given":"Sara N."},{"family":"Epstein","given":"Howard E."},{"family":"Buchhorn","given":"Marcel"},{"family":"Walker","given":"Donald A."}],"issued":{"date-parts":[["2016",1]]}}}],"schema":"https://github.com/citation-style-language/schema/raw/master/csl-citation.json"} </w:instrText>
      </w:r>
      <w:r w:rsidRPr="00491E4D">
        <w:rPr>
          <w:rFonts w:ascii="Helvetica" w:hAnsi="Helvetica"/>
          <w:lang w:val="en-US"/>
        </w:rPr>
        <w:fldChar w:fldCharType="separate"/>
      </w:r>
      <w:r w:rsidRPr="00491E4D">
        <w:rPr>
          <w:rFonts w:ascii="Helvetica" w:hAnsi="Helvetica"/>
          <w:lang w:val="en-US"/>
        </w:rPr>
        <w:t>(Bratsch et al., 2016)</w:t>
      </w:r>
      <w:r w:rsidRPr="00491E4D">
        <w:rPr>
          <w:rFonts w:ascii="Helvetica" w:hAnsi="Helvetica"/>
          <w:lang w:val="en-US"/>
        </w:rPr>
        <w:fldChar w:fldCharType="end"/>
      </w:r>
      <w:r>
        <w:rPr>
          <w:rFonts w:ascii="Helvetica" w:hAnsi="Helvetica"/>
          <w:lang w:val="en-US"/>
        </w:rPr>
        <w:t>. Increased c</w:t>
      </w:r>
      <w:r w:rsidRPr="00491E4D">
        <w:rPr>
          <w:rFonts w:ascii="Helvetica" w:hAnsi="Helvetica"/>
          <w:lang w:val="en-US"/>
        </w:rPr>
        <w:t>anopy and vegetation density predominantly</w:t>
      </w:r>
      <w:r>
        <w:rPr>
          <w:rFonts w:ascii="Helvetica" w:hAnsi="Helvetica"/>
          <w:lang w:val="en-US"/>
        </w:rPr>
        <w:t xml:space="preserve"> </w:t>
      </w:r>
      <w:r w:rsidRPr="00491E4D">
        <w:rPr>
          <w:rFonts w:ascii="Helvetica" w:hAnsi="Helvetica"/>
          <w:lang w:val="en-US"/>
        </w:rPr>
        <w:t>amplify</w:t>
      </w:r>
      <w:r>
        <w:rPr>
          <w:rFonts w:ascii="Helvetica" w:hAnsi="Helvetica"/>
          <w:lang w:val="en-US"/>
        </w:rPr>
        <w:t xml:space="preserve"> </w:t>
      </w:r>
      <w:r w:rsidRPr="00491E4D">
        <w:rPr>
          <w:rFonts w:ascii="Helvetica" w:hAnsi="Helvetica"/>
          <w:lang w:val="en-US"/>
        </w:rPr>
        <w:t xml:space="preserve">reflectance in the NIR and IR regions of the spectrum </w:t>
      </w:r>
      <w:r>
        <w:rPr>
          <w:rFonts w:ascii="Helvetica" w:hAnsi="Helvetica"/>
          <w:lang w:val="en-US"/>
        </w:rPr>
        <w:fldChar w:fldCharType="begin"/>
      </w:r>
      <w:r>
        <w:rPr>
          <w:rFonts w:ascii="Helvetica" w:hAnsi="Helvetica"/>
          <w:lang w:val="en-US"/>
        </w:rPr>
        <w:instrText xml:space="preserve"> ADDIN ZOTERO_ITEM CSL_CITATION {"citationID":"dPCIym9G","properties":{"formattedCitation":"(Cavender\\uc0\\u8208{}Bares et al., 2017)","plainCitation":"(Cavender‐Bares et al., 2017)","noteIndex":0},"citationItems":[{"id":495,"uris":["http://zotero.org/users/local/8RirLiuI/items/2F4VJI9P"],"uri":["http://zotero.org/users/local/8RirLiuI/items/2F4VJI9P"],"itemData":{"id":495,"type":"article-journal","container-title":"American Journal of Botany","DOI":"10.3732/ajb.1700061","ISSN":"1537-2197","issue":"7","language":"en","page":"966-969","source":"Wiley Online Library","title":"Harnessing plant spectra to integrate the biodiversity sciences across biological and spatial scales","volume":"104","author":[{"family":"Cavender‐Bares","given":"Jeannine"},{"family":"Gamon","given":"John A."},{"family":"Hobbie","given":"Sarah E."},{"family":"Madritch","given":"Michael D."},{"family":"Meireles","given":"José Eduardo"},{"family":"Schweiger","given":"Anna K."},{"family":"Townsend","given":"Philip A."}],"issued":{"date-parts":[["2017"]]}}}],"schema":"https://github.com/citation-style-language/schema/raw/master/csl-citation.json"} </w:instrText>
      </w:r>
      <w:r>
        <w:rPr>
          <w:rFonts w:ascii="Helvetica" w:hAnsi="Helvetica"/>
          <w:lang w:val="en-US"/>
        </w:rPr>
        <w:fldChar w:fldCharType="separate"/>
      </w:r>
      <w:r w:rsidRPr="00EC2F2A">
        <w:rPr>
          <w:rFonts w:ascii="Helvetica" w:hAnsi="Helvetica"/>
          <w:lang w:val="en-GB"/>
        </w:rPr>
        <w:t>(Cavender‐Bares et al., 2017)</w:t>
      </w:r>
      <w:r>
        <w:rPr>
          <w:rFonts w:ascii="Helvetica" w:hAnsi="Helvetica"/>
          <w:lang w:val="en-US"/>
        </w:rPr>
        <w:fldChar w:fldCharType="end"/>
      </w:r>
      <w:r>
        <w:rPr>
          <w:rFonts w:ascii="Helvetica" w:hAnsi="Helvetica"/>
          <w:lang w:val="en-US"/>
        </w:rPr>
        <w:t xml:space="preserve">. </w:t>
      </w:r>
      <w:r w:rsidRPr="00491E4D">
        <w:rPr>
          <w:rFonts w:ascii="Helvetica" w:hAnsi="Helvetica"/>
          <w:lang w:val="en-US"/>
        </w:rPr>
        <w:t xml:space="preserve">These differences would be expressed in mean reflectance values but are not necessarily captured by spectral diversity. </w:t>
      </w:r>
      <w:r>
        <w:rPr>
          <w:rFonts w:ascii="Helvetica" w:hAnsi="Helvetica"/>
          <w:lang w:val="en-US"/>
        </w:rPr>
        <w:t xml:space="preserve"> </w:t>
      </w:r>
    </w:p>
    <w:p w14:paraId="477F1195" w14:textId="77777777" w:rsidR="001343A0" w:rsidRDefault="001343A0" w:rsidP="001343A0">
      <w:pPr>
        <w:pStyle w:val="NormalWeb"/>
        <w:rPr>
          <w:rFonts w:ascii="Helvetica" w:hAnsi="Helvetica"/>
          <w:lang w:val="en-US"/>
        </w:rPr>
      </w:pPr>
      <w:r>
        <w:rPr>
          <w:rFonts w:ascii="Helvetica" w:hAnsi="Helvetica"/>
          <w:lang w:val="en-US"/>
        </w:rPr>
        <w:t xml:space="preserve">Phenological phase may influence </w:t>
      </w:r>
    </w:p>
    <w:p w14:paraId="70D2550C" w14:textId="77777777" w:rsidR="001343A0" w:rsidRDefault="001343A0" w:rsidP="001343A0">
      <w:pPr>
        <w:pStyle w:val="NormalWeb"/>
        <w:rPr>
          <w:rFonts w:ascii="Helvetica" w:hAnsi="Helvetica"/>
          <w:lang w:val="en-US"/>
        </w:rPr>
      </w:pPr>
      <w:r>
        <w:rPr>
          <w:rFonts w:ascii="Helvetica" w:hAnsi="Helvetica"/>
          <w:lang w:val="en-US"/>
        </w:rPr>
        <w:t xml:space="preserve"> Variation in spectral signatures across the growing season may influence the applicability of using spectral diversity. </w:t>
      </w:r>
    </w:p>
    <w:p w14:paraId="501597FB" w14:textId="0F9E117D" w:rsidR="001343A0" w:rsidRDefault="001343A0" w:rsidP="001343A0">
      <w:pPr>
        <w:pStyle w:val="NormalWeb"/>
        <w:rPr>
          <w:rFonts w:ascii="Helvetica" w:hAnsi="Helvetica"/>
          <w:lang w:val="en-US"/>
        </w:rPr>
      </w:pPr>
      <w:r w:rsidRPr="00491E4D">
        <w:rPr>
          <w:rFonts w:ascii="Helvetica" w:hAnsi="Helvetica"/>
          <w:lang w:val="en-US"/>
        </w:rPr>
        <w:t xml:space="preserve">The senescence phase </w:t>
      </w:r>
      <w:r>
        <w:rPr>
          <w:rFonts w:ascii="Helvetica" w:hAnsi="Helvetica"/>
          <w:lang w:val="en-US"/>
        </w:rPr>
        <w:t xml:space="preserve">is </w:t>
      </w:r>
      <w:r w:rsidRPr="00491E4D">
        <w:rPr>
          <w:rFonts w:ascii="Helvetica" w:hAnsi="Helvetica"/>
          <w:lang w:val="en-US"/>
        </w:rPr>
        <w:t xml:space="preserve">when differences in chemical properties, such as photosynthetic pigmentation are most prominent </w:t>
      </w:r>
      <w:r w:rsidRPr="00491E4D">
        <w:rPr>
          <w:rFonts w:ascii="Helvetica" w:hAnsi="Helvetica"/>
          <w:lang w:val="en-US"/>
        </w:rPr>
        <w:fldChar w:fldCharType="begin"/>
      </w:r>
      <w:r>
        <w:rPr>
          <w:rFonts w:ascii="Helvetica" w:hAnsi="Helvetica"/>
          <w:lang w:val="en-US"/>
        </w:rPr>
        <w:instrText xml:space="preserve"> ADDIN ZOTERO_ITEM CSL_CITATION {"citationID":"vzDNnuoL","properties":{"formattedCitation":"(Beamish et al., 2017)","plainCitation":"(Beamish et al., 2017)","noteIndex":0},"citationItems":[{"id":627,"uris":["http://zotero.org/users/local/8RirLiuI/items/GS736TSU"],"uri":["http://zotero.org/users/local/8RirLiuI/items/GS736TSU"],"itemData":{"id":627,"type":"article-journal","abstract":"Arctic tundra ecosystems exhibit small-scale variations in species composition, micro-topography as well as significant spatial and temporal variations in moisture. These attributes result in similar spectral characteristics between distinct vegetation communities. In this study we examine spectral variability at three phenological phases of leaf-out, maximum canopy, and senescence of ground-based spectroscopy, as well as a simulated Environmental Mapping and Analysis Program (EnMAP) and simulated Sentinel-2 reflectance spectra, from five dominant low-Arctic tundra vegetation communities in the Toolik Lake Research Area, Alaska, in order to inform spectral differentiation and subsequent vegetation classification at both the ground and satellite scale. We used the InStability Index (ISI), a ratio of between endmember and within endmember variability, to determine the most discriminative phenophase and wavelength regions for identification of each vegetation community. Our results show that the senescent phase was the most discriminative phenophase for the identification of the majority of communities when using both ground-based and simulated EnMAP reflectance spectra. Maximum canopy was the most discriminative phenophase for the majority of simulated Sentinel-2 reflectance data. As with previous ground-based spectral characterization of Alaskan low-Arctic tundra, the blue, red, and red-edge parts of the spectrum were most discriminative for all three reflectance datasets. Differences in vegetation colour driven by pigment dynamics appear to be the optimal areas of the spectrum for differentiation using high spectral resolution field spectroscopy and simulated hyperspectral EnMAP and multispectral Sentinel-2 reflectance spectra. The phenological aspect of this study highlights the potential exploitation of more extreme colour differences in vegetation observed during senescence when hyperspectral data is available. The results provide insight into both the community and seasonal dynamics of spectral variability to better understand and interpret currently used broadband vegetation indices and also for improved spectral unmixing of hyperspectral aerial and satellite data which is useful for a wide range of applications from fine-scale monitoring of shifting vegetation composition to the identification of vegetation vigor.","container-title":"Remote Sensing","DOI":"10.3390/rs9111200","issue":"11","language":"en","note":"number: 11\npublisher: Multidisciplinary Digital Publishing Institute","page":"1200","source":"www.mdpi.com","title":"A Phenological Approach to Spectral Differentiation of Low-Arctic Tundra Vegetation Communities, North Slope, Alaska","volume":"9","author":[{"family":"Beamish","given":"Alison Leslie"},{"family":"Coops","given":"Nicholas"},{"family":"Chabrillat","given":"Sabine"},{"family":"Heim","given":"Birgit"}],"issued":{"date-parts":[["2017",11]]}}}],"schema":"https://github.com/citation-style-language/schema/raw/master/csl-citation.json"} </w:instrText>
      </w:r>
      <w:r w:rsidRPr="00491E4D">
        <w:rPr>
          <w:rFonts w:ascii="Helvetica" w:hAnsi="Helvetica"/>
          <w:lang w:val="en-US"/>
        </w:rPr>
        <w:fldChar w:fldCharType="separate"/>
      </w:r>
      <w:r w:rsidRPr="00491E4D">
        <w:rPr>
          <w:rFonts w:ascii="Helvetica" w:hAnsi="Helvetica"/>
          <w:lang w:val="en-US"/>
        </w:rPr>
        <w:t>(Beamish et al., 2017)</w:t>
      </w:r>
      <w:r w:rsidRPr="00491E4D">
        <w:rPr>
          <w:rFonts w:ascii="Helvetica" w:hAnsi="Helvetica"/>
          <w:lang w:val="en-US"/>
        </w:rPr>
        <w:fldChar w:fldCharType="end"/>
      </w:r>
      <w:r w:rsidRPr="00491E4D">
        <w:rPr>
          <w:rFonts w:ascii="Helvetica" w:hAnsi="Helvetica"/>
          <w:lang w:val="en-US"/>
        </w:rPr>
        <w:t xml:space="preserve">. Pigmentation influences reflectance across the multiple regions spectrum resulting in vegetation types showing less differentiation based on their </w:t>
      </w:r>
      <w:r w:rsidR="00EE013B">
        <w:rPr>
          <w:rFonts w:ascii="Helvetica" w:hAnsi="Helvetica"/>
          <w:lang w:val="en-US"/>
        </w:rPr>
        <w:t>mean reflectance</w:t>
      </w:r>
      <w:r w:rsidRPr="00491E4D">
        <w:rPr>
          <w:rFonts w:ascii="Helvetica" w:hAnsi="Helvetica"/>
          <w:lang w:val="en-US"/>
        </w:rPr>
        <w:t xml:space="preserve">. Spectral diversity accounts for variation across </w:t>
      </w:r>
      <w:r w:rsidRPr="006F5E56">
        <w:rPr>
          <w:rFonts w:ascii="Helvetica" w:hAnsi="Helvetica"/>
          <w:lang w:val="en-US"/>
        </w:rPr>
        <w:t>spectral regions and would be the better metric for distinguishing vegetation types. Furthermore, at senescence, environmental factors such as visible reproductive tissue would I found negatively correlated with spectral diversity</w:t>
      </w:r>
      <w:r>
        <w:rPr>
          <w:rFonts w:ascii="Helvetica" w:hAnsi="Helvetica"/>
          <w:lang w:val="en-US"/>
        </w:rPr>
        <w:t xml:space="preserve"> and have been shown to confound spectral diversity </w:t>
      </w:r>
      <w:r w:rsidRPr="006F5E56">
        <w:rPr>
          <w:rFonts w:ascii="Helvetica" w:hAnsi="Helvetica"/>
          <w:lang w:val="en-US"/>
        </w:rPr>
        <w:fldChar w:fldCharType="begin"/>
      </w:r>
      <w:r>
        <w:rPr>
          <w:rFonts w:ascii="Helvetica" w:hAnsi="Helvetica"/>
          <w:lang w:val="en-US"/>
        </w:rPr>
        <w:instrText xml:space="preserve"> ADDIN ZOTERO_ITEM CSL_CITATION {"citationID":"1iBxwdW7","properties":{"formattedCitation":"(Heumann et al., 2015)","plainCitation":"(Heumann et al., 2015)","noteIndex":0},"citationItems":[{"id":806,"uris":["http://zotero.org/users/local/8RirLiuI/items/HAJQ3NJY"],"uri":["http://zotero.org/users/local/8RirLiuI/items/HAJQ3NJY"],"itemData":{"id":806,"type":"article-journal","container-title":"Ecological Informatics","DOI":"10.1016/j.ecoinf.2014.10.005","ISSN":"15749541","journalAbbreviation":"Ecological Informatics","language":"en","page":"29-34","source":"DOI.org (Crossref)","title":"Testing the spectral diversity hypothesis using spectroscopy data in a simulated wetland community","volume":"25","author":[{"family":"Heumann","given":"Benjamin W."},{"family":"Hackett","given":"Rachel A."},{"family":"Monfils","given":"Anna K."}],"issued":{"date-parts":[["2015",1]]}}}],"schema":"https://github.com/citation-style-language/schema/raw/master/csl-citation.json"} </w:instrText>
      </w:r>
      <w:r w:rsidRPr="006F5E56">
        <w:rPr>
          <w:rFonts w:ascii="Helvetica" w:hAnsi="Helvetica"/>
          <w:lang w:val="en-US"/>
        </w:rPr>
        <w:fldChar w:fldCharType="separate"/>
      </w:r>
      <w:r w:rsidRPr="006F5E56">
        <w:rPr>
          <w:rFonts w:ascii="Helvetica" w:hAnsi="Helvetica"/>
          <w:noProof/>
          <w:lang w:val="en-US"/>
        </w:rPr>
        <w:t>(Heumann et al., 2015)</w:t>
      </w:r>
      <w:r w:rsidRPr="006F5E56">
        <w:rPr>
          <w:rFonts w:ascii="Helvetica" w:hAnsi="Helvetica"/>
          <w:lang w:val="en-US"/>
        </w:rPr>
        <w:fldChar w:fldCharType="end"/>
      </w:r>
      <w:r>
        <w:rPr>
          <w:rFonts w:ascii="Helvetica" w:hAnsi="Helvetica"/>
          <w:lang w:val="en-US"/>
        </w:rPr>
        <w:t>, would</w:t>
      </w:r>
      <w:r w:rsidRPr="006F5E56">
        <w:rPr>
          <w:rFonts w:ascii="Helvetica" w:hAnsi="Helvetica"/>
          <w:lang w:val="en-US"/>
        </w:rPr>
        <w:t xml:space="preserve"> be less pronounced. Quantifying how spectral diversity varies across the growing season, could provide insight into when vegetation types are most distinct in their spectral diversity, and could</w:t>
      </w:r>
      <w:r w:rsidRPr="00491E4D">
        <w:rPr>
          <w:rFonts w:ascii="Helvetica" w:hAnsi="Helvetica"/>
          <w:lang w:val="en-US"/>
        </w:rPr>
        <w:t xml:space="preserve"> influence the success of </w:t>
      </w:r>
      <w:r>
        <w:rPr>
          <w:rFonts w:ascii="Helvetica" w:hAnsi="Helvetica"/>
          <w:lang w:val="en-US"/>
        </w:rPr>
        <w:t xml:space="preserve">predicting </w:t>
      </w:r>
      <w:r w:rsidRPr="00491E4D">
        <w:rPr>
          <w:rFonts w:ascii="Helvetica" w:hAnsi="Helvetica"/>
          <w:lang w:val="en-US"/>
        </w:rPr>
        <w:t xml:space="preserve">biodiversity. </w:t>
      </w:r>
      <w:r>
        <w:rPr>
          <w:rFonts w:ascii="Helvetica" w:hAnsi="Helvetica"/>
          <w:lang w:val="en-US"/>
        </w:rPr>
        <w:t>And the strength of the spectral diversity hypothesis</w:t>
      </w:r>
    </w:p>
    <w:p w14:paraId="6774644E" w14:textId="77777777" w:rsidR="001343A0" w:rsidRDefault="001343A0" w:rsidP="001343A0">
      <w:pPr>
        <w:pStyle w:val="NormalWeb"/>
        <w:rPr>
          <w:rFonts w:ascii="Helvetica" w:hAnsi="Helvetica"/>
          <w:lang w:val="en-US"/>
        </w:rPr>
      </w:pPr>
    </w:p>
    <w:p w14:paraId="7738E24B" w14:textId="77777777" w:rsidR="001343A0" w:rsidRPr="00491E4D" w:rsidRDefault="001343A0" w:rsidP="001343A0">
      <w:pPr>
        <w:jc w:val="both"/>
        <w:rPr>
          <w:rFonts w:ascii="Helvetica" w:eastAsia="Times New Roman" w:hAnsi="Helvetica" w:cs="Times New Roman"/>
          <w:lang w:val="en-US"/>
        </w:rPr>
      </w:pPr>
      <w:r>
        <w:rPr>
          <w:rFonts w:ascii="Helvetica" w:hAnsi="Helvetica"/>
          <w:lang w:val="en-US"/>
        </w:rPr>
        <w:lastRenderedPageBreak/>
        <w:t xml:space="preserve">Previous findings indicate that </w:t>
      </w:r>
      <w:r w:rsidRPr="00016C0C">
        <w:rPr>
          <w:rFonts w:ascii="Helvetica" w:hAnsi="Helvetica"/>
          <w:lang w:val="en-US"/>
        </w:rPr>
        <w:t>information content-based metrics such as spectral diversity</w:t>
      </w:r>
      <w:r>
        <w:rPr>
          <w:rFonts w:ascii="Helvetica" w:hAnsi="Helvetica"/>
          <w:lang w:val="en-US"/>
        </w:rPr>
        <w:t xml:space="preserve"> are better at </w:t>
      </w:r>
      <w:r w:rsidRPr="00016C0C">
        <w:rPr>
          <w:rFonts w:ascii="Helvetica" w:hAnsi="Helvetica"/>
          <w:lang w:val="en-US"/>
        </w:rPr>
        <w:t>discriminat</w:t>
      </w:r>
      <w:r>
        <w:rPr>
          <w:rFonts w:ascii="Helvetica" w:hAnsi="Helvetica"/>
          <w:lang w:val="en-US"/>
        </w:rPr>
        <w:t>ing</w:t>
      </w:r>
      <w:r w:rsidRPr="00016C0C">
        <w:rPr>
          <w:rFonts w:ascii="Helvetica" w:hAnsi="Helvetica"/>
          <w:lang w:val="en-US"/>
        </w:rPr>
        <w:t xml:space="preserve"> vegetation types, </w:t>
      </w:r>
      <w:r>
        <w:rPr>
          <w:rFonts w:ascii="Helvetica" w:hAnsi="Helvetica"/>
          <w:lang w:val="en-US"/>
        </w:rPr>
        <w:t>as they</w:t>
      </w:r>
      <w:r w:rsidRPr="00016C0C">
        <w:rPr>
          <w:rFonts w:ascii="Helvetica" w:hAnsi="Helvetica"/>
          <w:lang w:val="en-US"/>
        </w:rPr>
        <w:t xml:space="preserve"> account for complexity of reflectance patterns across the spectrum</w:t>
      </w:r>
      <w:r>
        <w:rPr>
          <w:rFonts w:ascii="Helvetica" w:hAnsi="Helvetica"/>
          <w:lang w:val="en-US"/>
        </w:rPr>
        <w:t xml:space="preserve"> </w:t>
      </w:r>
      <w:r w:rsidRPr="00016C0C">
        <w:rPr>
          <w:rFonts w:ascii="Helvetica" w:hAnsi="Helvetica"/>
          <w:lang w:val="en-US"/>
        </w:rPr>
        <w:t>(cite).</w:t>
      </w:r>
    </w:p>
    <w:p w14:paraId="5C4E4EE8" w14:textId="42E6F889" w:rsidR="001343A0" w:rsidRDefault="00EE013B" w:rsidP="001343A0">
      <w:pPr>
        <w:pStyle w:val="NormalWeb"/>
        <w:rPr>
          <w:rFonts w:ascii="Helvetica" w:hAnsi="Helvetica"/>
          <w:lang w:val="en-US"/>
        </w:rPr>
      </w:pPr>
      <w:r>
        <w:rPr>
          <w:rFonts w:ascii="Helvetica" w:hAnsi="Helvetica"/>
          <w:lang w:val="en-US"/>
        </w:rPr>
        <w:t>Mean reflectance</w:t>
      </w:r>
      <w:r w:rsidR="001343A0">
        <w:rPr>
          <w:rFonts w:ascii="Helvetica" w:hAnsi="Helvetica"/>
          <w:lang w:val="en-US"/>
        </w:rPr>
        <w:t xml:space="preserve"> being a better predictor of vegetation type</w:t>
      </w:r>
      <w:r w:rsidR="001343A0" w:rsidRPr="00491E4D">
        <w:rPr>
          <w:rFonts w:ascii="Helvetica" w:hAnsi="Helvetica"/>
          <w:lang w:val="en-US"/>
        </w:rPr>
        <w:t xml:space="preserve"> is possibly due to measurements being taken during the maximum canopy phenological phase, where vegetation tissue density and structure are most pronounced </w:t>
      </w:r>
      <w:r w:rsidR="001343A0" w:rsidRPr="00491E4D">
        <w:rPr>
          <w:rFonts w:ascii="Helvetica" w:hAnsi="Helvetica"/>
          <w:lang w:val="en-US"/>
        </w:rPr>
        <w:fldChar w:fldCharType="begin"/>
      </w:r>
      <w:r w:rsidR="001343A0">
        <w:rPr>
          <w:rFonts w:ascii="Helvetica" w:hAnsi="Helvetica"/>
          <w:lang w:val="en-US"/>
        </w:rPr>
        <w:instrText xml:space="preserve"> ADDIN ZOTERO_ITEM CSL_CITATION {"citationID":"G2pUnoUQ","properties":{"formattedCitation":"(Bratsch et al., 2016)","plainCitation":"(Bratsch et al., 2016)","noteIndex":0},"citationItems":[{"id":633,"uris":["http://zotero.org/users/local/8RirLiuI/items/L2FF9A9T"],"uri":["http://zotero.org/users/local/8RirLiuI/items/L2FF9A9T"],"itemData":{"id":633,"type":"article-journal","abstract":"Warming in the Arctic has resulted in changes in the distribution and composition of vegetation communities. Many of these changes are occurring at fine spatial scales and at the level of individual species. Broad-band, coarse-scale remote sensing methods are commonly used to assess vegetation changes in the Arctic, and may not be appropriate for detecting these fine-scale changes; however, the use of hyperspectral, high resolution data for assessing vegetation dynamics remains scarce. The aim of this paper is to assess the ability of field spectroscopy to differentiate among four vegetation communities in the Low Arctic of Alaska. Primary data were collected from the North Slope site of Ivotuk, Alaska (68.49°N, 155.74°W) and analyzed using spectrally resampled hyperspectral narrowbands (HNBs). A two-step sparse partial least squares (SPLS) and linear discriminant analysis (LDA) was used for community separation. Results from Ivotuk were then used to predict community membership at five other sites along the Dalton Highway in Arctic Alaska. Overall classification accuracy at Ivotuk ranged from 84%–94% and from 55%–91% for the Dalton Highway test sites. The results of this study suggest that hyperspectral data acquired at the field level, along with the SPLS and LDA methodology, can be used to successfully discriminate among Arctic tundra vegetation communities in Alaska, and present an improvement over broad-band, coarse-scale methods for community classification.","container-title":"Remote Sensing","DOI":"10.3390/rs8010051","issue":"1","language":"en","note":"number: 1\npublisher: Multidisciplinary Digital Publishing Institute","page":"51","source":"www.mdpi.com","title":"Differentiating among Four Arctic Tundra Plant Communities at Ivotuk, Alaska Using Field Spectroscopy","volume":"8","author":[{"family":"Bratsch","given":"Sara N."},{"family":"Epstein","given":"Howard E."},{"family":"Buchhorn","given":"Marcel"},{"family":"Walker","given":"Donald A."}],"issued":{"date-parts":[["2016",1]]}}}],"schema":"https://github.com/citation-style-language/schema/raw/master/csl-citation.json"} </w:instrText>
      </w:r>
      <w:r w:rsidR="001343A0" w:rsidRPr="00491E4D">
        <w:rPr>
          <w:rFonts w:ascii="Helvetica" w:hAnsi="Helvetica"/>
          <w:lang w:val="en-US"/>
        </w:rPr>
        <w:fldChar w:fldCharType="separate"/>
      </w:r>
      <w:r w:rsidR="001343A0" w:rsidRPr="00491E4D">
        <w:rPr>
          <w:rFonts w:ascii="Helvetica" w:hAnsi="Helvetica"/>
          <w:lang w:val="en-US"/>
        </w:rPr>
        <w:t>(Bratsch et al., 2016)</w:t>
      </w:r>
      <w:r w:rsidR="001343A0" w:rsidRPr="00491E4D">
        <w:rPr>
          <w:rFonts w:ascii="Helvetica" w:hAnsi="Helvetica"/>
          <w:lang w:val="en-US"/>
        </w:rPr>
        <w:fldChar w:fldCharType="end"/>
      </w:r>
      <w:r w:rsidR="001343A0" w:rsidRPr="00491E4D">
        <w:rPr>
          <w:rFonts w:ascii="Helvetica" w:hAnsi="Helvetica"/>
          <w:lang w:val="en-US"/>
        </w:rPr>
        <w:t>. As canopy structure and vegetation density predominantly affect (</w:t>
      </w:r>
      <w:r w:rsidR="001343A0">
        <w:rPr>
          <w:rFonts w:ascii="Helvetica" w:hAnsi="Helvetica"/>
          <w:lang w:val="en-US"/>
        </w:rPr>
        <w:t xml:space="preserve">or </w:t>
      </w:r>
      <w:r w:rsidR="001343A0" w:rsidRPr="00491E4D">
        <w:rPr>
          <w:rFonts w:ascii="Helvetica" w:hAnsi="Helvetica"/>
          <w:lang w:val="en-US"/>
        </w:rPr>
        <w:t xml:space="preserve">amplify) reflectance in the NIR and IR regions of the spectrum </w:t>
      </w:r>
      <w:r w:rsidR="001343A0">
        <w:rPr>
          <w:rFonts w:ascii="Helvetica" w:hAnsi="Helvetica"/>
          <w:lang w:val="en-US"/>
        </w:rPr>
        <w:fldChar w:fldCharType="begin"/>
      </w:r>
      <w:r w:rsidR="001343A0">
        <w:rPr>
          <w:rFonts w:ascii="Helvetica" w:hAnsi="Helvetica"/>
          <w:lang w:val="en-US"/>
        </w:rPr>
        <w:instrText xml:space="preserve"> ADDIN ZOTERO_ITEM CSL_CITATION {"citationID":"Umt28kIS","properties":{"formattedCitation":"(Cavender\\uc0\\u8208{}Bares et al., 2017)","plainCitation":"(Cavender‐Bares et al., 2017)","noteIndex":0},"citationItems":[{"id":495,"uris":["http://zotero.org/users/local/8RirLiuI/items/2F4VJI9P"],"uri":["http://zotero.org/users/local/8RirLiuI/items/2F4VJI9P"],"itemData":{"id":495,"type":"article-journal","container-title":"American Journal of Botany","DOI":"10.3732/ajb.1700061","ISSN":"1537-2197","issue":"7","language":"en","page":"966-969","source":"Wiley Online Library","title":"Harnessing plant spectra to integrate the biodiversity sciences across biological and spatial scales","volume":"104","author":[{"family":"Cavender‐Bares","given":"Jeannine"},{"family":"Gamon","given":"John A."},{"family":"Hobbie","given":"Sarah E."},{"family":"Madritch","given":"Michael D."},{"family":"Meireles","given":"José Eduardo"},{"family":"Schweiger","given":"Anna K."},{"family":"Townsend","given":"Philip A."}],"issued":{"date-parts":[["2017"]]}}}],"schema":"https://github.com/citation-style-language/schema/raw/master/csl-citation.json"} </w:instrText>
      </w:r>
      <w:r w:rsidR="001343A0">
        <w:rPr>
          <w:rFonts w:ascii="Helvetica" w:hAnsi="Helvetica"/>
          <w:lang w:val="en-US"/>
        </w:rPr>
        <w:fldChar w:fldCharType="separate"/>
      </w:r>
      <w:r w:rsidR="001343A0" w:rsidRPr="00EC2F2A">
        <w:rPr>
          <w:rFonts w:ascii="Helvetica" w:hAnsi="Helvetica"/>
          <w:lang w:val="en-GB"/>
        </w:rPr>
        <w:t>(Cavender‐Bares et al., 2017)</w:t>
      </w:r>
      <w:r w:rsidR="001343A0">
        <w:rPr>
          <w:rFonts w:ascii="Helvetica" w:hAnsi="Helvetica"/>
          <w:lang w:val="en-US"/>
        </w:rPr>
        <w:fldChar w:fldCharType="end"/>
      </w:r>
      <w:r w:rsidR="001343A0" w:rsidRPr="00491E4D">
        <w:rPr>
          <w:rFonts w:ascii="Helvetica" w:hAnsi="Helvetica"/>
          <w:lang w:val="en-US"/>
        </w:rPr>
        <w:t xml:space="preserve">, spectral differences would be concentrated at only one end of the spectrum. These differences would be expressed in mean reflectance values but are not necessarily captured by spectral diversity. </w:t>
      </w:r>
    </w:p>
    <w:p w14:paraId="4335F744" w14:textId="77777777" w:rsidR="001343A0" w:rsidRPr="00016C0C" w:rsidRDefault="001343A0" w:rsidP="001343A0">
      <w:pPr>
        <w:pStyle w:val="NormalWeb"/>
        <w:rPr>
          <w:rFonts w:ascii="Helvetica" w:hAnsi="Helvetica"/>
          <w:lang w:val="en-US"/>
        </w:rPr>
      </w:pPr>
    </w:p>
    <w:p w14:paraId="085BD581" w14:textId="77777777" w:rsidR="001343A0" w:rsidRPr="008411A2" w:rsidRDefault="001343A0" w:rsidP="001343A0">
      <w:pPr>
        <w:pStyle w:val="NormalWeb"/>
        <w:rPr>
          <w:rFonts w:ascii="Helvetica" w:hAnsi="Helvetica"/>
          <w:i/>
          <w:iCs/>
          <w:lang w:val="en-US"/>
        </w:rPr>
      </w:pPr>
      <w:r w:rsidRPr="008411A2">
        <w:rPr>
          <w:rFonts w:ascii="Helvetica" w:hAnsi="Helvetica"/>
          <w:i/>
          <w:iCs/>
          <w:lang w:val="en-US"/>
        </w:rPr>
        <w:t>Information content-based metrics extract information from the spectral space in a number of ways, for example, by calculating the variance of vegetation reflectance indices (e.g., NDVI) (Carlson et al., 2007; Gould, 2000</w:t>
      </w:r>
      <w:r w:rsidRPr="008411A2">
        <w:rPr>
          <w:rFonts w:ascii="Helvetica" w:hAnsi="Helvetica"/>
          <w:b/>
          <w:bCs/>
          <w:i/>
          <w:iCs/>
          <w:lang w:val="en-US"/>
        </w:rPr>
        <w:t>), the coefficient of variation derived from spectral reflectance (Wang et al., 2016a</w:t>
      </w:r>
      <w:r w:rsidRPr="008411A2">
        <w:rPr>
          <w:rFonts w:ascii="Helvetica" w:hAnsi="Helvetica"/>
          <w:i/>
          <w:iCs/>
          <w:lang w:val="en-US"/>
        </w:rPr>
        <w:t xml:space="preserve">), or the distance from the spectral centroid (Palmer et al., 2002). </w:t>
      </w:r>
      <w:r w:rsidRPr="008411A2">
        <w:rPr>
          <w:rFonts w:ascii="Helvetica" w:hAnsi="Helvetica"/>
          <w:b/>
          <w:bCs/>
          <w:i/>
          <w:iCs/>
          <w:lang w:val="en-US"/>
        </w:rPr>
        <w:t>Alternatively, information content-based metrics can be obtained from patterns in principal component spac</w:t>
      </w:r>
      <w:r w:rsidRPr="008411A2">
        <w:rPr>
          <w:rFonts w:ascii="Helvetica" w:hAnsi="Helvetica"/>
          <w:i/>
          <w:iCs/>
          <w:lang w:val="en-US"/>
        </w:rPr>
        <w:t>e, such as the distance from the centroid (</w:t>
      </w:r>
      <w:proofErr w:type="spellStart"/>
      <w:r w:rsidRPr="008411A2">
        <w:rPr>
          <w:rFonts w:ascii="Helvetica" w:hAnsi="Helvetica"/>
          <w:i/>
          <w:iCs/>
          <w:lang w:val="en-US"/>
        </w:rPr>
        <w:t>Rocchini</w:t>
      </w:r>
      <w:proofErr w:type="spellEnd"/>
      <w:r w:rsidRPr="008411A2">
        <w:rPr>
          <w:rFonts w:ascii="Helvetica" w:hAnsi="Helvetica"/>
          <w:i/>
          <w:iCs/>
          <w:lang w:val="en-US"/>
        </w:rPr>
        <w:t xml:space="preserve">, 2007), which com- pacts spectral information and removes noise and band collinearity (Thompson et al., 2017). </w:t>
      </w:r>
    </w:p>
    <w:p w14:paraId="461A7B9F" w14:textId="77777777" w:rsidR="001343A0" w:rsidRPr="00025112" w:rsidRDefault="001343A0" w:rsidP="001343A0">
      <w:pPr>
        <w:jc w:val="both"/>
        <w:rPr>
          <w:rFonts w:ascii="Helvetica" w:eastAsia="Times New Roman" w:hAnsi="Helvetica" w:cs="Times New Roman"/>
          <w:u w:val="single"/>
          <w:lang w:val="en-US"/>
        </w:rPr>
      </w:pPr>
    </w:p>
    <w:p w14:paraId="010560BA" w14:textId="77777777" w:rsidR="001343A0" w:rsidRDefault="001343A0" w:rsidP="001343A0">
      <w:pPr>
        <w:jc w:val="both"/>
        <w:rPr>
          <w:rFonts w:ascii="Helvetica" w:eastAsia="Times New Roman" w:hAnsi="Helvetica" w:cs="Times New Roman"/>
          <w:lang w:val="en-US"/>
        </w:rPr>
      </w:pPr>
    </w:p>
    <w:p w14:paraId="465C6A81" w14:textId="77777777" w:rsidR="001343A0" w:rsidRPr="00491E4D" w:rsidRDefault="001343A0" w:rsidP="001343A0">
      <w:pPr>
        <w:jc w:val="both"/>
        <w:rPr>
          <w:rFonts w:ascii="Helvetica" w:eastAsia="Times New Roman" w:hAnsi="Helvetica" w:cs="Times New Roman"/>
          <w:lang w:val="en-US"/>
        </w:rPr>
      </w:pPr>
    </w:p>
    <w:p w14:paraId="626EB3C6" w14:textId="77777777" w:rsidR="001343A0" w:rsidRDefault="001343A0" w:rsidP="001343A0">
      <w:pPr>
        <w:jc w:val="both"/>
        <w:rPr>
          <w:rFonts w:ascii="Helvetica" w:eastAsia="Times New Roman" w:hAnsi="Helvetica" w:cs="Times New Roman"/>
          <w:b/>
          <w:bCs/>
          <w:lang w:val="en-US"/>
        </w:rPr>
      </w:pPr>
    </w:p>
    <w:p w14:paraId="4BF3A139" w14:textId="77777777" w:rsidR="001343A0" w:rsidRDefault="001343A0" w:rsidP="001343A0">
      <w:pPr>
        <w:jc w:val="both"/>
        <w:rPr>
          <w:rFonts w:ascii="Helvetica" w:eastAsia="Times New Roman" w:hAnsi="Helvetica" w:cs="Times New Roman"/>
          <w:b/>
          <w:bCs/>
          <w:lang w:val="en-US"/>
        </w:rPr>
      </w:pPr>
    </w:p>
    <w:p w14:paraId="5C7CEFEE" w14:textId="77777777" w:rsidR="001343A0" w:rsidRPr="00025112" w:rsidRDefault="001343A0" w:rsidP="001343A0">
      <w:pPr>
        <w:jc w:val="both"/>
        <w:rPr>
          <w:rFonts w:ascii="Helvetica" w:eastAsia="Times New Roman" w:hAnsi="Helvetica" w:cs="Times New Roman"/>
          <w:b/>
          <w:bCs/>
          <w:lang w:val="en-US"/>
        </w:rPr>
      </w:pPr>
    </w:p>
    <w:p w14:paraId="400D70B3" w14:textId="77777777" w:rsidR="001343A0" w:rsidRPr="00491E4D" w:rsidRDefault="001343A0" w:rsidP="001343A0">
      <w:pPr>
        <w:jc w:val="both"/>
        <w:rPr>
          <w:rFonts w:ascii="Helvetica" w:eastAsia="Times New Roman" w:hAnsi="Helvetica" w:cs="Times New Roman"/>
          <w:lang w:val="en-US"/>
        </w:rPr>
      </w:pPr>
      <w:r w:rsidRPr="00491E4D">
        <w:rPr>
          <w:rFonts w:ascii="Helvetica" w:eastAsia="Times New Roman" w:hAnsi="Helvetica" w:cs="Times New Roman"/>
          <w:lang w:val="en-US"/>
        </w:rPr>
        <w:t xml:space="preserve">While vegetation type identification though spectral signatures </w:t>
      </w:r>
      <w:proofErr w:type="gramStart"/>
      <w:r w:rsidRPr="00491E4D">
        <w:rPr>
          <w:rFonts w:ascii="Helvetica" w:eastAsia="Times New Roman" w:hAnsi="Helvetica" w:cs="Times New Roman"/>
          <w:lang w:val="en-US"/>
        </w:rPr>
        <w:t>was</w:t>
      </w:r>
      <w:proofErr w:type="gramEnd"/>
      <w:r w:rsidRPr="00491E4D">
        <w:rPr>
          <w:rFonts w:ascii="Helvetica" w:eastAsia="Times New Roman" w:hAnsi="Helvetica" w:cs="Times New Roman"/>
          <w:lang w:val="en-US"/>
        </w:rPr>
        <w:t xml:space="preserve"> possible, my results highlight the complex </w:t>
      </w:r>
    </w:p>
    <w:p w14:paraId="5EA96ACD" w14:textId="77777777" w:rsidR="001343A0" w:rsidRPr="00491E4D" w:rsidRDefault="001343A0" w:rsidP="001343A0">
      <w:pPr>
        <w:jc w:val="both"/>
        <w:rPr>
          <w:rFonts w:ascii="Helvetica" w:eastAsia="Times New Roman" w:hAnsi="Helvetica" w:cs="Times New Roman"/>
          <w:lang w:val="en-US"/>
        </w:rPr>
      </w:pPr>
    </w:p>
    <w:p w14:paraId="24732A45" w14:textId="77777777" w:rsidR="001343A0" w:rsidRPr="00491E4D" w:rsidRDefault="001343A0" w:rsidP="001343A0">
      <w:pPr>
        <w:jc w:val="both"/>
        <w:rPr>
          <w:rFonts w:ascii="Helvetica" w:eastAsia="Times New Roman" w:hAnsi="Helvetica" w:cs="Times New Roman"/>
          <w:lang w:val="en-US"/>
        </w:rPr>
      </w:pPr>
    </w:p>
    <w:p w14:paraId="71294CD7" w14:textId="77777777" w:rsidR="001343A0" w:rsidRPr="00491E4D" w:rsidRDefault="001343A0" w:rsidP="001343A0">
      <w:pPr>
        <w:jc w:val="both"/>
        <w:rPr>
          <w:rFonts w:ascii="URWPalladioL" w:hAnsi="URWPalladioL"/>
          <w:sz w:val="20"/>
          <w:szCs w:val="20"/>
          <w:lang w:val="en-US"/>
        </w:rPr>
      </w:pPr>
      <w:r w:rsidRPr="00491E4D">
        <w:rPr>
          <w:rFonts w:ascii="Helvetica" w:eastAsia="Times New Roman" w:hAnsi="Helvetica" w:cs="Times New Roman"/>
          <w:lang w:val="en-US"/>
        </w:rPr>
        <w:t xml:space="preserve">I predict that spectral diversity will have higher correspondence with vegetation types, as it captures the spectral complexity within each vegetation type </w:t>
      </w:r>
      <w:r w:rsidRPr="00491E4D">
        <w:rPr>
          <w:rFonts w:ascii="Helvetica" w:eastAsia="Times New Roman" w:hAnsi="Helvetica" w:cs="Times New Roman"/>
          <w:lang w:val="en-US"/>
        </w:rPr>
        <w:fldChar w:fldCharType="begin"/>
      </w:r>
      <w:r w:rsidRPr="00491E4D">
        <w:rPr>
          <w:rFonts w:ascii="Helvetica" w:eastAsia="Times New Roman" w:hAnsi="Helvetica" w:cs="Times New Roman"/>
          <w:lang w:val="en-US"/>
        </w:rPr>
        <w:instrText xml:space="preserve"> ADDIN ZOTERO_ITEM CSL_CITATION {"citationID":"BAqVYn04","properties":{"formattedCitation":"(Wang, Gamon, Schweiger, et al., 2018)","plainCitation":"(Wang, Gamon, Schweiger, et al., 2018)","dontUpdate":true,"noteIndex":0},"citationItems":[{"id":508,"uris":["http://zotero.org/users/local/8RirLiuI/items/4Q9XUCYU"],"uri":["http://zotero.org/users/local/8RirLiuI/items/4Q9XUCYU"],"itemData":{"id":508,"type":"article-journal","abstract":"While remote sensing has increasingly been applied to estimate α biodiversity directly through optical diversity, there is a need to better understand the mechanisms behind the optical diversity-biodiversity relationship. Here, we examined the relative contributions of species richness, evenness, and composition to the spectral reflectance, and consider factors confounding the remote estimation of species diversity in a prairie ecosystem experiment at Cedar Creek Ecosystem Science Reserve, Minnesota. We collected hyperspectral reflectance of 16 prairie species using a tram-mounted imaging spectrometer, and a full-range field spectrometer with a leaf clip, and simulated plot-level images from both instruments with different species richness, evenness and composition. Two optical diversity metrics were explored: the coefficient of variation (CV) of spectral reflectance in space and classified species derived from Partial Least Squares Discriminant Analysis (PLS-DA), a spectral classification method. Both optical diversity metrics (CV and PLS-DA classified species) were affected by species richness and evenness. Diversity metrics that combined species richness and evenness together (e.g. Shannon's index) were more strongly correlated with optical diversity than either metric alone. Image-derived data were influenced by both leaf traits and canopy structure and showed larger spectral variability than leaf clip data, indicating that sampling methods influence optical diversity. Leaf and canopy traits both contributed to optical diversity, sometimes in complex or contradictory ways. Large within-species variation sometimes confounded biodiversity estimation from optical diversity, and a single species markedly altered the optical-biodiversity relationship. Biodiversity estimation from CV was strongly influenced by soil background, while estimation from PLS-DA classified species was not sensitive to soil background. These findings are consistent with recent empirical studies and demonstrate that modeling approaches can be used to explore effects of spatial scale and guide regional studies of biodiversity estimation using high spatial and spectral resolution remote sensing.","container-title":"Remote Sensing of Environment","DOI":"10.1016/j.rse.2018.04.010","ISSN":"0034-4257","journalAbbreviation":"Remote Sensing of Environment","language":"en","page":"218-228","source":"ScienceDirect","title":"Influence of species richness, evenness, and composition on optical diversity: A simulation study","title-short":"Influence of species richness, evenness, and composition on optical diversity","volume":"211","author":[{"family":"Wang","given":"Ran"},{"family":"Gamon","given":"John A."},{"family":"Schweiger","given":"Anna K."},{"family":"Cavender-Bares","given":"Jeannine"},{"family":"Townsend","given":"Philip A."},{"family":"Zygielbaum","given":"Arthur I."},{"family":"Kothari","given":"Shan"}],"issued":{"date-parts":[["2018",6,15]]}}}],"schema":"https://github.com/citation-style-language/schema/raw/master/csl-citation.json"} </w:instrText>
      </w:r>
      <w:r w:rsidRPr="00491E4D">
        <w:rPr>
          <w:rFonts w:ascii="Helvetica" w:eastAsia="Times New Roman" w:hAnsi="Helvetica" w:cs="Times New Roman"/>
          <w:lang w:val="en-US"/>
        </w:rPr>
        <w:fldChar w:fldCharType="separate"/>
      </w:r>
      <w:r w:rsidRPr="00491E4D">
        <w:rPr>
          <w:rFonts w:ascii="Helvetica" w:eastAsia="Times New Roman" w:hAnsi="Helvetica" w:cs="Times New Roman"/>
          <w:lang w:val="en-US"/>
        </w:rPr>
        <w:t>(Wang et al., 2018)</w:t>
      </w:r>
      <w:r w:rsidRPr="00491E4D">
        <w:rPr>
          <w:rFonts w:ascii="Helvetica" w:eastAsia="Times New Roman" w:hAnsi="Helvetica" w:cs="Times New Roman"/>
          <w:lang w:val="en-US"/>
        </w:rPr>
        <w:fldChar w:fldCharType="end"/>
      </w:r>
      <w:r w:rsidRPr="00491E4D">
        <w:rPr>
          <w:rFonts w:ascii="Helvetica" w:eastAsia="Times New Roman" w:hAnsi="Helvetica" w:cs="Times New Roman"/>
          <w:lang w:val="en-US"/>
        </w:rPr>
        <w:t xml:space="preserve">. If spectral diversity has a higher correspondence with vegetation types, </w:t>
      </w:r>
      <w:proofErr w:type="gramStart"/>
      <w:ins w:id="10" w:author="SCHNEIDEREIT Shawn" w:date="2020-03-14T09:44:00Z">
        <w:r w:rsidRPr="00491E4D">
          <w:rPr>
            <w:rFonts w:ascii="Helvetica" w:eastAsia="Times New Roman" w:hAnsi="Helvetica" w:cs="Times New Roman"/>
            <w:lang w:val="en-US"/>
          </w:rPr>
          <w:t xml:space="preserve">this </w:t>
        </w:r>
      </w:ins>
      <w:r w:rsidRPr="00491E4D">
        <w:rPr>
          <w:rFonts w:ascii="Helvetica" w:eastAsia="Times New Roman" w:hAnsi="Helvetica" w:cs="Times New Roman"/>
          <w:lang w:val="en-US"/>
        </w:rPr>
        <w:t xml:space="preserve"> mean</w:t>
      </w:r>
      <w:ins w:id="11" w:author="SCHNEIDEREIT Shawn" w:date="2020-03-14T09:45:00Z">
        <w:r w:rsidRPr="00491E4D">
          <w:rPr>
            <w:rFonts w:ascii="Helvetica" w:eastAsia="Times New Roman" w:hAnsi="Helvetica" w:cs="Times New Roman"/>
            <w:lang w:val="en-US"/>
          </w:rPr>
          <w:t>s</w:t>
        </w:r>
      </w:ins>
      <w:proofErr w:type="gramEnd"/>
      <w:r w:rsidRPr="00491E4D">
        <w:rPr>
          <w:rFonts w:ascii="Helvetica" w:eastAsia="Times New Roman" w:hAnsi="Helvetica" w:cs="Times New Roman"/>
          <w:lang w:val="en-US"/>
        </w:rPr>
        <w:t xml:space="preserve"> that the vegetation types discriminate based on overall spectral diversity, which is variable at all spectral regions and is influenced by compositional differences, such as biological, functional, and phylogenetic diversity.</w:t>
      </w:r>
      <w:r w:rsidRPr="00491E4D">
        <w:rPr>
          <w:rFonts w:ascii="URWPalladioL" w:hAnsi="URWPalladioL"/>
          <w:sz w:val="20"/>
          <w:szCs w:val="20"/>
          <w:lang w:val="en-US"/>
        </w:rPr>
        <w:t xml:space="preserve"> </w:t>
      </w:r>
    </w:p>
    <w:p w14:paraId="5875C1A6" w14:textId="77777777" w:rsidR="001343A0" w:rsidRPr="00491E4D" w:rsidRDefault="001343A0" w:rsidP="001343A0">
      <w:pPr>
        <w:jc w:val="both"/>
        <w:rPr>
          <w:rFonts w:ascii="URWPalladioL" w:hAnsi="URWPalladioL"/>
          <w:sz w:val="20"/>
          <w:szCs w:val="20"/>
          <w:lang w:val="en-US"/>
        </w:rPr>
      </w:pPr>
    </w:p>
    <w:p w14:paraId="3892ECB9" w14:textId="7FB0A09D" w:rsidR="001343A0" w:rsidRPr="00491E4D" w:rsidRDefault="001343A0" w:rsidP="001343A0">
      <w:pPr>
        <w:jc w:val="both"/>
        <w:rPr>
          <w:rFonts w:ascii="URWPalladioL" w:hAnsi="URWPalladioL"/>
          <w:sz w:val="20"/>
          <w:szCs w:val="20"/>
          <w:lang w:val="en-US"/>
        </w:rPr>
      </w:pPr>
      <w:r w:rsidRPr="00491E4D">
        <w:rPr>
          <w:rFonts w:ascii="URWPalladioL" w:hAnsi="URWPalladioL"/>
          <w:sz w:val="20"/>
          <w:szCs w:val="20"/>
          <w:highlight w:val="yellow"/>
          <w:lang w:val="en-US"/>
        </w:rPr>
        <w:t xml:space="preserve">Note that </w:t>
      </w:r>
      <w:r w:rsidR="00EE013B">
        <w:rPr>
          <w:rFonts w:ascii="URWPalladioL" w:hAnsi="URWPalladioL"/>
          <w:sz w:val="20"/>
          <w:szCs w:val="20"/>
          <w:highlight w:val="yellow"/>
          <w:lang w:val="en-US"/>
        </w:rPr>
        <w:t>mean reflectance</w:t>
      </w:r>
      <w:r w:rsidRPr="00491E4D">
        <w:rPr>
          <w:rFonts w:ascii="URWPalladioL" w:hAnsi="URWPalladioL"/>
          <w:sz w:val="20"/>
          <w:szCs w:val="20"/>
          <w:highlight w:val="yellow"/>
          <w:lang w:val="en-US"/>
        </w:rPr>
        <w:t xml:space="preserve"> is not a great indicator, </w:t>
      </w:r>
      <w:proofErr w:type="spellStart"/>
      <w:r w:rsidRPr="00491E4D">
        <w:rPr>
          <w:rFonts w:ascii="URWPalladioL" w:hAnsi="URWPalladioL"/>
          <w:sz w:val="20"/>
          <w:szCs w:val="20"/>
          <w:highlight w:val="yellow"/>
          <w:lang w:val="en-US"/>
        </w:rPr>
        <w:t>espically</w:t>
      </w:r>
      <w:proofErr w:type="spellEnd"/>
      <w:r w:rsidRPr="00491E4D">
        <w:rPr>
          <w:rFonts w:ascii="URWPalladioL" w:hAnsi="URWPalladioL"/>
          <w:sz w:val="20"/>
          <w:szCs w:val="20"/>
          <w:highlight w:val="yellow"/>
          <w:lang w:val="en-US"/>
        </w:rPr>
        <w:t xml:space="preserve"> as you begin to consider more veg types, as differences as only </w:t>
      </w:r>
      <w:proofErr w:type="spellStart"/>
      <w:r w:rsidRPr="00491E4D">
        <w:rPr>
          <w:rFonts w:ascii="URWPalladioL" w:hAnsi="URWPalladioL"/>
          <w:sz w:val="20"/>
          <w:szCs w:val="20"/>
          <w:highlight w:val="yellow"/>
          <w:lang w:val="en-US"/>
        </w:rPr>
        <w:t>dectectle</w:t>
      </w:r>
      <w:proofErr w:type="spellEnd"/>
      <w:r w:rsidRPr="00491E4D">
        <w:rPr>
          <w:rFonts w:ascii="URWPalladioL" w:hAnsi="URWPalladioL"/>
          <w:sz w:val="20"/>
          <w:szCs w:val="20"/>
          <w:highlight w:val="yellow"/>
          <w:lang w:val="en-US"/>
        </w:rPr>
        <w:t xml:space="preserve"> if </w:t>
      </w:r>
      <w:proofErr w:type="spellStart"/>
      <w:r w:rsidRPr="00491E4D">
        <w:rPr>
          <w:rFonts w:ascii="URWPalladioL" w:hAnsi="URWPalladioL"/>
          <w:sz w:val="20"/>
          <w:szCs w:val="20"/>
          <w:highlight w:val="yellow"/>
          <w:lang w:val="en-US"/>
        </w:rPr>
        <w:t>varation</w:t>
      </w:r>
      <w:proofErr w:type="spellEnd"/>
      <w:r w:rsidRPr="00491E4D">
        <w:rPr>
          <w:rFonts w:ascii="URWPalladioL" w:hAnsi="URWPalladioL"/>
          <w:sz w:val="20"/>
          <w:szCs w:val="20"/>
          <w:highlight w:val="yellow"/>
          <w:lang w:val="en-US"/>
        </w:rPr>
        <w:t xml:space="preserve"> occurs at one end of the </w:t>
      </w:r>
      <w:proofErr w:type="spellStart"/>
      <w:r w:rsidRPr="00491E4D">
        <w:rPr>
          <w:rFonts w:ascii="URWPalladioL" w:hAnsi="URWPalladioL"/>
          <w:sz w:val="20"/>
          <w:szCs w:val="20"/>
          <w:highlight w:val="yellow"/>
          <w:lang w:val="en-US"/>
        </w:rPr>
        <w:t>specure</w:t>
      </w:r>
      <w:proofErr w:type="spellEnd"/>
      <w:r w:rsidRPr="00491E4D">
        <w:rPr>
          <w:rFonts w:ascii="URWPalladioL" w:hAnsi="URWPalladioL"/>
          <w:sz w:val="20"/>
          <w:szCs w:val="20"/>
          <w:highlight w:val="yellow"/>
          <w:lang w:val="en-US"/>
        </w:rPr>
        <w:t>. Not high and low or somewhere more central.</w:t>
      </w:r>
      <w:r w:rsidRPr="00491E4D">
        <w:rPr>
          <w:rFonts w:ascii="URWPalladioL" w:hAnsi="URWPalladioL"/>
          <w:sz w:val="20"/>
          <w:szCs w:val="20"/>
          <w:lang w:val="en-US"/>
        </w:rPr>
        <w:t xml:space="preserve"> </w:t>
      </w:r>
    </w:p>
    <w:p w14:paraId="779052DD" w14:textId="20141B74" w:rsidR="001343A0" w:rsidRPr="00491E4D" w:rsidRDefault="001343A0" w:rsidP="001343A0">
      <w:pPr>
        <w:jc w:val="both"/>
        <w:rPr>
          <w:rFonts w:ascii="Helvetica" w:eastAsia="Times New Roman" w:hAnsi="Helvetica" w:cs="Times New Roman"/>
          <w:lang w:val="en-US"/>
        </w:rPr>
      </w:pPr>
      <w:r w:rsidRPr="00491E4D">
        <w:rPr>
          <w:rFonts w:ascii="Helvetica" w:eastAsia="Times New Roman" w:hAnsi="Helvetica" w:cs="Times New Roman"/>
          <w:lang w:val="en-US"/>
        </w:rPr>
        <w:t>If the mean of spectral signatures has greater correspondence with vegetation type, this indicates that</w:t>
      </w:r>
      <w:ins w:id="12" w:author="SCHNEIDEREIT Shawn" w:date="2020-03-14T09:41:00Z">
        <w:r w:rsidRPr="00491E4D">
          <w:rPr>
            <w:rFonts w:ascii="Helvetica" w:eastAsia="Times New Roman" w:hAnsi="Helvetica" w:cs="Times New Roman"/>
            <w:lang w:val="en-US"/>
          </w:rPr>
          <w:t xml:space="preserve"> the spectral complexity of a</w:t>
        </w:r>
      </w:ins>
      <w:r w:rsidRPr="00491E4D">
        <w:rPr>
          <w:rFonts w:ascii="Helvetica" w:eastAsia="Times New Roman" w:hAnsi="Helvetica" w:cs="Times New Roman"/>
          <w:lang w:val="en-US"/>
        </w:rPr>
        <w:t xml:space="preserve"> vegetation type is less important than between-type differences in spectral signatures. These differences would relate to course optical differences at specific spectral regions, resultant </w:t>
      </w:r>
      <w:ins w:id="13" w:author="Fred Schneidereit" w:date="2020-03-13T09:08:00Z">
        <w:r w:rsidRPr="00491E4D">
          <w:rPr>
            <w:rFonts w:ascii="Helvetica" w:eastAsia="Times New Roman" w:hAnsi="Helvetica" w:cs="Times New Roman"/>
            <w:lang w:val="en-US"/>
          </w:rPr>
          <w:t xml:space="preserve">from </w:t>
        </w:r>
      </w:ins>
      <w:r w:rsidRPr="00491E4D">
        <w:rPr>
          <w:rFonts w:ascii="Helvetica" w:eastAsia="Times New Roman" w:hAnsi="Helvetica" w:cs="Times New Roman"/>
          <w:lang w:val="en-US"/>
        </w:rPr>
        <w:t xml:space="preserve">a limited number of structural or chemical differences. </w:t>
      </w:r>
      <w:r w:rsidRPr="00491E4D">
        <w:rPr>
          <w:rFonts w:ascii="Helvetica" w:eastAsia="Times New Roman" w:hAnsi="Helvetica" w:cs="Times New Roman"/>
          <w:highlight w:val="yellow"/>
          <w:lang w:val="en-US"/>
        </w:rPr>
        <w:t xml:space="preserve">The correspondence between </w:t>
      </w:r>
      <w:r w:rsidR="00EE013B">
        <w:rPr>
          <w:rFonts w:ascii="Helvetica" w:eastAsia="Times New Roman" w:hAnsi="Helvetica" w:cs="Times New Roman"/>
          <w:highlight w:val="yellow"/>
          <w:lang w:val="en-US"/>
        </w:rPr>
        <w:t>mean reflectance</w:t>
      </w:r>
      <w:r w:rsidRPr="00491E4D">
        <w:rPr>
          <w:rFonts w:ascii="Helvetica" w:eastAsia="Times New Roman" w:hAnsi="Helvetica" w:cs="Times New Roman"/>
          <w:highlight w:val="yellow"/>
          <w:lang w:val="en-US"/>
        </w:rPr>
        <w:t xml:space="preserve"> </w:t>
      </w:r>
      <w:r w:rsidRPr="00491E4D">
        <w:rPr>
          <w:rFonts w:ascii="Helvetica" w:eastAsia="Times New Roman" w:hAnsi="Helvetica" w:cs="Times New Roman"/>
          <w:highlight w:val="yellow"/>
          <w:lang w:val="en-US"/>
        </w:rPr>
        <w:lastRenderedPageBreak/>
        <w:t>and vegetation type is likely to be limited by spectral differences not being concentrated a one region of the spectrum. Spectral differences occurring at both low and high wavelengths, overall result in a</w:t>
      </w:r>
      <w:ins w:id="14" w:author="Fred Schneidereit" w:date="2020-03-13T09:08:00Z">
        <w:r w:rsidRPr="00491E4D">
          <w:rPr>
            <w:rFonts w:ascii="Helvetica" w:eastAsia="Times New Roman" w:hAnsi="Helvetica" w:cs="Times New Roman"/>
            <w:highlight w:val="yellow"/>
            <w:lang w:val="en-US"/>
          </w:rPr>
          <w:t>n</w:t>
        </w:r>
      </w:ins>
      <w:r w:rsidRPr="00491E4D">
        <w:rPr>
          <w:rFonts w:ascii="Helvetica" w:eastAsia="Times New Roman" w:hAnsi="Helvetica" w:cs="Times New Roman"/>
          <w:highlight w:val="yellow"/>
          <w:lang w:val="en-US"/>
        </w:rPr>
        <w:t xml:space="preserve"> </w:t>
      </w:r>
      <w:ins w:id="15" w:author="Fred Schneidereit" w:date="2020-03-13T09:09:00Z">
        <w:r w:rsidRPr="00491E4D">
          <w:rPr>
            <w:rFonts w:ascii="Helvetica" w:eastAsia="Times New Roman" w:hAnsi="Helvetica" w:cs="Times New Roman"/>
            <w:highlight w:val="yellow"/>
            <w:lang w:val="en-US"/>
          </w:rPr>
          <w:t>in-between</w:t>
        </w:r>
      </w:ins>
      <w:r w:rsidRPr="00491E4D">
        <w:rPr>
          <w:rFonts w:ascii="Helvetica" w:eastAsia="Times New Roman" w:hAnsi="Helvetica" w:cs="Times New Roman"/>
          <w:highlight w:val="yellow"/>
          <w:lang w:val="en-US"/>
        </w:rPr>
        <w:t xml:space="preserve"> </w:t>
      </w:r>
      <w:r w:rsidR="00EE013B">
        <w:rPr>
          <w:rFonts w:ascii="Helvetica" w:eastAsia="Times New Roman" w:hAnsi="Helvetica" w:cs="Times New Roman"/>
          <w:highlight w:val="yellow"/>
          <w:lang w:val="en-US"/>
        </w:rPr>
        <w:t>mean reflectance</w:t>
      </w:r>
      <w:r w:rsidRPr="00491E4D">
        <w:rPr>
          <w:rFonts w:ascii="Helvetica" w:eastAsia="Times New Roman" w:hAnsi="Helvetica" w:cs="Times New Roman"/>
          <w:highlight w:val="yellow"/>
          <w:lang w:val="en-US"/>
        </w:rPr>
        <w:t xml:space="preserve"> that </w:t>
      </w:r>
      <w:ins w:id="16" w:author="Fred Schneidereit" w:date="2020-03-13T09:09:00Z">
        <w:r w:rsidRPr="00491E4D">
          <w:rPr>
            <w:rFonts w:ascii="Helvetica" w:eastAsia="Times New Roman" w:hAnsi="Helvetica" w:cs="Times New Roman"/>
            <w:highlight w:val="yellow"/>
            <w:lang w:val="en-US"/>
          </w:rPr>
          <w:t xml:space="preserve">is </w:t>
        </w:r>
      </w:ins>
      <w:r w:rsidRPr="00491E4D">
        <w:rPr>
          <w:rFonts w:ascii="Helvetica" w:eastAsia="Times New Roman" w:hAnsi="Helvetica" w:cs="Times New Roman"/>
          <w:highlight w:val="yellow"/>
          <w:lang w:val="en-US"/>
        </w:rPr>
        <w:t>similar and does not account for internal spectral complexity.</w:t>
      </w:r>
      <w:r w:rsidRPr="00491E4D">
        <w:rPr>
          <w:rFonts w:ascii="Helvetica" w:eastAsia="Times New Roman" w:hAnsi="Helvetica" w:cs="Times New Roman"/>
          <w:lang w:val="en-US"/>
        </w:rPr>
        <w:t xml:space="preserve"> </w:t>
      </w:r>
    </w:p>
    <w:p w14:paraId="76C7EA6F" w14:textId="77777777" w:rsidR="001343A0" w:rsidRPr="00491E4D" w:rsidRDefault="001343A0" w:rsidP="001343A0">
      <w:pPr>
        <w:jc w:val="both"/>
        <w:rPr>
          <w:rFonts w:ascii="Helvetica" w:eastAsia="Times New Roman" w:hAnsi="Helvetica" w:cs="Times New Roman"/>
          <w:lang w:val="en-US"/>
        </w:rPr>
      </w:pPr>
    </w:p>
    <w:p w14:paraId="6E7991CB" w14:textId="77777777" w:rsidR="001343A0" w:rsidRPr="00491E4D" w:rsidRDefault="001343A0" w:rsidP="001343A0">
      <w:pPr>
        <w:pStyle w:val="NormalWeb"/>
        <w:rPr>
          <w:lang w:val="en-US"/>
        </w:rPr>
      </w:pPr>
      <w:r w:rsidRPr="00491E4D">
        <w:rPr>
          <w:rFonts w:ascii="TimesNewRomanPSMT" w:hAnsi="TimesNewRomanPSMT"/>
          <w:lang w:val="en-US"/>
        </w:rPr>
        <w:t xml:space="preserve">The observed </w:t>
      </w:r>
      <w:proofErr w:type="spellStart"/>
      <w:r w:rsidRPr="00491E4D">
        <w:rPr>
          <w:rFonts w:ascii="TimesNewRomanPSMT" w:hAnsi="TimesNewRomanPSMT"/>
          <w:lang w:val="en-US"/>
        </w:rPr>
        <w:t>discrimi</w:t>
      </w:r>
      <w:proofErr w:type="spellEnd"/>
      <w:r w:rsidRPr="00491E4D">
        <w:rPr>
          <w:rFonts w:ascii="TimesNewRomanPSMT" w:hAnsi="TimesNewRomanPSMT"/>
          <w:lang w:val="en-US"/>
        </w:rPr>
        <w:t xml:space="preserve">- </w:t>
      </w:r>
      <w:proofErr w:type="spellStart"/>
      <w:r w:rsidRPr="00491E4D">
        <w:rPr>
          <w:rFonts w:ascii="TimesNewRomanPSMT" w:hAnsi="TimesNewRomanPSMT"/>
          <w:lang w:val="en-US"/>
        </w:rPr>
        <w:t>nability</w:t>
      </w:r>
      <w:proofErr w:type="spellEnd"/>
      <w:r w:rsidRPr="00491E4D">
        <w:rPr>
          <w:rFonts w:ascii="TimesNewRomanPSMT" w:hAnsi="TimesNewRomanPSMT"/>
          <w:lang w:val="en-US"/>
        </w:rPr>
        <w:t xml:space="preserve"> of the senescence phenological phase could be explained by a combination of over- all lower variability in reflectance and/or comparable or greater differences in mean </w:t>
      </w:r>
      <w:proofErr w:type="spellStart"/>
      <w:r w:rsidRPr="00491E4D">
        <w:rPr>
          <w:rFonts w:ascii="TimesNewRomanPSMT" w:hAnsi="TimesNewRomanPSMT"/>
          <w:lang w:val="en-US"/>
        </w:rPr>
        <w:t>reflec</w:t>
      </w:r>
      <w:proofErr w:type="spellEnd"/>
      <w:r w:rsidRPr="00491E4D">
        <w:rPr>
          <w:rFonts w:ascii="TimesNewRomanPSMT" w:hAnsi="TimesNewRomanPSMT"/>
          <w:lang w:val="en-US"/>
        </w:rPr>
        <w:t xml:space="preserve">- </w:t>
      </w:r>
      <w:proofErr w:type="spellStart"/>
      <w:r w:rsidRPr="00491E4D">
        <w:rPr>
          <w:rFonts w:ascii="TimesNewRomanPSMT" w:hAnsi="TimesNewRomanPSMT"/>
          <w:lang w:val="en-US"/>
        </w:rPr>
        <w:t>tance</w:t>
      </w:r>
      <w:proofErr w:type="spellEnd"/>
      <w:r w:rsidRPr="00491E4D">
        <w:rPr>
          <w:rFonts w:ascii="TimesNewRomanPSMT" w:hAnsi="TimesNewRomanPSMT"/>
          <w:lang w:val="en-US"/>
        </w:rPr>
        <w:t xml:space="preserve"> boosting the differentiability of these three communities from the other communities in comparison to leaf-out and maximum canopy (Table 2–4, Figure 2–3</w:t>
      </w:r>
      <w:r w:rsidRPr="00491E4D">
        <w:rPr>
          <w:rFonts w:ascii="TimesNewRomanPSMT" w:hAnsi="TimesNewRomanPSMT"/>
          <w:b/>
          <w:bCs/>
          <w:lang w:val="en-US"/>
        </w:rPr>
        <w:t xml:space="preserve">). Previous </w:t>
      </w:r>
      <w:proofErr w:type="spellStart"/>
      <w:r w:rsidRPr="00491E4D">
        <w:rPr>
          <w:rFonts w:ascii="TimesNewRomanPSMT" w:hAnsi="TimesNewRomanPSMT"/>
          <w:b/>
          <w:bCs/>
          <w:lang w:val="en-US"/>
        </w:rPr>
        <w:t>charac</w:t>
      </w:r>
      <w:proofErr w:type="spellEnd"/>
      <w:r w:rsidRPr="00491E4D">
        <w:rPr>
          <w:rFonts w:ascii="TimesNewRomanPSMT" w:hAnsi="TimesNewRomanPSMT"/>
          <w:b/>
          <w:bCs/>
          <w:lang w:val="en-US"/>
        </w:rPr>
        <w:t xml:space="preserve">- </w:t>
      </w:r>
      <w:proofErr w:type="spellStart"/>
      <w:r w:rsidRPr="00491E4D">
        <w:rPr>
          <w:rFonts w:ascii="TimesNewRomanPSMT" w:hAnsi="TimesNewRomanPSMT"/>
          <w:b/>
          <w:bCs/>
          <w:lang w:val="en-US"/>
        </w:rPr>
        <w:t>terizations</w:t>
      </w:r>
      <w:proofErr w:type="spellEnd"/>
      <w:r w:rsidRPr="00491E4D">
        <w:rPr>
          <w:rFonts w:ascii="TimesNewRomanPSMT" w:hAnsi="TimesNewRomanPSMT"/>
          <w:b/>
          <w:bCs/>
          <w:lang w:val="en-US"/>
        </w:rPr>
        <w:t xml:space="preserve"> of Arctic vegetation community reflectance spectra have suggested that distinct communities are spectrally more similar outside of the peak growing season but have not explicitly explored the influence or trade-off of accompanying spectral variability observed in the late season (</w:t>
      </w:r>
      <w:proofErr w:type="spellStart"/>
      <w:r w:rsidRPr="00491E4D">
        <w:rPr>
          <w:rFonts w:ascii="TimesNewRomanPSMT" w:hAnsi="TimesNewRomanPSMT"/>
          <w:b/>
          <w:bCs/>
          <w:lang w:val="en-US"/>
        </w:rPr>
        <w:t>Bratsch</w:t>
      </w:r>
      <w:proofErr w:type="spellEnd"/>
      <w:r w:rsidRPr="00491E4D">
        <w:rPr>
          <w:rFonts w:ascii="TimesNewRomanPSMT" w:hAnsi="TimesNewRomanPSMT"/>
          <w:b/>
          <w:bCs/>
          <w:lang w:val="en-US"/>
        </w:rPr>
        <w:t xml:space="preserve"> et al., 2016; </w:t>
      </w:r>
      <w:proofErr w:type="spellStart"/>
      <w:r w:rsidRPr="00491E4D">
        <w:rPr>
          <w:rFonts w:ascii="TimesNewRomanPSMT" w:hAnsi="TimesNewRomanPSMT"/>
          <w:b/>
          <w:bCs/>
          <w:lang w:val="en-US"/>
        </w:rPr>
        <w:t>Buchhorn</w:t>
      </w:r>
      <w:proofErr w:type="spellEnd"/>
      <w:r w:rsidRPr="00491E4D">
        <w:rPr>
          <w:rFonts w:ascii="TimesNewRomanPSMT" w:hAnsi="TimesNewRomanPSMT"/>
          <w:b/>
          <w:bCs/>
          <w:lang w:val="en-US"/>
        </w:rPr>
        <w:t xml:space="preserve"> et al., 2013).</w:t>
      </w:r>
      <w:r w:rsidRPr="00491E4D">
        <w:rPr>
          <w:rFonts w:ascii="TimesNewRomanPSMT" w:hAnsi="TimesNewRomanPSMT"/>
          <w:lang w:val="en-US"/>
        </w:rPr>
        <w:t xml:space="preserve"> To date, the late season represents a relatively unexplored phenological phase spectrally, and this paper shows that it has potential given the relatively low ISI values in the visible and red-edge spectrum, providing independence from the litter and water-sensitive NIR plateau for </w:t>
      </w:r>
      <w:proofErr w:type="spellStart"/>
      <w:r w:rsidRPr="00491E4D">
        <w:rPr>
          <w:rFonts w:ascii="TimesNewRomanPSMT" w:hAnsi="TimesNewRomanPSMT"/>
          <w:lang w:val="en-US"/>
        </w:rPr>
        <w:t>characteriza</w:t>
      </w:r>
      <w:proofErr w:type="spellEnd"/>
      <w:r w:rsidRPr="00491E4D">
        <w:rPr>
          <w:rFonts w:ascii="TimesNewRomanPSMT" w:hAnsi="TimesNewRomanPSMT"/>
          <w:lang w:val="en-US"/>
        </w:rPr>
        <w:t xml:space="preserve">- </w:t>
      </w:r>
      <w:proofErr w:type="spellStart"/>
      <w:r w:rsidRPr="00491E4D">
        <w:rPr>
          <w:rFonts w:ascii="TimesNewRomanPSMT" w:hAnsi="TimesNewRomanPSMT"/>
          <w:lang w:val="en-US"/>
        </w:rPr>
        <w:t>tion</w:t>
      </w:r>
      <w:proofErr w:type="spellEnd"/>
      <w:r w:rsidRPr="00491E4D">
        <w:rPr>
          <w:rFonts w:ascii="TimesNewRomanPSMT" w:hAnsi="TimesNewRomanPSMT"/>
          <w:lang w:val="en-US"/>
        </w:rPr>
        <w:t>. beamish</w:t>
      </w:r>
    </w:p>
    <w:p w14:paraId="48DB011F" w14:textId="77777777" w:rsidR="001343A0" w:rsidRPr="00491E4D" w:rsidRDefault="001343A0" w:rsidP="001343A0">
      <w:pPr>
        <w:rPr>
          <w:rFonts w:ascii="Helvetica" w:hAnsi="Helvetica"/>
          <w:lang w:val="en-US"/>
        </w:rPr>
      </w:pPr>
      <w:r w:rsidRPr="00491E4D">
        <w:rPr>
          <w:rFonts w:ascii="Helvetica" w:hAnsi="Helvetica"/>
          <w:b/>
          <w:bCs/>
          <w:lang w:val="en-US"/>
        </w:rPr>
        <w:t xml:space="preserve">My </w:t>
      </w:r>
      <w:proofErr w:type="spellStart"/>
      <w:r w:rsidRPr="00491E4D">
        <w:rPr>
          <w:rFonts w:ascii="Helvetica" w:hAnsi="Helvetica"/>
          <w:b/>
          <w:bCs/>
          <w:lang w:val="en-US"/>
        </w:rPr>
        <w:t>measurments</w:t>
      </w:r>
      <w:proofErr w:type="spellEnd"/>
      <w:r w:rsidRPr="00491E4D">
        <w:rPr>
          <w:rFonts w:ascii="Helvetica" w:hAnsi="Helvetica"/>
          <w:b/>
          <w:bCs/>
          <w:lang w:val="en-US"/>
        </w:rPr>
        <w:t xml:space="preserve"> were taken at peak growing season, which may have </w:t>
      </w:r>
      <w:proofErr w:type="spellStart"/>
      <w:r w:rsidRPr="00491E4D">
        <w:rPr>
          <w:rFonts w:ascii="Helvetica" w:hAnsi="Helvetica"/>
          <w:b/>
          <w:bCs/>
          <w:lang w:val="en-US"/>
        </w:rPr>
        <w:t>dimished</w:t>
      </w:r>
      <w:proofErr w:type="spellEnd"/>
      <w:r w:rsidRPr="00491E4D">
        <w:rPr>
          <w:rFonts w:ascii="Helvetica" w:hAnsi="Helvetica"/>
          <w:b/>
          <w:bCs/>
          <w:lang w:val="en-US"/>
        </w:rPr>
        <w:t xml:space="preserve"> spectral </w:t>
      </w:r>
      <w:proofErr w:type="spellStart"/>
      <w:r w:rsidRPr="00491E4D">
        <w:rPr>
          <w:rFonts w:ascii="Helvetica" w:hAnsi="Helvetica"/>
          <w:b/>
          <w:bCs/>
          <w:lang w:val="en-US"/>
        </w:rPr>
        <w:t>seperation</w:t>
      </w:r>
      <w:proofErr w:type="spellEnd"/>
    </w:p>
    <w:p w14:paraId="14C6DD27" w14:textId="77777777" w:rsidR="001343A0" w:rsidRPr="00491E4D" w:rsidRDefault="001343A0" w:rsidP="001343A0">
      <w:pPr>
        <w:rPr>
          <w:rFonts w:ascii="Helvetica" w:hAnsi="Helvetica"/>
          <w:b/>
          <w:bCs/>
          <w:u w:val="single"/>
          <w:lang w:val="en-US"/>
        </w:rPr>
      </w:pPr>
    </w:p>
    <w:p w14:paraId="2C1EE14F" w14:textId="77777777" w:rsidR="001343A0" w:rsidRDefault="001343A0" w:rsidP="001343A0">
      <w:pPr>
        <w:spacing w:before="100" w:beforeAutospacing="1" w:after="100" w:afterAutospacing="1"/>
        <w:rPr>
          <w:rFonts w:ascii="URWPalladioL" w:eastAsia="Times New Roman" w:hAnsi="URWPalladioL" w:cs="Times New Roman"/>
          <w:sz w:val="20"/>
          <w:szCs w:val="20"/>
          <w:lang w:val="en-US" w:eastAsia="en-GB"/>
        </w:rPr>
      </w:pPr>
      <w:r w:rsidRPr="00491E4D">
        <w:rPr>
          <w:rFonts w:ascii="URWPalladioL" w:eastAsia="Times New Roman" w:hAnsi="URWPalladioL" w:cs="Times New Roman"/>
          <w:sz w:val="20"/>
          <w:szCs w:val="20"/>
          <w:lang w:val="en-US" w:eastAsia="en-GB"/>
        </w:rPr>
        <w:t xml:space="preserve">MAT and ST are comprised of approximately 70% vascular plant and 30% non-vascular. MNT has the inverse composition, and MT composition is almost equal between vascular and non-vascular </w:t>
      </w:r>
      <w:proofErr w:type="gramStart"/>
      <w:r w:rsidRPr="00491E4D">
        <w:rPr>
          <w:rFonts w:ascii="URWPalladioL" w:eastAsia="Times New Roman" w:hAnsi="URWPalladioL" w:cs="Times New Roman"/>
          <w:sz w:val="20"/>
          <w:szCs w:val="20"/>
          <w:lang w:val="en-US" w:eastAsia="en-GB"/>
        </w:rPr>
        <w:t>vegetation, and</w:t>
      </w:r>
      <w:proofErr w:type="gramEnd"/>
      <w:r w:rsidRPr="00491E4D">
        <w:rPr>
          <w:rFonts w:ascii="URWPalladioL" w:eastAsia="Times New Roman" w:hAnsi="URWPalladioL" w:cs="Times New Roman"/>
          <w:sz w:val="20"/>
          <w:szCs w:val="20"/>
          <w:lang w:val="en-US" w:eastAsia="en-GB"/>
        </w:rPr>
        <w:t xml:space="preserve"> was the only vegetation community never misclassified at </w:t>
      </w:r>
      <w:proofErr w:type="spellStart"/>
      <w:r w:rsidRPr="00491E4D">
        <w:rPr>
          <w:rFonts w:ascii="URWPalladioL" w:eastAsia="Times New Roman" w:hAnsi="URWPalladioL" w:cs="Times New Roman"/>
          <w:sz w:val="20"/>
          <w:szCs w:val="20"/>
          <w:lang w:val="en-US" w:eastAsia="en-GB"/>
        </w:rPr>
        <w:t>Ivotuk</w:t>
      </w:r>
      <w:proofErr w:type="spellEnd"/>
      <w:r w:rsidRPr="00491E4D">
        <w:rPr>
          <w:rFonts w:ascii="URWPalladioL" w:eastAsia="Times New Roman" w:hAnsi="URWPalladioL" w:cs="Times New Roman"/>
          <w:sz w:val="20"/>
          <w:szCs w:val="20"/>
          <w:lang w:val="en-US" w:eastAsia="en-GB"/>
        </w:rPr>
        <w:t xml:space="preserve">. During peak growing season, MAT was exclusively misclassified as ST, highlighting the importance of vegetation structure for tundra community discrimination during peak growing season. </w:t>
      </w:r>
    </w:p>
    <w:p w14:paraId="37B659C2" w14:textId="77777777" w:rsidR="001343A0" w:rsidRPr="00491E4D" w:rsidRDefault="001343A0" w:rsidP="001343A0">
      <w:pPr>
        <w:rPr>
          <w:rFonts w:ascii="Helvetica" w:hAnsi="Helvetica"/>
          <w:b/>
          <w:bCs/>
          <w:lang w:val="en-US"/>
        </w:rPr>
      </w:pPr>
      <w:r>
        <w:rPr>
          <w:rFonts w:ascii="Helvetica" w:hAnsi="Helvetica"/>
          <w:b/>
          <w:bCs/>
          <w:lang w:val="en-US"/>
        </w:rPr>
        <w:t xml:space="preserve">4.3.2 Does band selection improve differentiation vegetation types based on spectral signature? </w:t>
      </w:r>
    </w:p>
    <w:p w14:paraId="699E3AF2" w14:textId="77777777" w:rsidR="001343A0" w:rsidRDefault="001343A0" w:rsidP="001343A0">
      <w:pPr>
        <w:rPr>
          <w:rFonts w:ascii="Helvetica" w:hAnsi="Helvetica"/>
          <w:lang w:val="en-US"/>
        </w:rPr>
      </w:pPr>
    </w:p>
    <w:p w14:paraId="76483D16" w14:textId="1A70A360" w:rsidR="001343A0" w:rsidRDefault="001343A0" w:rsidP="001343A0">
      <w:pPr>
        <w:rPr>
          <w:rFonts w:ascii="Helvetica" w:hAnsi="Helvetica"/>
          <w:lang w:val="en-US"/>
        </w:rPr>
      </w:pPr>
      <w:r>
        <w:rPr>
          <w:rFonts w:ascii="Helvetica" w:hAnsi="Helvetica"/>
          <w:lang w:val="en-US"/>
        </w:rPr>
        <w:t xml:space="preserve">Band selections did not result a greater visual discrimination of vegetation types based on spectral diversity. I expected that </w:t>
      </w:r>
      <w:r w:rsidR="00EB4D3A">
        <w:rPr>
          <w:rFonts w:ascii="Helvetica" w:hAnsi="Helvetica"/>
          <w:lang w:val="en-US"/>
        </w:rPr>
        <w:t>band</w:t>
      </w:r>
      <w:r>
        <w:rPr>
          <w:rFonts w:ascii="Helvetica" w:hAnsi="Helvetica"/>
          <w:lang w:val="en-US"/>
        </w:rPr>
        <w:t xml:space="preserve"> selection would improve MLRM predicted differences in mean reflectance and spectral diversity between vegetation types. Only </w:t>
      </w:r>
      <w:r>
        <w:rPr>
          <w:rFonts w:ascii="Helvetica" w:hAnsi="Helvetica"/>
          <w:u w:val="single"/>
          <w:lang w:val="en-US"/>
        </w:rPr>
        <w:t xml:space="preserve">modest </w:t>
      </w:r>
      <w:r w:rsidRPr="000861D6">
        <w:rPr>
          <w:rFonts w:ascii="Helvetica" w:hAnsi="Helvetica"/>
          <w:u w:val="single"/>
          <w:lang w:val="en-US"/>
        </w:rPr>
        <w:t>visual</w:t>
      </w:r>
      <w:r>
        <w:rPr>
          <w:rFonts w:ascii="Helvetica" w:hAnsi="Helvetica"/>
          <w:u w:val="single"/>
          <w:lang w:val="en-US"/>
        </w:rPr>
        <w:t xml:space="preserve"> </w:t>
      </w:r>
      <w:r w:rsidRPr="000861D6">
        <w:rPr>
          <w:rFonts w:ascii="Helvetica" w:hAnsi="Helvetica"/>
          <w:u w:val="single"/>
          <w:lang w:val="en-US"/>
        </w:rPr>
        <w:t>improvements</w:t>
      </w:r>
      <w:r>
        <w:rPr>
          <w:rFonts w:ascii="Helvetica" w:hAnsi="Helvetica"/>
          <w:lang w:val="en-US"/>
        </w:rPr>
        <w:t xml:space="preserve"> where observed in discriminating based on mean reflectance and spectral diversity was not affected by band selection. </w:t>
      </w:r>
    </w:p>
    <w:p w14:paraId="4C5C79C4" w14:textId="77777777" w:rsidR="001343A0" w:rsidRDefault="001343A0" w:rsidP="001343A0">
      <w:pPr>
        <w:spacing w:before="100" w:beforeAutospacing="1" w:after="100" w:afterAutospacing="1"/>
        <w:rPr>
          <w:rFonts w:ascii="URWPalladioL" w:eastAsia="Times New Roman" w:hAnsi="URWPalladioL" w:cs="Times New Roman"/>
          <w:sz w:val="20"/>
          <w:szCs w:val="20"/>
          <w:lang w:val="en-US" w:eastAsia="en-GB"/>
        </w:rPr>
      </w:pPr>
    </w:p>
    <w:p w14:paraId="12B828F3" w14:textId="77777777" w:rsidR="001343A0" w:rsidRDefault="001343A0" w:rsidP="001343A0">
      <w:pPr>
        <w:spacing w:before="100" w:beforeAutospacing="1" w:after="100" w:afterAutospacing="1"/>
        <w:rPr>
          <w:rFonts w:ascii="URWPalladioL" w:eastAsia="Times New Roman" w:hAnsi="URWPalladioL" w:cs="Times New Roman"/>
          <w:b/>
          <w:bCs/>
          <w:sz w:val="20"/>
          <w:szCs w:val="20"/>
          <w:lang w:val="en-US" w:eastAsia="en-GB"/>
        </w:rPr>
      </w:pPr>
      <w:r w:rsidRPr="004E73FC">
        <w:rPr>
          <w:rFonts w:ascii="URWPalladioL" w:eastAsia="Times New Roman" w:hAnsi="URWPalladioL" w:cs="Times New Roman"/>
          <w:b/>
          <w:bCs/>
          <w:sz w:val="20"/>
          <w:szCs w:val="20"/>
          <w:lang w:val="en-US" w:eastAsia="en-GB"/>
        </w:rPr>
        <w:t>4.2.1</w:t>
      </w:r>
      <w:r>
        <w:rPr>
          <w:rFonts w:ascii="URWPalladioL" w:eastAsia="Times New Roman" w:hAnsi="URWPalladioL" w:cs="Times New Roman"/>
          <w:b/>
          <w:bCs/>
          <w:sz w:val="20"/>
          <w:szCs w:val="20"/>
          <w:lang w:val="en-US" w:eastAsia="en-GB"/>
        </w:rPr>
        <w:t xml:space="preserve"> </w:t>
      </w:r>
      <w:proofErr w:type="spellStart"/>
      <w:r>
        <w:rPr>
          <w:rFonts w:ascii="URWPalladioL" w:eastAsia="Times New Roman" w:hAnsi="URWPalladioL" w:cs="Times New Roman"/>
          <w:b/>
          <w:bCs/>
          <w:sz w:val="20"/>
          <w:szCs w:val="20"/>
          <w:lang w:val="en-US" w:eastAsia="en-GB"/>
        </w:rPr>
        <w:t>improtant</w:t>
      </w:r>
      <w:proofErr w:type="spellEnd"/>
      <w:r>
        <w:rPr>
          <w:rFonts w:ascii="URWPalladioL" w:eastAsia="Times New Roman" w:hAnsi="URWPalladioL" w:cs="Times New Roman"/>
          <w:b/>
          <w:bCs/>
          <w:sz w:val="20"/>
          <w:szCs w:val="20"/>
          <w:lang w:val="en-US" w:eastAsia="en-GB"/>
        </w:rPr>
        <w:t xml:space="preserve"> spectral regions</w:t>
      </w:r>
    </w:p>
    <w:p w14:paraId="3E07B676" w14:textId="77777777" w:rsidR="001343A0" w:rsidRPr="00491E4D" w:rsidRDefault="001343A0" w:rsidP="001343A0">
      <w:pPr>
        <w:pStyle w:val="NormalWeb"/>
        <w:rPr>
          <w:rFonts w:ascii="Helvetica" w:hAnsi="Helvetica"/>
          <w:lang w:val="en-US"/>
        </w:rPr>
      </w:pPr>
      <w:r w:rsidRPr="00491E4D">
        <w:rPr>
          <w:rFonts w:ascii="Helvetica" w:hAnsi="Helvetica"/>
          <w:lang w:val="en-US"/>
        </w:rPr>
        <w:t xml:space="preserve">, due to the </w:t>
      </w:r>
      <w:proofErr w:type="spellStart"/>
      <w:r w:rsidRPr="00491E4D">
        <w:rPr>
          <w:rFonts w:ascii="Helvetica" w:hAnsi="Helvetica"/>
          <w:lang w:val="en-US"/>
        </w:rPr>
        <w:t>signicant</w:t>
      </w:r>
      <w:proofErr w:type="spellEnd"/>
      <w:r w:rsidRPr="00491E4D">
        <w:rPr>
          <w:rFonts w:ascii="Helvetica" w:hAnsi="Helvetica"/>
          <w:lang w:val="en-US"/>
        </w:rPr>
        <w:t xml:space="preserve"> differences in the graminoid vs shrub covers between the two vegetation types. KO tends to have greater graminoid cover, which tend to have complex leaf and stalk orientation and faceted canopy structure refract and interact with light in ways distinctly different the HE plots, explaining the distinct differences in NIR </w:t>
      </w:r>
      <w:proofErr w:type="spellStart"/>
      <w:r w:rsidRPr="00491E4D">
        <w:rPr>
          <w:rFonts w:ascii="Helvetica" w:hAnsi="Helvetica"/>
          <w:lang w:val="en-US"/>
        </w:rPr>
        <w:t>platou</w:t>
      </w:r>
      <w:proofErr w:type="spellEnd"/>
      <w:r w:rsidRPr="00491E4D">
        <w:rPr>
          <w:rFonts w:ascii="Helvetica" w:hAnsi="Helvetica"/>
          <w:lang w:val="en-US"/>
        </w:rPr>
        <w:t xml:space="preserve"> spectral region.     </w:t>
      </w:r>
    </w:p>
    <w:p w14:paraId="48EFB1F2" w14:textId="71286E33" w:rsidR="001343A0" w:rsidRPr="00491E4D" w:rsidRDefault="001343A0" w:rsidP="001343A0">
      <w:pPr>
        <w:pStyle w:val="NormalWeb"/>
        <w:rPr>
          <w:rFonts w:ascii="Helvetica" w:hAnsi="Helvetica"/>
          <w:lang w:val="en-US"/>
        </w:rPr>
      </w:pPr>
      <w:r w:rsidRPr="00C678EE">
        <w:rPr>
          <w:rFonts w:ascii="Helvetica" w:hAnsi="Helvetica"/>
          <w:highlight w:val="yellow"/>
          <w:lang w:val="en-US"/>
        </w:rPr>
        <w:lastRenderedPageBreak/>
        <w:t xml:space="preserve">The NIR plateau 750-800 nm provided consistently low ISI </w:t>
      </w:r>
      <w:r w:rsidR="00EB4D3A">
        <w:rPr>
          <w:rFonts w:ascii="Helvetica" w:hAnsi="Helvetica"/>
          <w:highlight w:val="yellow"/>
          <w:lang w:val="en-US"/>
        </w:rPr>
        <w:t>bands</w:t>
      </w:r>
      <w:r w:rsidRPr="00C678EE">
        <w:rPr>
          <w:rFonts w:ascii="Helvetica" w:hAnsi="Helvetica"/>
          <w:highlight w:val="yellow"/>
          <w:lang w:val="en-US"/>
        </w:rPr>
        <w:t xml:space="preserve"> and is a region that </w:t>
      </w:r>
      <w:proofErr w:type="spellStart"/>
      <w:r w:rsidRPr="00C678EE">
        <w:rPr>
          <w:rFonts w:ascii="Helvetica" w:hAnsi="Helvetica"/>
          <w:highlight w:val="yellow"/>
          <w:lang w:val="en-US"/>
        </w:rPr>
        <w:t>reflectcts</w:t>
      </w:r>
      <w:proofErr w:type="spellEnd"/>
      <w:r w:rsidRPr="00C678EE">
        <w:rPr>
          <w:rFonts w:ascii="Helvetica" w:hAnsi="Helvetica"/>
          <w:highlight w:val="yellow"/>
          <w:lang w:val="en-US"/>
        </w:rPr>
        <w:t xml:space="preserve"> “leaf cellular and canopy structure” </w:t>
      </w:r>
      <w:r w:rsidRPr="00C678EE">
        <w:rPr>
          <w:rFonts w:ascii="Helvetica" w:hAnsi="Helvetica"/>
          <w:highlight w:val="yellow"/>
          <w:lang w:val="en-US"/>
        </w:rPr>
        <w:fldChar w:fldCharType="begin"/>
      </w:r>
      <w:r w:rsidRPr="00C678EE">
        <w:rPr>
          <w:rFonts w:ascii="Helvetica" w:hAnsi="Helvetica"/>
          <w:highlight w:val="yellow"/>
          <w:lang w:val="en-US"/>
        </w:rPr>
        <w:instrText xml:space="preserve"> ADDIN ZOTERO_ITEM CSL_CITATION {"citationID":"9FnOESWx","properties":{"formattedCitation":"(Beamish, 2019)","plainCitation":"(Beamish, 2019)","noteIndex":0},"citationItems":[{"id":531,"uris":["http://zotero.org/users/local/8RirLiuI/items/WQ4EVDE9"],"uri":["http://zotero.org/users/local/8RirLiuI/items/WQ4EVDE9"],"itemData":{"id":531,"type":"thesis","abstract":"Arctic tundra ecosystems are experiencing warming twice the global average and Arctic vegetation is responding in complex and heterogeneous ways. Shifting productivity, growth, species composition, and phenology at local and regional scales have implications for ecosystem functioning as well as the global carbon and energy balance. Optical remote sensing is an effective tool for monitoring ecosystem functioning in this remote biome.\nHowever, limited field-based spectral characterization of the spatial and temporal heterogeneity limits the accuracy of quantitative optical remote sensing at landscape scales. To address this research gap and support current and future satellite missions, three central research questions were posed:\n• Does canopy-level spectral variability differ between dominant low Arctic vegetation\ncommunities and does this variability change between major phenological phases?\n• How does canopy-level vegetation colour images recorded with high and low spectral resolution devices relate to phenological changes in leaf-level photosynthetic pigment concentrations?\n• How does spatial aggregation of high spectral resolution data from the ground to satellite scale influence low Arctic tundra vegetation signatures and thereby what is the potential of upcoming hyperspectral spaceborne systems for low Arctic vegetation characterization?\nTo answer these questions a unique and detailed database was assembled. Field-based canopy-level spectral reflectance measurements, nadir digital photographs, and photosynthetic pigment concentrations of dominant low Arctic vegetation communities were acquired at three major phenological phases representing early, peak and late season. Data were collected in 2015 and 2016 in the Toolik Lake Research Natural Area located in north central Alaska on the North Slope of the Brooks Range. In addition to field data an aerial AISA hyperspectral image was acquired in the late season of 2016. Simulations of broadband Sentinel-2 and hyperspectral Environmental and Mapping Analysis Program (EnMAP) satellite\nreflectance spectra from ground-based reflectance spectra as well as simulations of\nEnMAP imagery from aerial hyperspectral imagery were also obtained.\nResults showed that canopy-level spectral variability within and between vegetation communities differed by phenological phase. The late season was identified as the most discriminative for identifying many dominant vegetation communities using both groundbased and simulated hyperspectral reflectance spectra. This was due to an overall reduction in spectral variability and comparable or greater differences in spectral reflectance between vegetation communities in the visible near infrared spectrum.\nRed, green, and blue (RGB) indices extracted from nadir digital photographs and pigmentdriven vegetation indices extracted from ground-based spectral measurements showed strong significant relationships. RGB indices also showed moderate relationships with chlorophyll and carotenoid pigment concentrations. The observed relationships with the broadband RGB channels of the digital camera indicate that vegetation colour strongly influences the response of pigment-driven spectral indices and digital cameras can track the seasonal development and degradation of photosynthetic pigments.\nSpatial aggregation of hyperspectral data from the ground to airborne, to simulated satellite scale was influenced by non-photosynthetic components as demonstrated by the distinct shift of the red edge to shorter wavelengths. Correspondence between spectral reflectance at the three scales was highest in the red spectrum and lowest in the near infrared. By artificially mixing litter spectra at different proportions to ground-based spectra, correspondence with aerial and satellite spectra increased. Greater proportions of litter were required to achieve correspondence at the satellite scale.\nOverall this thesis found that integrating multiple temporal, spectral, and spatial data is necessary to monitor the complexity and heterogeneity of Arctic tundra ecosystems. The identification of spectrally similar vegetation communities can be optimized using nonpeak season hyperspectral data leading to more detailed identification of vegetation communities.\nThe results also highlight the power of vegetation colour to link ground-based\nand satellite data. Finally, a detailed characterization non-photosynthetic ecosystem components is crucial for accurate interpretation of vegetation signals at landscape scales.","genre":"phd","note":"DOI: Beamish, A.    (2019)   Hyperspectral remote sensing of the spatial and temporal heterogeneity of low Arctic vegetation  ,      PhD thesis, University Potsdam, Germany.     doi:https://doi.org/10.25932/publishup-42592 &lt;https://doi.org/10.25932/publishup-42592&gt;  , hdl:10013/epic.0df30c45-dab2-4949-ac5b-14ac58cbc833","number-of-pages":"124","publisher":"University Potsdam, Germany","source":"epic.awi.de","title":"Hyperspectral remote sensing of the spatial and temporal heterogeneity of low Arctic vegetation","URL":"https://epic.awi.de/id/eprint/49487/","author":[{"family":"Beamish","given":"Alison"}],"accessed":{"date-parts":[["2020",1,23]]},"issued":{"date-parts":[["2019"]]}}}],"schema":"https://github.com/citation-style-language/schema/raw/master/csl-citation.json"} </w:instrText>
      </w:r>
      <w:r w:rsidRPr="00C678EE">
        <w:rPr>
          <w:rFonts w:ascii="Helvetica" w:hAnsi="Helvetica"/>
          <w:highlight w:val="yellow"/>
          <w:lang w:val="en-US"/>
        </w:rPr>
        <w:fldChar w:fldCharType="separate"/>
      </w:r>
      <w:r w:rsidRPr="00C678EE">
        <w:rPr>
          <w:rFonts w:ascii="Helvetica" w:hAnsi="Helvetica"/>
          <w:highlight w:val="yellow"/>
          <w:lang w:val="en-US"/>
        </w:rPr>
        <w:t>(Beamish, 2019)</w:t>
      </w:r>
      <w:r w:rsidRPr="00C678EE">
        <w:rPr>
          <w:rFonts w:ascii="Helvetica" w:hAnsi="Helvetica"/>
          <w:highlight w:val="yellow"/>
          <w:lang w:val="en-US"/>
        </w:rPr>
        <w:fldChar w:fldCharType="end"/>
      </w:r>
      <w:r w:rsidRPr="00491E4D">
        <w:rPr>
          <w:rFonts w:ascii="Helvetica" w:hAnsi="Helvetica"/>
          <w:lang w:val="en-US"/>
        </w:rPr>
        <w:t xml:space="preserve">. </w:t>
      </w:r>
      <w:r>
        <w:rPr>
          <w:rFonts w:ascii="Helvetica" w:hAnsi="Helvetica"/>
          <w:lang w:val="en-US"/>
        </w:rPr>
        <w:t xml:space="preserve">(but also </w:t>
      </w:r>
      <w:r>
        <w:rPr>
          <w:rFonts w:ascii="Helvetica" w:hAnsi="Helvetica"/>
          <w:lang w:val="en-US"/>
        </w:rPr>
        <w:fldChar w:fldCharType="begin"/>
      </w:r>
      <w:r>
        <w:rPr>
          <w:rFonts w:ascii="Helvetica" w:hAnsi="Helvetica"/>
          <w:lang w:val="en-US"/>
        </w:rPr>
        <w:instrText xml:space="preserve"> ADDIN ZOTERO_ITEM CSL_CITATION {"citationID":"SiQ2evQg","properties":{"formattedCitation":"(Cavender\\uc0\\u8208{}Bares et al., 2017)","plainCitation":"(Cavender‐Bares et al., 2017)","noteIndex":0},"citationItems":[{"id":495,"uris":["http://zotero.org/users/local/8RirLiuI/items/2F4VJI9P"],"uri":["http://zotero.org/users/local/8RirLiuI/items/2F4VJI9P"],"itemData":{"id":495,"type":"article-journal","container-title":"American Journal of Botany","DOI":"10.3732/ajb.1700061","ISSN":"1537-2197","issue":"7","language":"en","page":"966-969","source":"Wiley Online Library","title":"Harnessing plant spectra to integrate the biodiversity sciences across biological and spatial scales","volume":"104","author":[{"family":"Cavender‐Bares","given":"Jeannine"},{"family":"Gamon","given":"John A."},{"family":"Hobbie","given":"Sarah E."},{"family":"Madritch","given":"Michael D."},{"family":"Meireles","given":"José Eduardo"},{"family":"Schweiger","given":"Anna K."},{"family":"Townsend","given":"Philip A."}],"issued":{"date-parts":[["2017"]]}}}],"schema":"https://github.com/citation-style-language/schema/raw/master/csl-citation.json"} </w:instrText>
      </w:r>
      <w:r>
        <w:rPr>
          <w:rFonts w:ascii="Helvetica" w:hAnsi="Helvetica"/>
          <w:lang w:val="en-US"/>
        </w:rPr>
        <w:fldChar w:fldCharType="separate"/>
      </w:r>
      <w:r w:rsidRPr="00C678EE">
        <w:rPr>
          <w:rFonts w:ascii="Helvetica" w:hAnsi="Helvetica"/>
          <w:lang w:val="en-GB"/>
        </w:rPr>
        <w:t>(Cavender‐Bares et al., 2017)</w:t>
      </w:r>
      <w:r>
        <w:rPr>
          <w:rFonts w:ascii="Helvetica" w:hAnsi="Helvetica"/>
          <w:lang w:val="en-US"/>
        </w:rPr>
        <w:fldChar w:fldCharType="end"/>
      </w:r>
      <w:r>
        <w:rPr>
          <w:rFonts w:ascii="Helvetica" w:hAnsi="Helvetica"/>
          <w:lang w:val="en-US"/>
        </w:rPr>
        <w:t xml:space="preserve"> </w:t>
      </w:r>
    </w:p>
    <w:p w14:paraId="2E8A6C07" w14:textId="77777777" w:rsidR="001343A0" w:rsidRPr="00491E4D" w:rsidRDefault="001343A0" w:rsidP="001343A0">
      <w:pPr>
        <w:pStyle w:val="NormalWeb"/>
        <w:rPr>
          <w:rFonts w:ascii="Helvetica" w:hAnsi="Helvetica"/>
          <w:strike/>
          <w:lang w:val="en-US"/>
        </w:rPr>
      </w:pPr>
      <w:r w:rsidRPr="00491E4D">
        <w:rPr>
          <w:rFonts w:ascii="Helvetica" w:hAnsi="Helvetica"/>
          <w:strike/>
          <w:lang w:val="en-US"/>
        </w:rPr>
        <w:t xml:space="preserve">This region may have had low and stable ISI values, possibly due to differences in graminoid cover, between vegetation types. KO plots tended to have greater cover, which Increases canopy structure/ complexity and has been shown to have alter light refraction and interaction patterns and been shown to alter  </w:t>
      </w:r>
      <w:r w:rsidRPr="00491E4D">
        <w:rPr>
          <w:rFonts w:ascii="Helvetica" w:hAnsi="Helvetica"/>
          <w:strike/>
          <w:lang w:val="en-US"/>
        </w:rPr>
        <w:fldChar w:fldCharType="begin"/>
      </w:r>
      <w:r w:rsidRPr="00491E4D">
        <w:rPr>
          <w:rFonts w:ascii="Helvetica" w:hAnsi="Helvetica"/>
          <w:strike/>
          <w:lang w:val="en-US"/>
        </w:rPr>
        <w:instrText xml:space="preserve"> ADDIN ZOTERO_ITEM CSL_CITATION {"citationID":"FoKnZPEI","properties":{"formattedCitation":"(Schweiger et al., 2017)","plainCitation":"(Schweiger et al., 2017)","noteIndex":0},"citationItems":[{"id":450,"uris":["http://zotero.org/users/local/8RirLiuI/items/ZP77WNXN"],"uri":["http://zotero.org/users/local/8RirLiuI/items/ZP77WNXN"],"itemData":{"id":450,"type":"article-journal","container-title":"Methods in Ecology and Evolution","DOI":"10.1111/2041-210X.12642","ISSN":"2041210X","issue":"1","journalAbbreviation":"Methods Ecol Evol","language":"en","page":"86-95","source":"DOI.org (Crossref)","title":"How to predict plant functional types using imaging spectroscopy: linking vegetation community traits, plant functional types and spectral response","title-short":"How to predict plant functional types using imaging spectroscopy","volume":"8","author":[{"family":"Schweiger","given":"Anna K."},{"family":"Schütz","given":"Martin"},{"family":"Risch","given":"Anita C."},{"family":"Kneubühler","given":"Mathias"},{"family":"Haller","given":"Rudolf"},{"family":"Schaepman","given":"Michael E."}],"editor":[{"family":"Chisholm","given":"Ryan"}],"issued":{"date-parts":[["2017",1]]}}}],"schema":"https://github.com/citation-style-language/schema/raw/master/csl-citation.json"} </w:instrText>
      </w:r>
      <w:r w:rsidRPr="00491E4D">
        <w:rPr>
          <w:rFonts w:ascii="Helvetica" w:hAnsi="Helvetica"/>
          <w:strike/>
          <w:lang w:val="en-US"/>
        </w:rPr>
        <w:fldChar w:fldCharType="separate"/>
      </w:r>
      <w:r w:rsidRPr="00491E4D">
        <w:rPr>
          <w:rFonts w:ascii="Helvetica" w:hAnsi="Helvetica"/>
          <w:strike/>
          <w:lang w:val="en-US"/>
        </w:rPr>
        <w:t>(Schweiger et al., 2017)</w:t>
      </w:r>
      <w:r w:rsidRPr="00491E4D">
        <w:rPr>
          <w:rFonts w:ascii="Helvetica" w:hAnsi="Helvetica"/>
          <w:strike/>
          <w:lang w:val="en-US"/>
        </w:rPr>
        <w:fldChar w:fldCharType="end"/>
      </w:r>
      <w:r w:rsidRPr="00491E4D">
        <w:rPr>
          <w:rFonts w:ascii="Helvetica" w:hAnsi="Helvetica"/>
          <w:strike/>
          <w:lang w:val="en-US"/>
        </w:rPr>
        <w:t xml:space="preserve">(complex leaf and stalk orientation and faceted canopy structure), </w:t>
      </w:r>
    </w:p>
    <w:p w14:paraId="0F5F1D97" w14:textId="77777777" w:rsidR="001343A0" w:rsidRPr="00491E4D" w:rsidRDefault="001343A0" w:rsidP="001343A0">
      <w:pPr>
        <w:pStyle w:val="NormalWeb"/>
        <w:rPr>
          <w:rFonts w:ascii="Helvetica" w:hAnsi="Helvetica"/>
          <w:lang w:val="en-US"/>
        </w:rPr>
      </w:pPr>
    </w:p>
    <w:p w14:paraId="4EFEE38D" w14:textId="77777777" w:rsidR="001343A0" w:rsidRPr="00491E4D" w:rsidRDefault="001343A0" w:rsidP="001343A0">
      <w:pPr>
        <w:pStyle w:val="NormalWeb"/>
        <w:rPr>
          <w:rFonts w:ascii="Helvetica" w:hAnsi="Helvetica"/>
          <w:lang w:val="en-US"/>
        </w:rPr>
      </w:pPr>
      <w:r w:rsidRPr="00491E4D">
        <w:rPr>
          <w:rFonts w:ascii="Helvetica" w:hAnsi="Helvetica"/>
          <w:lang w:val="en-US"/>
        </w:rPr>
        <w:t xml:space="preserve">Relative peak at 718-720 nm (NIR ridge) has the lowest discrimination potential (confirm by </w:t>
      </w:r>
      <w:r w:rsidRPr="00491E4D">
        <w:rPr>
          <w:rFonts w:ascii="Helvetica" w:hAnsi="Helvetica"/>
          <w:lang w:val="en-US"/>
        </w:rPr>
        <w:fldChar w:fldCharType="begin"/>
      </w:r>
      <w:r>
        <w:rPr>
          <w:rFonts w:ascii="Helvetica" w:hAnsi="Helvetica"/>
          <w:lang w:val="en-US"/>
        </w:rPr>
        <w:instrText xml:space="preserve"> ADDIN ZOTERO_ITEM CSL_CITATION {"citationID":"qKJrrnZW","properties":{"formattedCitation":"(Asner and Heidebrecht, 2002)","plainCitation":"(Asner and Heidebrecht, 2002)","noteIndex":0},"citationItems":[{"id":763,"uris":["http://zotero.org/users/local/8RirLiuI/items/FEFSIAY5"],"uri":["http://zotero.org/users/local/8RirLiuI/items/FEFSIAY5"],"itemData":{"id":763,"type":"article-journal","abstract":"Remote measurements of the fractional cover of photosynthetic vegetation (PV), non-photosynthetic vegetation (NPV) and bare soil are critical to understanding climate and land-use controls over the functional properties of arid and semi-arid ecosystems. Spectral mixture analysis is a method employed to estimate PV, NPV and bare soil extent from multispectral and hyperspectral imagery. To date, no studies have systematically compared multispectral and hyperspectral sampling schemes for quantifying PV, NPV and bare soil covers using spectral mixture models. We tested the accuracy and precision of spectral mixture analysis in arid shrubland and grassland sites of the Chihuahuan Desert, New Mexico, USA using the NASA Airborne Visible and Infrared Imaging Spectrometer (AVIRIS). A general, probabilistic spectral mixture model, Auto-MCU, was developed that allows for automated sub-pixel cover analysis using any number or combination of optical wavelength samples. The model was tested with five different hyperspectral sampling schemes available from the AVIRIS data as well as with data convolved to Landsat TM, Terra MODIS, and Terra ASTER optical channels. Full-range (0.4-2.5 w m) sampling strategies using the most common hyperspectral or multispectral channels consistently over-estimated bare soil extent and under-estimated PV cover in our shrubland and grassland sites. This was due to bright soil reflectance relative to PV reflectance in visible, near-IR, and shortwave-IR channels. However, by utilizing the shortwave-IR2 region (SWIR2; 2.0-2.3 w m) with a procedure that normalizes all reflectance values to 2.03 w m, the sub-pixel fractional covers of PV, NPV and bare soil constituents were accurately estimated. AVIRIS is one of the few sensors that can provide the spectral coverage and signal-to-noise ratio in the SWIR2 to carry out this particular analysis. ASTER, with its 5-channel SWIR2 sampling, provides some means for isolating bare soil fractional cover within image pixels, but additional studies are needed to verify the results.","container-title":"International Journal of Remote Sensing","DOI":"10.1080/01431160110115960","ISSN":"0143-1161","issue":"19","note":"publisher: Taylor &amp; Francis\n_eprint: https://doi.org/10.1080/01431160110115960","page":"3939-3958","source":"Taylor and Francis+NEJM","title":"Spectral unmixing of vegetation, soil and dry carbon cover in arid regions: Comparing multispectral and hyperspectral observations","title-short":"Spectral unmixing of vegetation, soil and dry carbon cover in arid regions","volume":"23","author":[{"family":"Asner","given":"G. P."},{"family":"Heidebrecht","given":"K. B."}],"issued":{"date-parts":[["2002",1,1]]}}}],"schema":"https://github.com/citation-style-language/schema/raw/master/csl-citation.json"} </w:instrText>
      </w:r>
      <w:r w:rsidRPr="00491E4D">
        <w:rPr>
          <w:rFonts w:ascii="Helvetica" w:hAnsi="Helvetica"/>
          <w:lang w:val="en-US"/>
        </w:rPr>
        <w:fldChar w:fldCharType="separate"/>
      </w:r>
      <w:r w:rsidRPr="00491E4D">
        <w:rPr>
          <w:rFonts w:ascii="Helvetica" w:hAnsi="Helvetica"/>
          <w:lang w:val="en-US"/>
        </w:rPr>
        <w:t>(Asner and Heidebrecht, 2002)</w:t>
      </w:r>
      <w:r w:rsidRPr="00491E4D">
        <w:rPr>
          <w:rFonts w:ascii="Helvetica" w:hAnsi="Helvetica"/>
          <w:lang w:val="en-US"/>
        </w:rPr>
        <w:fldChar w:fldCharType="end"/>
      </w:r>
    </w:p>
    <w:p w14:paraId="236C6CD2" w14:textId="77777777" w:rsidR="001343A0" w:rsidRPr="00491E4D" w:rsidRDefault="001343A0" w:rsidP="001343A0">
      <w:pPr>
        <w:pStyle w:val="NormalWeb"/>
        <w:rPr>
          <w:rFonts w:ascii="Helvetica" w:hAnsi="Helvetica"/>
          <w:lang w:val="en-US"/>
        </w:rPr>
      </w:pPr>
      <w:r w:rsidRPr="00491E4D">
        <w:rPr>
          <w:rFonts w:ascii="Helvetica" w:hAnsi="Helvetica"/>
          <w:lang w:val="en-US"/>
        </w:rPr>
        <w:t>920-985 water sensitive NIR region</w:t>
      </w:r>
    </w:p>
    <w:p w14:paraId="11976A8A" w14:textId="77777777" w:rsidR="001343A0" w:rsidRPr="00491E4D" w:rsidRDefault="001343A0" w:rsidP="001343A0">
      <w:pPr>
        <w:pStyle w:val="NormalWeb"/>
        <w:rPr>
          <w:rFonts w:ascii="Helvetica" w:hAnsi="Helvetica"/>
          <w:lang w:val="en-US"/>
        </w:rPr>
      </w:pPr>
      <w:proofErr w:type="spellStart"/>
      <w:r w:rsidRPr="00491E4D">
        <w:rPr>
          <w:rFonts w:ascii="Helvetica" w:hAnsi="Helvetica"/>
          <w:lang w:val="en-US"/>
        </w:rPr>
        <w:t>Partically</w:t>
      </w:r>
      <w:proofErr w:type="spellEnd"/>
      <w:r w:rsidRPr="00491E4D">
        <w:rPr>
          <w:rFonts w:ascii="Helvetica" w:hAnsi="Helvetica"/>
          <w:lang w:val="en-US"/>
        </w:rPr>
        <w:t xml:space="preserve"> xxx wavelengths for xxx pigments were </w:t>
      </w:r>
      <w:proofErr w:type="spellStart"/>
      <w:r w:rsidRPr="00491E4D">
        <w:rPr>
          <w:rFonts w:ascii="Helvetica" w:hAnsi="Helvetica"/>
          <w:lang w:val="en-US"/>
        </w:rPr>
        <w:t>relavent</w:t>
      </w:r>
      <w:proofErr w:type="spellEnd"/>
      <w:r w:rsidRPr="00491E4D">
        <w:rPr>
          <w:rFonts w:ascii="Helvetica" w:hAnsi="Helvetica"/>
          <w:lang w:val="en-US"/>
        </w:rPr>
        <w:t xml:space="preserve">. This corresponds with xxx species, or higher </w:t>
      </w:r>
      <w:proofErr w:type="spellStart"/>
      <w:r w:rsidRPr="00491E4D">
        <w:rPr>
          <w:rFonts w:ascii="Helvetica" w:hAnsi="Helvetica"/>
          <w:lang w:val="en-US"/>
        </w:rPr>
        <w:t>shub</w:t>
      </w:r>
      <w:proofErr w:type="spellEnd"/>
      <w:r w:rsidRPr="00491E4D">
        <w:rPr>
          <w:rFonts w:ascii="Helvetica" w:hAnsi="Helvetica"/>
          <w:lang w:val="en-US"/>
        </w:rPr>
        <w:t xml:space="preserve"> cover, or high flower </w:t>
      </w:r>
      <w:proofErr w:type="spellStart"/>
      <w:r w:rsidRPr="00491E4D">
        <w:rPr>
          <w:rFonts w:ascii="Helvetica" w:hAnsi="Helvetica"/>
          <w:lang w:val="en-US"/>
        </w:rPr>
        <w:t>visability</w:t>
      </w:r>
      <w:proofErr w:type="spellEnd"/>
      <w:r w:rsidRPr="00491E4D">
        <w:rPr>
          <w:rFonts w:ascii="Helvetica" w:hAnsi="Helvetica"/>
          <w:lang w:val="en-US"/>
        </w:rPr>
        <w:t xml:space="preserve"> </w:t>
      </w:r>
    </w:p>
    <w:p w14:paraId="78DEF716" w14:textId="77777777" w:rsidR="001343A0" w:rsidRPr="00491E4D" w:rsidRDefault="001343A0" w:rsidP="001343A0">
      <w:pPr>
        <w:rPr>
          <w:rFonts w:ascii="Helvetica" w:hAnsi="Helvetica"/>
          <w:lang w:val="en-US"/>
        </w:rPr>
      </w:pPr>
    </w:p>
    <w:p w14:paraId="1CBA07B9" w14:textId="77777777" w:rsidR="001343A0" w:rsidRPr="00491E4D" w:rsidRDefault="001343A0" w:rsidP="001343A0">
      <w:pPr>
        <w:rPr>
          <w:rFonts w:ascii="Helvetica" w:hAnsi="Helvetica"/>
          <w:lang w:val="en-US"/>
        </w:rPr>
      </w:pPr>
    </w:p>
    <w:p w14:paraId="27C6FA15" w14:textId="77777777" w:rsidR="001343A0" w:rsidRDefault="001343A0" w:rsidP="001343A0">
      <w:pPr>
        <w:pStyle w:val="NormalWeb"/>
        <w:rPr>
          <w:rFonts w:ascii="Helvetica" w:hAnsi="Helvetica"/>
          <w:lang w:val="en-US"/>
        </w:rPr>
      </w:pPr>
      <w:proofErr w:type="spellStart"/>
      <w:r>
        <w:rPr>
          <w:rFonts w:ascii="Helvetica" w:hAnsi="Helvetica"/>
          <w:lang w:val="en-US"/>
        </w:rPr>
        <w:t>i</w:t>
      </w:r>
      <w:proofErr w:type="spellEnd"/>
      <w:r>
        <w:rPr>
          <w:rFonts w:ascii="Helvetica" w:hAnsi="Helvetica"/>
          <w:lang w:val="en-US"/>
        </w:rPr>
        <w:t xml:space="preserve">) entering vegetation types enter senescence different dates and ii) that spectral signatures are influenced by temporal variations in specific pigmentation concentrations at time of measurements, a trend observed in </w:t>
      </w:r>
      <w:r>
        <w:rPr>
          <w:rFonts w:ascii="Helvetica" w:hAnsi="Helvetica"/>
          <w:lang w:val="en-US"/>
        </w:rPr>
        <w:fldChar w:fldCharType="begin"/>
      </w:r>
      <w:r>
        <w:rPr>
          <w:rFonts w:ascii="Helvetica" w:hAnsi="Helvetica"/>
          <w:lang w:val="en-US"/>
        </w:rPr>
        <w:instrText xml:space="preserve"> ADDIN ZOTERO_ITEM CSL_CITATION {"citationID":"2KuKjx2u","properties":{"formattedCitation":"(Chavana-Bryant et al., 2017)","plainCitation":"(Chavana-Bryant et al., 2017)","noteIndex":0},"citationItems":[{"id":798,"uris":["http://zotero.org/users/local/8RirLiuI/items/22866LUX"],"uri":["http://zotero.org/users/local/8RirLiuI/items/22866LUX"],"itemData":{"id":798,"type":"article-journal","container-title":"New Phytologist","DOI":"10.1111/nph.13853","ISSN":"0028646X","issue":"3","journalAbbreviation":"New Phytol","language":"en","page":"1049-1063","source":"DOI.org (Crossref)","title":"Leaf aging of Amazonian canopy trees as revealed by spectral and physiochemical measurements","volume":"214","author":[{"family":"Chavana-Bryant","given":"Cecilia"},{"family":"Malhi","given":"Yadvinder"},{"family":"Wu","given":"Jin"},{"family":"Asner","given":"Gregory P."},{"family":"Anastasiou","given":"Athanasios"},{"family":"Enquist","given":"Brian J."},{"family":"Cosio Caravasi","given":"Eric G."},{"family":"Doughty","given":"Christopher E."},{"family":"Saleska","given":"Scott R."},{"family":"Martin","given":"Roberta E."},{"family":"Gerard","given":"France F."}],"issued":{"date-parts":[["2017",5]]}}}],"schema":"https://github.com/citation-style-language/schema/raw/master/csl-citation.json"} </w:instrText>
      </w:r>
      <w:r>
        <w:rPr>
          <w:rFonts w:ascii="Helvetica" w:hAnsi="Helvetica"/>
          <w:lang w:val="en-US"/>
        </w:rPr>
        <w:fldChar w:fldCharType="separate"/>
      </w:r>
      <w:r>
        <w:rPr>
          <w:rFonts w:ascii="Helvetica" w:hAnsi="Helvetica"/>
          <w:noProof/>
          <w:lang w:val="en-US"/>
        </w:rPr>
        <w:t>(Chavana-Bryant et al., 2017)</w:t>
      </w:r>
      <w:r>
        <w:rPr>
          <w:rFonts w:ascii="Helvetica" w:hAnsi="Helvetica"/>
          <w:lang w:val="en-US"/>
        </w:rPr>
        <w:fldChar w:fldCharType="end"/>
      </w:r>
      <w:r>
        <w:rPr>
          <w:rFonts w:ascii="Helvetica" w:hAnsi="Helvetica"/>
          <w:lang w:val="en-US"/>
        </w:rPr>
        <w:t xml:space="preserve">. </w:t>
      </w:r>
    </w:p>
    <w:p w14:paraId="1774C21C" w14:textId="77777777" w:rsidR="001343A0" w:rsidRDefault="001343A0" w:rsidP="001343A0">
      <w:pPr>
        <w:pStyle w:val="NormalWeb"/>
        <w:rPr>
          <w:rFonts w:ascii="Helvetica" w:hAnsi="Helvetica"/>
          <w:lang w:val="en-US"/>
        </w:rPr>
      </w:pPr>
      <w:r w:rsidRPr="005A033B">
        <w:rPr>
          <w:rFonts w:ascii="Helvetica" w:hAnsi="Helvetica"/>
          <w:highlight w:val="yellow"/>
          <w:lang w:val="en-US"/>
        </w:rPr>
        <w:t xml:space="preserve">spectral signatures are influenced by temporal variations in specific pigmentation concentrations at time of measurements, a trend observed in </w:t>
      </w:r>
      <w:r w:rsidRPr="005A033B">
        <w:rPr>
          <w:rFonts w:ascii="Helvetica" w:hAnsi="Helvetica"/>
          <w:highlight w:val="yellow"/>
          <w:lang w:val="en-US"/>
        </w:rPr>
        <w:fldChar w:fldCharType="begin"/>
      </w:r>
      <w:r>
        <w:rPr>
          <w:rFonts w:ascii="Helvetica" w:hAnsi="Helvetica"/>
          <w:highlight w:val="yellow"/>
          <w:lang w:val="en-US"/>
        </w:rPr>
        <w:instrText xml:space="preserve"> ADDIN ZOTERO_ITEM CSL_CITATION {"citationID":"PujGKPvw","properties":{"formattedCitation":"(Chavana-Bryant et al., 2017)","plainCitation":"(Chavana-Bryant et al., 2017)","noteIndex":0},"citationItems":[{"id":798,"uris":["http://zotero.org/users/local/8RirLiuI/items/22866LUX"],"uri":["http://zotero.org/users/local/8RirLiuI/items/22866LUX"],"itemData":{"id":798,"type":"article-journal","container-title":"New Phytologist","DOI":"10.1111/nph.13853","ISSN":"0028646X","issue":"3","journalAbbreviation":"New Phytol","language":"en","page":"1049-1063","source":"DOI.org (Crossref)","title":"Leaf aging of Amazonian canopy trees as revealed by spectral and physiochemical measurements","volume":"214","author":[{"family":"Chavana-Bryant","given":"Cecilia"},{"family":"Malhi","given":"Yadvinder"},{"family":"Wu","given":"Jin"},{"family":"Asner","given":"Gregory P."},{"family":"Anastasiou","given":"Athanasios"},{"family":"Enquist","given":"Brian J."},{"family":"Cosio Caravasi","given":"Eric G."},{"family":"Doughty","given":"Christopher E."},{"family":"Saleska","given":"Scott R."},{"family":"Martin","given":"Roberta E."},{"family":"Gerard","given":"France F."}],"issued":{"date-parts":[["2017",5]]}}}],"schema":"https://github.com/citation-style-language/schema/raw/master/csl-citation.json"} </w:instrText>
      </w:r>
      <w:r w:rsidRPr="005A033B">
        <w:rPr>
          <w:rFonts w:ascii="Helvetica" w:hAnsi="Helvetica"/>
          <w:highlight w:val="yellow"/>
          <w:lang w:val="en-US"/>
        </w:rPr>
        <w:fldChar w:fldCharType="separate"/>
      </w:r>
      <w:r w:rsidRPr="005A033B">
        <w:rPr>
          <w:rFonts w:ascii="Helvetica" w:hAnsi="Helvetica"/>
          <w:noProof/>
          <w:highlight w:val="yellow"/>
          <w:lang w:val="en-US"/>
        </w:rPr>
        <w:t>(Chavana-Bryant et al., 2017)</w:t>
      </w:r>
      <w:r w:rsidRPr="005A033B">
        <w:rPr>
          <w:rFonts w:ascii="Helvetica" w:hAnsi="Helvetica"/>
          <w:highlight w:val="yellow"/>
          <w:lang w:val="en-US"/>
        </w:rPr>
        <w:fldChar w:fldCharType="end"/>
      </w:r>
      <w:r w:rsidRPr="005A033B">
        <w:rPr>
          <w:rFonts w:ascii="Helvetica" w:hAnsi="Helvetica"/>
          <w:highlight w:val="yellow"/>
          <w:lang w:val="en-US"/>
        </w:rPr>
        <w:t xml:space="preserve">. </w:t>
      </w:r>
      <w:proofErr w:type="gramStart"/>
      <w:r w:rsidRPr="005A033B">
        <w:rPr>
          <w:rFonts w:ascii="Helvetica" w:hAnsi="Helvetica"/>
          <w:highlight w:val="yellow"/>
          <w:lang w:val="en-US"/>
        </w:rPr>
        <w:t>Furthermore</w:t>
      </w:r>
      <w:proofErr w:type="gramEnd"/>
      <w:r w:rsidRPr="005A033B">
        <w:rPr>
          <w:rFonts w:ascii="Helvetica" w:hAnsi="Helvetica"/>
          <w:highlight w:val="yellow"/>
          <w:lang w:val="en-US"/>
        </w:rPr>
        <w:t xml:space="preserve"> this supports discussion xxx</w:t>
      </w:r>
      <w:r>
        <w:rPr>
          <w:rFonts w:ascii="Helvetica" w:hAnsi="Helvetica"/>
          <w:lang w:val="en-US"/>
        </w:rPr>
        <w:t xml:space="preserve"> about senescence</w:t>
      </w:r>
    </w:p>
    <w:p w14:paraId="754774C6" w14:textId="77777777" w:rsidR="001343A0" w:rsidRDefault="001343A0" w:rsidP="001343A0">
      <w:pPr>
        <w:rPr>
          <w:rFonts w:ascii="Helvetica" w:hAnsi="Helvetica"/>
          <w:lang w:val="en-US"/>
        </w:rPr>
      </w:pPr>
      <w:r>
        <w:rPr>
          <w:rFonts w:ascii="Helvetica" w:hAnsi="Helvetica"/>
          <w:lang w:val="en-US"/>
        </w:rPr>
        <w:t xml:space="preserve">Bs link to H1 peak vs </w:t>
      </w:r>
      <w:proofErr w:type="spellStart"/>
      <w:r>
        <w:rPr>
          <w:rFonts w:ascii="Helvetica" w:hAnsi="Helvetica"/>
          <w:lang w:val="en-US"/>
        </w:rPr>
        <w:t>sensence</w:t>
      </w:r>
      <w:proofErr w:type="spellEnd"/>
      <w:r>
        <w:rPr>
          <w:rFonts w:ascii="Helvetica" w:hAnsi="Helvetica"/>
          <w:lang w:val="en-US"/>
        </w:rPr>
        <w:t xml:space="preserve"> somehow </w:t>
      </w:r>
    </w:p>
    <w:p w14:paraId="5157D082" w14:textId="77777777" w:rsidR="001343A0" w:rsidRPr="004E73FC" w:rsidRDefault="001343A0" w:rsidP="001343A0">
      <w:pPr>
        <w:spacing w:before="100" w:beforeAutospacing="1" w:after="100" w:afterAutospacing="1"/>
        <w:rPr>
          <w:rFonts w:ascii="Times New Roman" w:eastAsia="Times New Roman" w:hAnsi="Times New Roman" w:cs="Times New Roman"/>
          <w:b/>
          <w:bCs/>
          <w:lang w:val="en-US" w:eastAsia="en-GB"/>
        </w:rPr>
      </w:pPr>
    </w:p>
    <w:p w14:paraId="30E6D961" w14:textId="77777777" w:rsidR="001343A0" w:rsidRDefault="001343A0" w:rsidP="001343A0">
      <w:pPr>
        <w:rPr>
          <w:rFonts w:ascii="Helvetica" w:hAnsi="Helvetica"/>
          <w:sz w:val="36"/>
          <w:szCs w:val="36"/>
          <w:lang w:val="en-US"/>
        </w:rPr>
      </w:pPr>
      <w:r>
        <w:rPr>
          <w:rFonts w:ascii="Helvetica" w:hAnsi="Helvetica"/>
          <w:sz w:val="36"/>
          <w:szCs w:val="36"/>
          <w:lang w:val="en-US"/>
        </w:rPr>
        <w:t xml:space="preserve">4.2.2 band </w:t>
      </w:r>
      <w:proofErr w:type="spellStart"/>
      <w:r>
        <w:rPr>
          <w:rFonts w:ascii="Helvetica" w:hAnsi="Helvetica"/>
          <w:sz w:val="36"/>
          <w:szCs w:val="36"/>
          <w:lang w:val="en-US"/>
        </w:rPr>
        <w:t>selcetion</w:t>
      </w:r>
      <w:proofErr w:type="spellEnd"/>
      <w:r>
        <w:rPr>
          <w:rFonts w:ascii="Helvetica" w:hAnsi="Helvetica"/>
          <w:sz w:val="36"/>
          <w:szCs w:val="36"/>
          <w:lang w:val="en-US"/>
        </w:rPr>
        <w:t xml:space="preserve"> model </w:t>
      </w:r>
      <w:proofErr w:type="spellStart"/>
      <w:r>
        <w:rPr>
          <w:rFonts w:ascii="Helvetica" w:hAnsi="Helvetica"/>
          <w:sz w:val="36"/>
          <w:szCs w:val="36"/>
          <w:lang w:val="en-US"/>
        </w:rPr>
        <w:t>predicitons</w:t>
      </w:r>
      <w:proofErr w:type="spellEnd"/>
    </w:p>
    <w:p w14:paraId="232E2306" w14:textId="77777777" w:rsidR="001343A0" w:rsidRDefault="001343A0" w:rsidP="001343A0">
      <w:pPr>
        <w:rPr>
          <w:rFonts w:ascii="Helvetica" w:hAnsi="Helvetica"/>
          <w:sz w:val="36"/>
          <w:szCs w:val="36"/>
          <w:lang w:val="en-US"/>
        </w:rPr>
      </w:pPr>
    </w:p>
    <w:p w14:paraId="3C026D47" w14:textId="445C9C0B" w:rsidR="001343A0" w:rsidRPr="00491E4D" w:rsidRDefault="001343A0" w:rsidP="001343A0">
      <w:pPr>
        <w:rPr>
          <w:rFonts w:ascii="Helvetica" w:hAnsi="Helvetica"/>
          <w:lang w:val="en-US"/>
        </w:rPr>
      </w:pPr>
      <w:r w:rsidRPr="00491E4D">
        <w:rPr>
          <w:rFonts w:ascii="Helvetica" w:hAnsi="Helvetica"/>
          <w:lang w:val="en-US"/>
        </w:rPr>
        <w:t xml:space="preserve">Write about </w:t>
      </w:r>
      <w:proofErr w:type="gramStart"/>
      <w:r w:rsidRPr="00491E4D">
        <w:rPr>
          <w:rFonts w:ascii="Helvetica" w:hAnsi="Helvetica"/>
          <w:lang w:val="en-US"/>
        </w:rPr>
        <w:t>3 point</w:t>
      </w:r>
      <w:proofErr w:type="gramEnd"/>
      <w:r w:rsidRPr="00491E4D">
        <w:rPr>
          <w:rFonts w:ascii="Helvetica" w:hAnsi="Helvetica"/>
          <w:lang w:val="en-US"/>
        </w:rPr>
        <w:t xml:space="preserve"> vs 5 point minima, and the inclusion of highly variable parts of the spectrum).  (could look into </w:t>
      </w:r>
      <w:proofErr w:type="gramStart"/>
      <w:r w:rsidRPr="00491E4D">
        <w:rPr>
          <w:rFonts w:ascii="Helvetica" w:hAnsi="Helvetica"/>
          <w:lang w:val="en-US"/>
        </w:rPr>
        <w:t>5 point</w:t>
      </w:r>
      <w:proofErr w:type="gramEnd"/>
      <w:r w:rsidRPr="00491E4D">
        <w:rPr>
          <w:rFonts w:ascii="Helvetica" w:hAnsi="Helvetica"/>
          <w:lang w:val="en-US"/>
        </w:rPr>
        <w:t xml:space="preserve"> window). Discussion this could significantly improve model accuracy. Especially as SZU implies less </w:t>
      </w:r>
      <w:r w:rsidR="00EB4D3A">
        <w:rPr>
          <w:rFonts w:ascii="Helvetica" w:hAnsi="Helvetica"/>
          <w:lang w:val="en-US"/>
        </w:rPr>
        <w:t>bands</w:t>
      </w:r>
      <w:r w:rsidRPr="00491E4D">
        <w:rPr>
          <w:rFonts w:ascii="Helvetica" w:hAnsi="Helvetica"/>
          <w:lang w:val="en-US"/>
        </w:rPr>
        <w:t xml:space="preserve"> (ideally 3) are best. </w:t>
      </w:r>
    </w:p>
    <w:p w14:paraId="44271D4D" w14:textId="77777777" w:rsidR="001343A0" w:rsidRPr="00491E4D" w:rsidRDefault="001343A0" w:rsidP="001343A0">
      <w:pPr>
        <w:rPr>
          <w:rFonts w:ascii="Helvetica" w:hAnsi="Helvetica"/>
          <w:lang w:val="en-US"/>
        </w:rPr>
      </w:pPr>
    </w:p>
    <w:p w14:paraId="2B9BEB04" w14:textId="089D465B" w:rsidR="001343A0" w:rsidRPr="000D4E23" w:rsidRDefault="001343A0" w:rsidP="001343A0">
      <w:pPr>
        <w:pStyle w:val="NormalWeb"/>
        <w:rPr>
          <w:rFonts w:ascii="Helvetica" w:hAnsi="Helvetica"/>
          <w:lang w:val="en-US"/>
        </w:rPr>
      </w:pPr>
      <w:r w:rsidRPr="000D4E23">
        <w:rPr>
          <w:rFonts w:ascii="Helvetica" w:hAnsi="Helvetica"/>
          <w:lang w:val="en-US"/>
        </w:rPr>
        <w:t xml:space="preserve">But While other work has demonstrated that having distinct endmember classes are essential to providing accurate and discriminative </w:t>
      </w:r>
      <w:r w:rsidR="00EB4D3A">
        <w:rPr>
          <w:rFonts w:ascii="Helvetica" w:hAnsi="Helvetica"/>
          <w:lang w:val="en-US"/>
        </w:rPr>
        <w:t>bands</w:t>
      </w:r>
      <w:r w:rsidRPr="000D4E23">
        <w:rPr>
          <w:rFonts w:ascii="Helvetica" w:hAnsi="Helvetica"/>
          <w:lang w:val="en-US"/>
        </w:rPr>
        <w:t xml:space="preserve"> selections, my results indicated that </w:t>
      </w:r>
      <w:proofErr w:type="spellStart"/>
      <w:r w:rsidRPr="000D4E23">
        <w:rPr>
          <w:rFonts w:ascii="Helvetica" w:hAnsi="Helvetica"/>
          <w:lang w:val="en-US"/>
        </w:rPr>
        <w:t>i</w:t>
      </w:r>
      <w:proofErr w:type="spellEnd"/>
      <w:r w:rsidRPr="000D4E23">
        <w:rPr>
          <w:rFonts w:ascii="Helvetica" w:hAnsi="Helvetica"/>
          <w:lang w:val="en-US"/>
        </w:rPr>
        <w:t xml:space="preserve">) more band selection based on </w:t>
      </w:r>
      <w:proofErr w:type="spellStart"/>
      <w:r w:rsidRPr="000D4E23">
        <w:rPr>
          <w:rFonts w:ascii="Helvetica" w:hAnsi="Helvetica"/>
          <w:lang w:val="en-US"/>
        </w:rPr>
        <w:t>disntinct</w:t>
      </w:r>
      <w:proofErr w:type="spellEnd"/>
      <w:r w:rsidRPr="000D4E23">
        <w:rPr>
          <w:rFonts w:ascii="Helvetica" w:hAnsi="Helvetica"/>
          <w:lang w:val="en-US"/>
        </w:rPr>
        <w:t xml:space="preserve"> </w:t>
      </w:r>
      <w:proofErr w:type="spellStart"/>
      <w:r w:rsidRPr="000D4E23">
        <w:rPr>
          <w:rFonts w:ascii="Helvetica" w:hAnsi="Helvetica"/>
          <w:lang w:val="en-US"/>
        </w:rPr>
        <w:t>endmemebers</w:t>
      </w:r>
      <w:proofErr w:type="spellEnd"/>
      <w:r w:rsidRPr="000D4E23">
        <w:rPr>
          <w:rFonts w:ascii="Helvetica" w:hAnsi="Helvetica"/>
          <w:lang w:val="en-US"/>
        </w:rPr>
        <w:t xml:space="preserve"> (2019) did not improve the differentiation of </w:t>
      </w:r>
      <w:proofErr w:type="spellStart"/>
      <w:r w:rsidRPr="000D4E23">
        <w:rPr>
          <w:rFonts w:ascii="Helvetica" w:hAnsi="Helvetica"/>
          <w:lang w:val="en-US"/>
        </w:rPr>
        <w:t>vegetationand</w:t>
      </w:r>
      <w:proofErr w:type="spellEnd"/>
      <w:r w:rsidRPr="000D4E23">
        <w:rPr>
          <w:rFonts w:ascii="Helvetica" w:hAnsi="Helvetica"/>
          <w:lang w:val="en-US"/>
        </w:rPr>
        <w:t xml:space="preserve">, ii) even when spectrally </w:t>
      </w:r>
      <w:proofErr w:type="spellStart"/>
      <w:r w:rsidRPr="000D4E23">
        <w:rPr>
          <w:rFonts w:ascii="Helvetica" w:hAnsi="Helvetica"/>
          <w:lang w:val="en-US"/>
        </w:rPr>
        <w:t>signicantly</w:t>
      </w:r>
      <w:proofErr w:type="spellEnd"/>
      <w:r w:rsidRPr="000D4E23">
        <w:rPr>
          <w:rFonts w:ascii="Helvetica" w:hAnsi="Helvetica"/>
          <w:lang w:val="en-US"/>
        </w:rPr>
        <w:t xml:space="preserve"> less </w:t>
      </w:r>
      <w:r w:rsidRPr="000D4E23">
        <w:rPr>
          <w:rFonts w:ascii="Helvetica" w:hAnsi="Helvetica"/>
          <w:lang w:val="en-US"/>
        </w:rPr>
        <w:lastRenderedPageBreak/>
        <w:t xml:space="preserve">distinct (2018 data), selected bands had close correspondence. When </w:t>
      </w:r>
      <w:proofErr w:type="spellStart"/>
      <w:r w:rsidRPr="000D4E23">
        <w:rPr>
          <w:rFonts w:ascii="Helvetica" w:hAnsi="Helvetica"/>
          <w:lang w:val="en-US"/>
        </w:rPr>
        <w:t>synethising</w:t>
      </w:r>
      <w:proofErr w:type="spellEnd"/>
      <w:r w:rsidRPr="000D4E23">
        <w:rPr>
          <w:rFonts w:ascii="Helvetica" w:hAnsi="Helvetica"/>
          <w:lang w:val="en-US"/>
        </w:rPr>
        <w:t xml:space="preserve"> this with the manual selection this may suggest that </w:t>
      </w:r>
      <w:proofErr w:type="spellStart"/>
      <w:r w:rsidRPr="000D4E23">
        <w:rPr>
          <w:rFonts w:ascii="Helvetica" w:hAnsi="Helvetica"/>
          <w:lang w:val="en-US"/>
        </w:rPr>
        <w:t>i</w:t>
      </w:r>
      <w:proofErr w:type="spellEnd"/>
      <w:r w:rsidRPr="000D4E23">
        <w:rPr>
          <w:rFonts w:ascii="Helvetica" w:hAnsi="Helvetica"/>
          <w:lang w:val="en-US"/>
        </w:rPr>
        <w:t xml:space="preserve">) ISI is robust in its selection, even with suboptimal endmembers ii) arctic vegetation types are </w:t>
      </w:r>
      <w:proofErr w:type="spellStart"/>
      <w:r w:rsidRPr="000D4E23">
        <w:rPr>
          <w:rFonts w:ascii="Helvetica" w:hAnsi="Helvetica"/>
          <w:lang w:val="en-US"/>
        </w:rPr>
        <w:t>paticullly</w:t>
      </w:r>
      <w:proofErr w:type="spellEnd"/>
      <w:r w:rsidRPr="000D4E23">
        <w:rPr>
          <w:rFonts w:ascii="Helvetica" w:hAnsi="Helvetica"/>
          <w:lang w:val="en-US"/>
        </w:rPr>
        <w:t xml:space="preserve"> well discriminated at distinct spectral regions and that this trend </w:t>
      </w:r>
      <w:proofErr w:type="spellStart"/>
      <w:r w:rsidRPr="000D4E23">
        <w:rPr>
          <w:rFonts w:ascii="Helvetica" w:hAnsi="Helvetica"/>
          <w:lang w:val="en-US"/>
        </w:rPr>
        <w:t>holdes</w:t>
      </w:r>
      <w:proofErr w:type="spellEnd"/>
      <w:r w:rsidRPr="000D4E23">
        <w:rPr>
          <w:rFonts w:ascii="Helvetica" w:hAnsi="Helvetica"/>
          <w:lang w:val="en-US"/>
        </w:rPr>
        <w:t xml:space="preserve"> true across landscapes and quality of data, iii) or lack of applicability as it does not do much…</w:t>
      </w:r>
    </w:p>
    <w:p w14:paraId="1793BC57" w14:textId="77777777" w:rsidR="001343A0" w:rsidRPr="00491E4D" w:rsidRDefault="001343A0" w:rsidP="001343A0">
      <w:pPr>
        <w:rPr>
          <w:rFonts w:ascii="Helvetica" w:hAnsi="Helvetica"/>
          <w:lang w:val="en-US"/>
        </w:rPr>
      </w:pPr>
    </w:p>
    <w:p w14:paraId="19AD1ED0" w14:textId="77777777" w:rsidR="001343A0" w:rsidRPr="00491E4D" w:rsidRDefault="001343A0" w:rsidP="001343A0">
      <w:pPr>
        <w:rPr>
          <w:rFonts w:ascii="Helvetica" w:hAnsi="Helvetica"/>
          <w:lang w:val="en-US"/>
        </w:rPr>
      </w:pPr>
    </w:p>
    <w:p w14:paraId="2183D6CC" w14:textId="74C642C7" w:rsidR="001343A0" w:rsidRPr="00491E4D" w:rsidRDefault="001343A0" w:rsidP="001343A0">
      <w:pPr>
        <w:rPr>
          <w:rFonts w:ascii="Helvetica" w:hAnsi="Helvetica"/>
          <w:lang w:val="en-US"/>
        </w:rPr>
      </w:pPr>
      <w:r w:rsidRPr="00491E4D">
        <w:rPr>
          <w:rFonts w:ascii="Helvetica" w:hAnsi="Helvetica"/>
          <w:lang w:val="en-US"/>
        </w:rPr>
        <w:t xml:space="preserve">Discussion while theoretically have more distinct endmembers should result in a </w:t>
      </w:r>
      <w:r w:rsidRPr="00491E4D">
        <w:rPr>
          <w:rFonts w:ascii="Helvetica" w:hAnsi="Helvetica"/>
          <w:u w:val="single"/>
          <w:lang w:val="en-US"/>
        </w:rPr>
        <w:t xml:space="preserve">better </w:t>
      </w:r>
      <w:r w:rsidRPr="00491E4D">
        <w:rPr>
          <w:rFonts w:ascii="Helvetica" w:hAnsi="Helvetica"/>
          <w:lang w:val="en-US"/>
        </w:rPr>
        <w:t xml:space="preserve">selection of discriminative </w:t>
      </w:r>
      <w:r w:rsidR="00EB4D3A">
        <w:rPr>
          <w:rFonts w:ascii="Helvetica" w:hAnsi="Helvetica"/>
          <w:lang w:val="en-US"/>
        </w:rPr>
        <w:t>bands</w:t>
      </w:r>
      <w:r w:rsidRPr="00491E4D">
        <w:rPr>
          <w:rFonts w:ascii="Helvetica" w:hAnsi="Helvetica"/>
          <w:lang w:val="en-US"/>
        </w:rPr>
        <w:t xml:space="preserve">, it may be possible that the selection of only 2019 performed worse than the 2018+2019 selection, as measurements were so distinctly different that the spectral trends per vegetation type are not shared between years.  </w:t>
      </w:r>
    </w:p>
    <w:p w14:paraId="59D423A7" w14:textId="77777777" w:rsidR="001343A0" w:rsidRPr="00491E4D" w:rsidRDefault="001343A0" w:rsidP="001343A0">
      <w:pPr>
        <w:rPr>
          <w:rFonts w:ascii="Helvetica" w:hAnsi="Helvetica"/>
          <w:lang w:val="en-US"/>
        </w:rPr>
      </w:pPr>
    </w:p>
    <w:p w14:paraId="3A68ABD0" w14:textId="77777777" w:rsidR="001343A0" w:rsidRPr="00491E4D" w:rsidRDefault="001343A0" w:rsidP="001343A0">
      <w:pPr>
        <w:rPr>
          <w:rFonts w:ascii="Helvetica" w:hAnsi="Helvetica"/>
          <w:lang w:val="en-US"/>
        </w:rPr>
      </w:pPr>
      <w:r w:rsidRPr="00491E4D">
        <w:rPr>
          <w:rFonts w:ascii="Helvetica" w:hAnsi="Helvetica"/>
          <w:lang w:val="en-US"/>
        </w:rPr>
        <w:t xml:space="preserve">Selecting a subset of bands will result in better discrimination of vegetation types, as reducing spectral dimensionality excludes variable and noisy regions of the spectrum. Spectral mixture analysis using spectral zone unmixing will result in finding what zones of the spectrum are best suited </w:t>
      </w:r>
      <w:ins w:id="17" w:author="SCHNEIDEREIT Shawn" w:date="2020-03-14T09:48:00Z">
        <w:r w:rsidRPr="00491E4D">
          <w:rPr>
            <w:rFonts w:ascii="Helvetica" w:hAnsi="Helvetica"/>
            <w:lang w:val="en-US"/>
          </w:rPr>
          <w:t xml:space="preserve">to </w:t>
        </w:r>
      </w:ins>
      <w:r w:rsidRPr="00491E4D">
        <w:rPr>
          <w:rFonts w:ascii="Helvetica" w:hAnsi="Helvetica"/>
          <w:lang w:val="en-US"/>
        </w:rPr>
        <w:t>differentia vegetation type</w:t>
      </w:r>
      <w:ins w:id="18" w:author="SCHNEIDEREIT Shawn" w:date="2020-03-14T09:48:00Z">
        <w:r w:rsidRPr="00491E4D">
          <w:rPr>
            <w:rFonts w:ascii="Helvetica" w:hAnsi="Helvetica"/>
            <w:lang w:val="en-US"/>
          </w:rPr>
          <w:t xml:space="preserve">s. This is </w:t>
        </w:r>
        <w:proofErr w:type="gramStart"/>
        <w:r w:rsidRPr="00491E4D">
          <w:rPr>
            <w:rFonts w:ascii="Helvetica" w:hAnsi="Helvetica"/>
            <w:lang w:val="en-US"/>
          </w:rPr>
          <w:t xml:space="preserve">achieved </w:t>
        </w:r>
      </w:ins>
      <w:r w:rsidRPr="00491E4D">
        <w:rPr>
          <w:rFonts w:ascii="Helvetica" w:hAnsi="Helvetica"/>
          <w:lang w:val="en-US"/>
        </w:rPr>
        <w:t xml:space="preserve"> by</w:t>
      </w:r>
      <w:proofErr w:type="gramEnd"/>
      <w:r w:rsidRPr="00491E4D">
        <w:rPr>
          <w:rFonts w:ascii="Helvetica" w:hAnsi="Helvetica"/>
          <w:lang w:val="en-US"/>
        </w:rPr>
        <w:t xml:space="preserve"> </w:t>
      </w:r>
      <w:ins w:id="19" w:author="SCHNEIDEREIT Shawn" w:date="2020-03-14T09:48:00Z">
        <w:r w:rsidRPr="00491E4D">
          <w:rPr>
            <w:rFonts w:ascii="Helvetica" w:hAnsi="Helvetica"/>
            <w:lang w:val="en-US"/>
          </w:rPr>
          <w:t xml:space="preserve">isolating </w:t>
        </w:r>
      </w:ins>
      <w:r w:rsidRPr="00491E4D">
        <w:rPr>
          <w:rFonts w:ascii="Helvetica" w:hAnsi="Helvetica"/>
          <w:lang w:val="en-US"/>
        </w:rPr>
        <w:t xml:space="preserve">bands </w:t>
      </w:r>
      <w:ins w:id="20" w:author="SCHNEIDEREIT Shawn" w:date="2020-03-14T09:49:00Z">
        <w:r w:rsidRPr="00491E4D">
          <w:rPr>
            <w:rFonts w:ascii="Helvetica" w:hAnsi="Helvetica"/>
            <w:lang w:val="en-US"/>
          </w:rPr>
          <w:t xml:space="preserve">that </w:t>
        </w:r>
      </w:ins>
      <w:r w:rsidRPr="00491E4D">
        <w:rPr>
          <w:rFonts w:ascii="Helvetica" w:hAnsi="Helvetica"/>
          <w:lang w:val="en-US"/>
        </w:rPr>
        <w:t>explain maximum between community variability</w:t>
      </w:r>
      <w:ins w:id="21" w:author="SCHNEIDEREIT Shawn" w:date="2020-03-14T09:49:00Z">
        <w:r w:rsidRPr="00491E4D">
          <w:rPr>
            <w:rFonts w:ascii="Helvetica" w:hAnsi="Helvetica"/>
            <w:lang w:val="en-US"/>
          </w:rPr>
          <w:t>,</w:t>
        </w:r>
      </w:ins>
      <w:r w:rsidRPr="00491E4D">
        <w:rPr>
          <w:rFonts w:ascii="Helvetica" w:hAnsi="Helvetica"/>
          <w:lang w:val="en-US"/>
        </w:rPr>
        <w:t xml:space="preserve"> while exhibiting the minimum within community variability. </w:t>
      </w:r>
    </w:p>
    <w:p w14:paraId="5C9424DA" w14:textId="77777777" w:rsidR="001343A0" w:rsidRDefault="001343A0" w:rsidP="001343A0">
      <w:pPr>
        <w:rPr>
          <w:rFonts w:ascii="Helvetica" w:hAnsi="Helvetica"/>
          <w:sz w:val="36"/>
          <w:szCs w:val="36"/>
          <w:lang w:val="en-US"/>
        </w:rPr>
      </w:pPr>
    </w:p>
    <w:p w14:paraId="3A569451" w14:textId="77777777" w:rsidR="001343A0" w:rsidRDefault="001343A0" w:rsidP="001343A0">
      <w:pPr>
        <w:rPr>
          <w:rFonts w:ascii="Helvetica" w:hAnsi="Helvetica"/>
          <w:sz w:val="36"/>
          <w:szCs w:val="36"/>
          <w:lang w:val="en-US"/>
        </w:rPr>
      </w:pPr>
    </w:p>
    <w:p w14:paraId="2684A817" w14:textId="77777777" w:rsidR="001343A0" w:rsidRDefault="001343A0" w:rsidP="001343A0">
      <w:pPr>
        <w:rPr>
          <w:rFonts w:ascii="Helvetica" w:hAnsi="Helvetica"/>
          <w:sz w:val="36"/>
          <w:szCs w:val="36"/>
          <w:lang w:val="en-US"/>
        </w:rPr>
      </w:pPr>
      <w:r>
        <w:rPr>
          <w:rFonts w:ascii="Helvetica" w:hAnsi="Helvetica"/>
          <w:sz w:val="36"/>
          <w:szCs w:val="36"/>
          <w:lang w:val="en-US"/>
        </w:rPr>
        <w:t>4.4.1</w:t>
      </w:r>
    </w:p>
    <w:p w14:paraId="4A314AD4" w14:textId="77777777" w:rsidR="001343A0" w:rsidRDefault="001343A0" w:rsidP="001343A0">
      <w:pPr>
        <w:rPr>
          <w:rFonts w:ascii="Helvetica" w:hAnsi="Helvetica"/>
          <w:sz w:val="36"/>
          <w:szCs w:val="36"/>
          <w:lang w:val="en-US"/>
        </w:rPr>
      </w:pPr>
    </w:p>
    <w:p w14:paraId="60108400" w14:textId="77777777" w:rsidR="001343A0" w:rsidRPr="00C7489F" w:rsidRDefault="001343A0" w:rsidP="001343A0">
      <w:pPr>
        <w:rPr>
          <w:rFonts w:ascii="Times New Roman" w:eastAsia="Times New Roman" w:hAnsi="Times New Roman" w:cs="Times New Roman"/>
          <w:lang w:eastAsia="en-GB"/>
        </w:rPr>
      </w:pPr>
      <w:r w:rsidRPr="00C7489F">
        <w:rPr>
          <w:rFonts w:ascii="Arial" w:eastAsia="Times New Roman" w:hAnsi="Arial" w:cs="Arial"/>
          <w:color w:val="222222"/>
          <w:sz w:val="20"/>
          <w:szCs w:val="20"/>
          <w:shd w:val="clear" w:color="auto" w:fill="FFFFFF"/>
          <w:lang w:eastAsia="en-GB"/>
        </w:rPr>
        <w:t>Multi-year data may be helpful to separate the confounding effects of short term drought and anthesis on NDVI–biodiversity relationship because the seasonal meteorology can vary year to year. The exact impact of these multiple factors on the timing of the NDVI–biodiversity relationship, while beyond the scope of this study, might yield additional insights into the mechanisms driving the productivity–biodiversity relationship.</w:t>
      </w:r>
    </w:p>
    <w:p w14:paraId="74A4DDCC" w14:textId="77777777" w:rsidR="001343A0" w:rsidRPr="00714221" w:rsidRDefault="001343A0" w:rsidP="001343A0">
      <w:pPr>
        <w:pStyle w:val="NormalWeb"/>
        <w:rPr>
          <w:rFonts w:ascii="Helvetica" w:hAnsi="Helvetica"/>
        </w:rPr>
      </w:pPr>
    </w:p>
    <w:p w14:paraId="73DDC73A" w14:textId="77777777" w:rsidR="001343A0" w:rsidRDefault="001343A0" w:rsidP="001343A0">
      <w:pPr>
        <w:rPr>
          <w:rFonts w:ascii="Arial" w:eastAsia="Times New Roman" w:hAnsi="Arial" w:cs="Arial"/>
          <w:color w:val="222222"/>
          <w:sz w:val="20"/>
          <w:szCs w:val="20"/>
          <w:shd w:val="clear" w:color="auto" w:fill="FFFFFF"/>
          <w:lang w:eastAsia="en-GB"/>
        </w:rPr>
      </w:pPr>
      <w:r w:rsidRPr="00C7489F">
        <w:rPr>
          <w:rFonts w:ascii="Arial" w:eastAsia="Times New Roman" w:hAnsi="Arial" w:cs="Arial"/>
          <w:color w:val="222222"/>
          <w:sz w:val="20"/>
          <w:szCs w:val="20"/>
          <w:shd w:val="clear" w:color="auto" w:fill="FFFFFF"/>
          <w:lang w:eastAsia="en-GB"/>
        </w:rPr>
        <w:t>Remarkably, the NDVI-biodiversity correlation peaked at mid-season, a period of warm, dry conditions and anthesis, when NDVI reached a local minimum. These findings confirm a positive, but dynamic, productivity–diversity relationship and highlight the benefit of optical remote sensing as an objective and non-invasive tool for assessing diversity–productivity relationships.</w:t>
      </w:r>
    </w:p>
    <w:p w14:paraId="1E310079" w14:textId="77777777" w:rsidR="001343A0" w:rsidRDefault="001343A0" w:rsidP="001343A0">
      <w:pPr>
        <w:rPr>
          <w:rFonts w:ascii="Arial" w:eastAsia="Times New Roman" w:hAnsi="Arial" w:cs="Arial"/>
          <w:color w:val="222222"/>
          <w:sz w:val="20"/>
          <w:szCs w:val="20"/>
          <w:shd w:val="clear" w:color="auto" w:fill="FFFFFF"/>
          <w:lang w:eastAsia="en-GB"/>
        </w:rPr>
      </w:pPr>
    </w:p>
    <w:p w14:paraId="58EBD3EF" w14:textId="77777777" w:rsidR="001343A0" w:rsidRPr="00C7489F" w:rsidRDefault="001343A0" w:rsidP="001343A0">
      <w:pPr>
        <w:rPr>
          <w:rFonts w:ascii="Times New Roman" w:eastAsia="Times New Roman" w:hAnsi="Times New Roman" w:cs="Times New Roman"/>
          <w:lang w:eastAsia="en-GB"/>
        </w:rPr>
      </w:pPr>
      <w:r w:rsidRPr="00A334E5">
        <w:rPr>
          <w:rFonts w:ascii="Arial" w:eastAsia="Times New Roman" w:hAnsi="Arial" w:cs="Arial"/>
          <w:color w:val="222222"/>
          <w:sz w:val="20"/>
          <w:szCs w:val="20"/>
          <w:highlight w:val="yellow"/>
          <w:shd w:val="clear" w:color="auto" w:fill="FFFFFF"/>
          <w:lang w:eastAsia="en-GB"/>
        </w:rPr>
        <w:t>Compared to the spatial patterns of biodiversity, less attention has been paid to the seasonal patterns of biodiversity [</w:t>
      </w:r>
      <w:r w:rsidRPr="00A334E5">
        <w:rPr>
          <w:rFonts w:ascii="Times New Roman" w:eastAsia="Times New Roman" w:hAnsi="Times New Roman" w:cs="Times New Roman"/>
          <w:highlight w:val="yellow"/>
          <w:lang w:eastAsia="en-GB"/>
        </w:rPr>
        <w:fldChar w:fldCharType="begin"/>
      </w:r>
      <w:r w:rsidRPr="00A334E5">
        <w:rPr>
          <w:rFonts w:ascii="Times New Roman" w:eastAsia="Times New Roman" w:hAnsi="Times New Roman" w:cs="Times New Roman"/>
          <w:highlight w:val="yellow"/>
          <w:lang w:eastAsia="en-GB"/>
        </w:rPr>
        <w:instrText xml:space="preserve"> HYPERLINK "https://www.mdpi.com/2072-4292/8/2/128/htm" \l "B40-remotesensing-08-00128" \o "" </w:instrText>
      </w:r>
      <w:r w:rsidRPr="00A334E5">
        <w:rPr>
          <w:rFonts w:ascii="Times New Roman" w:eastAsia="Times New Roman" w:hAnsi="Times New Roman" w:cs="Times New Roman"/>
          <w:highlight w:val="yellow"/>
          <w:lang w:eastAsia="en-GB"/>
        </w:rPr>
        <w:fldChar w:fldCharType="separate"/>
      </w:r>
      <w:r w:rsidRPr="00A334E5">
        <w:rPr>
          <w:rFonts w:ascii="Arial" w:eastAsia="Times New Roman" w:hAnsi="Arial" w:cs="Arial"/>
          <w:b/>
          <w:bCs/>
          <w:color w:val="3156A2"/>
          <w:sz w:val="20"/>
          <w:szCs w:val="20"/>
          <w:highlight w:val="yellow"/>
          <w:u w:val="single"/>
          <w:lang w:eastAsia="en-GB"/>
        </w:rPr>
        <w:t>40</w:t>
      </w:r>
      <w:r w:rsidRPr="00A334E5">
        <w:rPr>
          <w:rFonts w:ascii="Times New Roman" w:eastAsia="Times New Roman" w:hAnsi="Times New Roman" w:cs="Times New Roman"/>
          <w:highlight w:val="yellow"/>
          <w:lang w:eastAsia="en-GB"/>
        </w:rPr>
        <w:fldChar w:fldCharType="end"/>
      </w:r>
      <w:r w:rsidRPr="00A334E5">
        <w:rPr>
          <w:rFonts w:ascii="Arial" w:eastAsia="Times New Roman" w:hAnsi="Arial" w:cs="Arial"/>
          <w:color w:val="222222"/>
          <w:sz w:val="20"/>
          <w:szCs w:val="20"/>
          <w:highlight w:val="yellow"/>
          <w:shd w:val="clear" w:color="auto" w:fill="FFFFFF"/>
          <w:lang w:eastAsia="en-GB"/>
        </w:rPr>
        <w:t xml:space="preserve">] </w:t>
      </w:r>
      <w:r w:rsidRPr="00A334E5">
        <w:rPr>
          <w:rFonts w:ascii="Arial" w:eastAsia="Times New Roman" w:hAnsi="Arial" w:cs="Arial"/>
          <w:color w:val="222222"/>
          <w:sz w:val="20"/>
          <w:szCs w:val="20"/>
          <w:highlight w:val="yellow"/>
          <w:shd w:val="clear" w:color="auto" w:fill="FFFFFF"/>
          <w:lang w:val="en-US" w:eastAsia="en-GB"/>
        </w:rPr>
        <w:t>(</w:t>
      </w:r>
      <w:proofErr w:type="spellStart"/>
      <w:r w:rsidRPr="00A334E5">
        <w:rPr>
          <w:rFonts w:ascii="Arial" w:eastAsia="Times New Roman" w:hAnsi="Arial" w:cs="Arial"/>
          <w:color w:val="222222"/>
          <w:sz w:val="20"/>
          <w:szCs w:val="20"/>
          <w:highlight w:val="yellow"/>
          <w:shd w:val="clear" w:color="auto" w:fill="FFFFFF"/>
          <w:lang w:val="en-US" w:eastAsia="en-GB"/>
        </w:rPr>
        <w:t>magg</w:t>
      </w:r>
      <w:r>
        <w:rPr>
          <w:rFonts w:ascii="Arial" w:eastAsia="Times New Roman" w:hAnsi="Arial" w:cs="Arial"/>
          <w:color w:val="222222"/>
          <w:sz w:val="20"/>
          <w:szCs w:val="20"/>
          <w:highlight w:val="yellow"/>
          <w:shd w:val="clear" w:color="auto" w:fill="FFFFFF"/>
          <w:lang w:val="en-US" w:eastAsia="en-GB"/>
        </w:rPr>
        <w:t>urn</w:t>
      </w:r>
      <w:proofErr w:type="spellEnd"/>
      <w:r>
        <w:rPr>
          <w:rFonts w:ascii="Arial" w:eastAsia="Times New Roman" w:hAnsi="Arial" w:cs="Arial"/>
          <w:color w:val="222222"/>
          <w:sz w:val="20"/>
          <w:szCs w:val="20"/>
          <w:highlight w:val="yellow"/>
          <w:shd w:val="clear" w:color="auto" w:fill="FFFFFF"/>
          <w:lang w:val="en-US" w:eastAsia="en-GB"/>
        </w:rPr>
        <w:t xml:space="preserve">) </w:t>
      </w:r>
      <w:r w:rsidRPr="00A334E5">
        <w:rPr>
          <w:rFonts w:ascii="Arial" w:eastAsia="Times New Roman" w:hAnsi="Arial" w:cs="Arial"/>
          <w:color w:val="222222"/>
          <w:sz w:val="20"/>
          <w:szCs w:val="20"/>
          <w:highlight w:val="yellow"/>
          <w:shd w:val="clear" w:color="auto" w:fill="FFFFFF"/>
          <w:lang w:eastAsia="en-GB"/>
        </w:rPr>
        <w:t>or the effect of phenology on the ability to assess biodiversity with remote sensing.</w:t>
      </w:r>
      <w:r w:rsidRPr="00C7489F">
        <w:rPr>
          <w:rFonts w:ascii="Arial" w:eastAsia="Times New Roman" w:hAnsi="Arial" w:cs="Arial"/>
          <w:color w:val="222222"/>
          <w:sz w:val="20"/>
          <w:szCs w:val="20"/>
          <w:shd w:val="clear" w:color="auto" w:fill="FFFFFF"/>
          <w:lang w:eastAsia="en-GB"/>
        </w:rPr>
        <w:t xml:space="preserve"> In our study, the NDVI-richness relationship was dynamic and the best regression between NDVI and species richness occurred near peak season, </w:t>
      </w:r>
      <w:r w:rsidRPr="007147DC">
        <w:rPr>
          <w:rFonts w:ascii="Arial" w:eastAsia="Times New Roman" w:hAnsi="Arial" w:cs="Arial"/>
          <w:color w:val="222222"/>
          <w:sz w:val="20"/>
          <w:szCs w:val="20"/>
          <w:highlight w:val="yellow"/>
          <w:shd w:val="clear" w:color="auto" w:fill="FFFFFF"/>
          <w:lang w:eastAsia="en-GB"/>
        </w:rPr>
        <w:t>although the exact reasons for this deserve further study. This dynamic relationship was most likely affected by canopy development, as well as by prevailing conditions (mid-season warm, dry conditions) and flowering phenology (timing of anthesis).</w:t>
      </w:r>
      <w:r w:rsidRPr="00C7489F">
        <w:rPr>
          <w:rFonts w:ascii="Arial" w:eastAsia="Times New Roman" w:hAnsi="Arial" w:cs="Arial"/>
          <w:color w:val="222222"/>
          <w:sz w:val="20"/>
          <w:szCs w:val="20"/>
          <w:shd w:val="clear" w:color="auto" w:fill="FFFFFF"/>
          <w:lang w:eastAsia="en-GB"/>
        </w:rPr>
        <w:t xml:space="preserve"> While both short-term drought and mid-season anthesis clearly reduced NDVI, their effect on the NDVIbiodiversity patterns was less clear, and could have even enhanced this relationship, as illustrated by the enhanced NDVI-biodiversity correlations at mid-season (</w:t>
      </w:r>
      <w:r w:rsidRPr="00C7489F">
        <w:rPr>
          <w:rFonts w:ascii="Times New Roman" w:eastAsia="Times New Roman" w:hAnsi="Times New Roman" w:cs="Times New Roman"/>
          <w:lang w:eastAsia="en-GB"/>
        </w:rPr>
        <w:fldChar w:fldCharType="begin"/>
      </w:r>
      <w:r w:rsidRPr="00C7489F">
        <w:rPr>
          <w:rFonts w:ascii="Times New Roman" w:eastAsia="Times New Roman" w:hAnsi="Times New Roman" w:cs="Times New Roman"/>
          <w:lang w:eastAsia="en-GB"/>
        </w:rPr>
        <w:instrText xml:space="preserve"> HYPERLINK "https://www.mdpi.com/2072-4292/8/2/128/htm" \l "fig_body_display_remotesensing-08-00128-f006" </w:instrText>
      </w:r>
      <w:r w:rsidRPr="00C7489F">
        <w:rPr>
          <w:rFonts w:ascii="Times New Roman" w:eastAsia="Times New Roman" w:hAnsi="Times New Roman" w:cs="Times New Roman"/>
          <w:lang w:eastAsia="en-GB"/>
        </w:rPr>
        <w:fldChar w:fldCharType="separate"/>
      </w:r>
      <w:r w:rsidRPr="00C7489F">
        <w:rPr>
          <w:rFonts w:ascii="Arial" w:eastAsia="Times New Roman" w:hAnsi="Arial" w:cs="Arial"/>
          <w:b/>
          <w:bCs/>
          <w:color w:val="3156A2"/>
          <w:sz w:val="20"/>
          <w:szCs w:val="20"/>
          <w:u w:val="single"/>
          <w:lang w:eastAsia="en-GB"/>
        </w:rPr>
        <w:t>Figure 6</w:t>
      </w:r>
      <w:r w:rsidRPr="00C7489F">
        <w:rPr>
          <w:rFonts w:ascii="Times New Roman" w:eastAsia="Times New Roman" w:hAnsi="Times New Roman" w:cs="Times New Roman"/>
          <w:lang w:eastAsia="en-GB"/>
        </w:rPr>
        <w:fldChar w:fldCharType="end"/>
      </w:r>
      <w:r w:rsidRPr="00C7489F">
        <w:rPr>
          <w:rFonts w:ascii="Arial" w:eastAsia="Times New Roman" w:hAnsi="Arial" w:cs="Arial"/>
          <w:color w:val="222222"/>
          <w:sz w:val="20"/>
          <w:szCs w:val="20"/>
          <w:shd w:val="clear" w:color="auto" w:fill="FFFFFF"/>
          <w:lang w:eastAsia="en-GB"/>
        </w:rPr>
        <w:t>, </w:t>
      </w:r>
      <w:r w:rsidRPr="00C7489F">
        <w:rPr>
          <w:rFonts w:ascii="Times New Roman" w:eastAsia="Times New Roman" w:hAnsi="Times New Roman" w:cs="Times New Roman"/>
          <w:lang w:eastAsia="en-GB"/>
        </w:rPr>
        <w:fldChar w:fldCharType="begin"/>
      </w:r>
      <w:r w:rsidRPr="00C7489F">
        <w:rPr>
          <w:rFonts w:ascii="Times New Roman" w:eastAsia="Times New Roman" w:hAnsi="Times New Roman" w:cs="Times New Roman"/>
          <w:lang w:eastAsia="en-GB"/>
        </w:rPr>
        <w:instrText xml:space="preserve"> HYPERLINK "https://www.mdpi.com/2072-4292/8/2/128/htm" \l "fig_body_display_remotesensing-08-00128-f007" </w:instrText>
      </w:r>
      <w:r w:rsidRPr="00C7489F">
        <w:rPr>
          <w:rFonts w:ascii="Times New Roman" w:eastAsia="Times New Roman" w:hAnsi="Times New Roman" w:cs="Times New Roman"/>
          <w:lang w:eastAsia="en-GB"/>
        </w:rPr>
        <w:fldChar w:fldCharType="separate"/>
      </w:r>
      <w:r w:rsidRPr="00C7489F">
        <w:rPr>
          <w:rFonts w:ascii="Arial" w:eastAsia="Times New Roman" w:hAnsi="Arial" w:cs="Arial"/>
          <w:b/>
          <w:bCs/>
          <w:color w:val="3156A2"/>
          <w:sz w:val="20"/>
          <w:szCs w:val="20"/>
          <w:u w:val="single"/>
          <w:lang w:eastAsia="en-GB"/>
        </w:rPr>
        <w:t>Figure 7</w:t>
      </w:r>
      <w:r w:rsidRPr="00C7489F">
        <w:rPr>
          <w:rFonts w:ascii="Times New Roman" w:eastAsia="Times New Roman" w:hAnsi="Times New Roman" w:cs="Times New Roman"/>
          <w:lang w:eastAsia="en-GB"/>
        </w:rPr>
        <w:fldChar w:fldCharType="end"/>
      </w:r>
      <w:r w:rsidRPr="00C7489F">
        <w:rPr>
          <w:rFonts w:ascii="Arial" w:eastAsia="Times New Roman" w:hAnsi="Arial" w:cs="Arial"/>
          <w:color w:val="222222"/>
          <w:sz w:val="20"/>
          <w:szCs w:val="20"/>
          <w:shd w:val="clear" w:color="auto" w:fill="FFFFFF"/>
          <w:lang w:eastAsia="en-GB"/>
        </w:rPr>
        <w:t> and </w:t>
      </w:r>
      <w:r w:rsidRPr="00C7489F">
        <w:rPr>
          <w:rFonts w:ascii="Times New Roman" w:eastAsia="Times New Roman" w:hAnsi="Times New Roman" w:cs="Times New Roman"/>
          <w:lang w:eastAsia="en-GB"/>
        </w:rPr>
        <w:fldChar w:fldCharType="begin"/>
      </w:r>
      <w:r w:rsidRPr="00C7489F">
        <w:rPr>
          <w:rFonts w:ascii="Times New Roman" w:eastAsia="Times New Roman" w:hAnsi="Times New Roman" w:cs="Times New Roman"/>
          <w:lang w:eastAsia="en-GB"/>
        </w:rPr>
        <w:instrText xml:space="preserve"> HYPERLINK "https://www.mdpi.com/2072-4292/8/2/128/htm" \l "fig_body_display_remotesensing-08-00128-f008" </w:instrText>
      </w:r>
      <w:r w:rsidRPr="00C7489F">
        <w:rPr>
          <w:rFonts w:ascii="Times New Roman" w:eastAsia="Times New Roman" w:hAnsi="Times New Roman" w:cs="Times New Roman"/>
          <w:lang w:eastAsia="en-GB"/>
        </w:rPr>
        <w:fldChar w:fldCharType="separate"/>
      </w:r>
      <w:r w:rsidRPr="00C7489F">
        <w:rPr>
          <w:rFonts w:ascii="Arial" w:eastAsia="Times New Roman" w:hAnsi="Arial" w:cs="Arial"/>
          <w:b/>
          <w:bCs/>
          <w:color w:val="3156A2"/>
          <w:sz w:val="20"/>
          <w:szCs w:val="20"/>
          <w:u w:val="single"/>
          <w:lang w:eastAsia="en-GB"/>
        </w:rPr>
        <w:t>Figure 8</w:t>
      </w:r>
      <w:r w:rsidRPr="00C7489F">
        <w:rPr>
          <w:rFonts w:ascii="Times New Roman" w:eastAsia="Times New Roman" w:hAnsi="Times New Roman" w:cs="Times New Roman"/>
          <w:lang w:eastAsia="en-GB"/>
        </w:rPr>
        <w:fldChar w:fldCharType="end"/>
      </w:r>
      <w:r w:rsidRPr="00C7489F">
        <w:rPr>
          <w:rFonts w:ascii="Arial" w:eastAsia="Times New Roman" w:hAnsi="Arial" w:cs="Arial"/>
          <w:color w:val="222222"/>
          <w:sz w:val="20"/>
          <w:szCs w:val="20"/>
          <w:shd w:val="clear" w:color="auto" w:fill="FFFFFF"/>
          <w:lang w:eastAsia="en-GB"/>
        </w:rPr>
        <w:t>, </w:t>
      </w:r>
      <w:r w:rsidRPr="00C7489F">
        <w:rPr>
          <w:rFonts w:ascii="Times New Roman" w:eastAsia="Times New Roman" w:hAnsi="Times New Roman" w:cs="Times New Roman"/>
          <w:lang w:eastAsia="en-GB"/>
        </w:rPr>
        <w:fldChar w:fldCharType="begin"/>
      </w:r>
      <w:r w:rsidRPr="00C7489F">
        <w:rPr>
          <w:rFonts w:ascii="Times New Roman" w:eastAsia="Times New Roman" w:hAnsi="Times New Roman" w:cs="Times New Roman"/>
          <w:lang w:eastAsia="en-GB"/>
        </w:rPr>
        <w:instrText xml:space="preserve"> HYPERLINK "https://www.mdpi.com/2072-4292/8/2/128/htm" \l "table_body_display_remotesensing-08-00128-t002" </w:instrText>
      </w:r>
      <w:r w:rsidRPr="00C7489F">
        <w:rPr>
          <w:rFonts w:ascii="Times New Roman" w:eastAsia="Times New Roman" w:hAnsi="Times New Roman" w:cs="Times New Roman"/>
          <w:lang w:eastAsia="en-GB"/>
        </w:rPr>
        <w:fldChar w:fldCharType="separate"/>
      </w:r>
      <w:r w:rsidRPr="00C7489F">
        <w:rPr>
          <w:rFonts w:ascii="Arial" w:eastAsia="Times New Roman" w:hAnsi="Arial" w:cs="Arial"/>
          <w:b/>
          <w:bCs/>
          <w:color w:val="3156A2"/>
          <w:sz w:val="20"/>
          <w:szCs w:val="20"/>
          <w:u w:val="single"/>
          <w:lang w:eastAsia="en-GB"/>
        </w:rPr>
        <w:t>Table 2</w:t>
      </w:r>
      <w:r w:rsidRPr="00C7489F">
        <w:rPr>
          <w:rFonts w:ascii="Times New Roman" w:eastAsia="Times New Roman" w:hAnsi="Times New Roman" w:cs="Times New Roman"/>
          <w:lang w:eastAsia="en-GB"/>
        </w:rPr>
        <w:fldChar w:fldCharType="end"/>
      </w:r>
      <w:r w:rsidRPr="00C7489F">
        <w:rPr>
          <w:rFonts w:ascii="Arial" w:eastAsia="Times New Roman" w:hAnsi="Arial" w:cs="Arial"/>
          <w:color w:val="222222"/>
          <w:sz w:val="20"/>
          <w:szCs w:val="20"/>
          <w:shd w:val="clear" w:color="auto" w:fill="FFFFFF"/>
          <w:lang w:eastAsia="en-GB"/>
        </w:rPr>
        <w:t>), or at least not interfered with it. Multi-year data may be helpful to separate the confounding effects of short term drought and anthesis on NDVI–biodiversity relationship because the seasonal meteorology can vary year to year. The exact impact of these multiple factors on the timing of the NDVI–biodiversity relationship, while beyond the scope of this study, might yield additional insights into the mechanisms driving the productivity–biodiversity relationship.</w:t>
      </w:r>
    </w:p>
    <w:p w14:paraId="6A2E5795" w14:textId="77777777" w:rsidR="001343A0" w:rsidRPr="00C7489F" w:rsidRDefault="001343A0" w:rsidP="001343A0">
      <w:pPr>
        <w:rPr>
          <w:rFonts w:ascii="Times New Roman" w:eastAsia="Times New Roman" w:hAnsi="Times New Roman" w:cs="Times New Roman"/>
          <w:lang w:eastAsia="en-GB"/>
        </w:rPr>
      </w:pPr>
    </w:p>
    <w:p w14:paraId="0EE2CE37" w14:textId="77777777" w:rsidR="001343A0" w:rsidRPr="00C7489F" w:rsidRDefault="001343A0" w:rsidP="001343A0">
      <w:pPr>
        <w:rPr>
          <w:rFonts w:ascii="Helvetica" w:hAnsi="Helvetica"/>
        </w:rPr>
      </w:pPr>
    </w:p>
    <w:p w14:paraId="2E0DDAB7" w14:textId="77777777" w:rsidR="001343A0" w:rsidRPr="00943C70" w:rsidRDefault="001343A0" w:rsidP="001343A0">
      <w:pPr>
        <w:pStyle w:val="NormalWeb"/>
        <w:rPr>
          <w:lang w:val="en-US"/>
        </w:rPr>
      </w:pPr>
      <w:r w:rsidRPr="00943C70">
        <w:rPr>
          <w:rFonts w:ascii="AdvTT5843c571" w:hAnsi="AdvTT5843c571"/>
          <w:strike/>
          <w:lang w:val="en-US"/>
        </w:rPr>
        <w:t>Features like graminoid cover that have significant influence on canopy structure seemed to be important influence of spectral properties</w:t>
      </w:r>
      <w:r w:rsidRPr="00943C70">
        <w:rPr>
          <w:rFonts w:ascii="AdvOT596495f2" w:hAnsi="AdvOT596495f2"/>
          <w:lang w:val="en-US"/>
        </w:rPr>
        <w:t xml:space="preserve"> </w:t>
      </w:r>
      <w:r w:rsidRPr="007147DC">
        <w:rPr>
          <w:rFonts w:ascii="AdvOT596495f2" w:hAnsi="AdvOT596495f2"/>
          <w:highlight w:val="yellow"/>
          <w:lang w:val="en-US"/>
        </w:rPr>
        <w:t>Another aspect of spectral diversity not fully considered in this paper is the impact of canopy structure on the species richness-spectral diversity relationship. The information provided by optical passive re- mote sensing data is limited to the uppermost layer of the canopy seen by the sensor. Therefore, understory vegetation is underrepresented, which is a limiting factor in estimating species richness even for low- statured ecosystems</w:t>
      </w:r>
      <w:r w:rsidRPr="00943C70">
        <w:rPr>
          <w:rFonts w:ascii="AdvOT596495f2" w:hAnsi="AdvOT596495f2"/>
          <w:lang w:val="en-US"/>
        </w:rPr>
        <w:t xml:space="preserve">. Active remote sensing sensors such as Light impact of vertical and horizontal vegetation structure on spectral di- </w:t>
      </w:r>
      <w:proofErr w:type="spellStart"/>
      <w:r w:rsidRPr="00943C70">
        <w:rPr>
          <w:rFonts w:ascii="AdvOT596495f2" w:hAnsi="AdvOT596495f2"/>
          <w:lang w:val="en-US"/>
        </w:rPr>
        <w:t>versity</w:t>
      </w:r>
      <w:proofErr w:type="spellEnd"/>
      <w:r w:rsidRPr="00943C70">
        <w:rPr>
          <w:rFonts w:ascii="AdvOT596495f2" w:hAnsi="AdvOT596495f2"/>
          <w:lang w:val="en-US"/>
        </w:rPr>
        <w:t xml:space="preserve"> was beyond the scope of this study, but remains a promising direction for future research. </w:t>
      </w:r>
      <w:r w:rsidRPr="00943C70">
        <w:rPr>
          <w:rFonts w:ascii="AdvOT596495f2" w:hAnsi="AdvOT596495f2"/>
          <w:lang w:val="en-US"/>
        </w:rPr>
        <w:fldChar w:fldCharType="begin"/>
      </w:r>
      <w:r>
        <w:rPr>
          <w:rFonts w:ascii="AdvOT596495f2" w:hAnsi="AdvOT596495f2"/>
          <w:lang w:val="en-US"/>
        </w:rPr>
        <w:instrText xml:space="preserve"> ADDIN ZOTERO_ITEM CSL_CITATION {"citationID":"zRwX2Lwf","properties":{"formattedCitation":"(Gholizadeh et al., 2018)","plainCitation":"(Gholizadeh et al., 2018)","noteIndex":0},"citationItems":[{"id":516,"uris":["http://zotero.org/users/local/8RirLiuI/items/XG75ITPJ"],"uri":["http://zotero.org/users/local/8RirLiuI/items/XG75ITPJ"],"itemData":{"id":516,"type":"article-journal","abstract":"Hyperspectral data, with their detailed spectral information at different wavelengths, offer multiple ways to assess biodiversity. One approach, known as the </w:instrText>
      </w:r>
      <w:r>
        <w:rPr>
          <w:rFonts w:ascii="AdvOT596495f2" w:hAnsi="AdvOT596495f2" w:hint="eastAsia"/>
          <w:lang w:val="en-US"/>
        </w:rPr>
        <w:instrText>“</w:instrText>
      </w:r>
      <w:r>
        <w:rPr>
          <w:rFonts w:ascii="AdvOT596495f2" w:hAnsi="AdvOT596495f2"/>
          <w:lang w:val="en-US"/>
        </w:rPr>
        <w:instrText>spectral variation hypothesis</w:instrText>
      </w:r>
      <w:r>
        <w:rPr>
          <w:rFonts w:ascii="AdvOT596495f2" w:hAnsi="AdvOT596495f2" w:hint="eastAsia"/>
          <w:lang w:val="en-US"/>
        </w:rPr>
        <w:instrText>”</w:instrText>
      </w:r>
      <w:r>
        <w:rPr>
          <w:rFonts w:ascii="AdvOT596495f2" w:hAnsi="AdvOT596495f2"/>
          <w:lang w:val="en-US"/>
        </w:rPr>
        <w:instrText xml:space="preserve"> (SVH), proposes that biodiversity is linked to spectral diversity. However, SVH-based approaches, which we refer to as </w:instrText>
      </w:r>
      <w:r>
        <w:rPr>
          <w:rFonts w:ascii="AdvOT596495f2" w:hAnsi="AdvOT596495f2" w:hint="eastAsia"/>
          <w:lang w:val="en-US"/>
        </w:rPr>
        <w:instrText>“</w:instrText>
      </w:r>
      <w:r>
        <w:rPr>
          <w:rFonts w:ascii="AdvOT596495f2" w:hAnsi="AdvOT596495f2"/>
          <w:lang w:val="en-US"/>
        </w:rPr>
        <w:instrText>spectral diversity metrics</w:instrText>
      </w:r>
      <w:r>
        <w:rPr>
          <w:rFonts w:ascii="AdvOT596495f2" w:hAnsi="AdvOT596495f2" w:hint="eastAsia"/>
          <w:lang w:val="en-US"/>
        </w:rPr>
        <w:instrText>”</w:instrText>
      </w:r>
      <w:r>
        <w:rPr>
          <w:rFonts w:ascii="AdvOT596495f2" w:hAnsi="AdvOT596495f2"/>
          <w:lang w:val="en-US"/>
        </w:rPr>
        <w:instrText xml:space="preserve">, can be confounded by soil exposure and are sensitive to the spatial resolution of the data. To address these issues, we 1) investigated the impact of soil exposure on spectral diversity, 2) identified optimal bands for mapping biodiversity using a spectral diversity metric based on dimension reduction, and 3) assessed the impact of spatial resolution on spectral diversity metrics. In this study, </w:instrText>
      </w:r>
      <w:r>
        <w:rPr>
          <w:rFonts w:ascii="AdvOT596495f2" w:hAnsi="AdvOT596495f2" w:hint="eastAsia"/>
          <w:lang w:val="en-US"/>
        </w:rPr>
        <w:instrText>α</w:instrText>
      </w:r>
      <w:r>
        <w:rPr>
          <w:rFonts w:ascii="AdvOT596495f2" w:hAnsi="AdvOT596495f2"/>
          <w:lang w:val="en-US"/>
        </w:rPr>
        <w:instrText xml:space="preserve">-diversity (species richness) was used as a measure of plant biodiversity. The study was based on two imaging spectrometry data sets from the Cedar Creek Ecosystem Science Reserve in Central Minnesota, USA, at two levels: proximal and airborne. The data sets included varying degrees of soil background sampled at two different spatial resolutions (1mm and 0.75m). We explored five spectral diversity metrics, including the coefficient of variation, convex hull volume, spectral angle mapper, spectral information divergence, and a newly proposed dimension reduction-based metric called </w:instrText>
      </w:r>
      <w:r>
        <w:rPr>
          <w:rFonts w:ascii="AdvOT596495f2" w:hAnsi="AdvOT596495f2" w:hint="eastAsia"/>
          <w:lang w:val="en-US"/>
        </w:rPr>
        <w:instrText>“</w:instrText>
      </w:r>
      <w:r>
        <w:rPr>
          <w:rFonts w:ascii="AdvOT596495f2" w:hAnsi="AdvOT596495f2"/>
          <w:lang w:val="en-US"/>
        </w:rPr>
        <w:instrText>convex hull area.</w:instrText>
      </w:r>
      <w:r>
        <w:rPr>
          <w:rFonts w:ascii="AdvOT596495f2" w:hAnsi="AdvOT596495f2" w:hint="eastAsia"/>
          <w:lang w:val="en-US"/>
        </w:rPr>
        <w:instrText>”</w:instrText>
      </w:r>
      <w:r>
        <w:rPr>
          <w:rFonts w:ascii="AdvOT596495f2" w:hAnsi="AdvOT596495f2"/>
          <w:lang w:val="en-US"/>
        </w:rPr>
        <w:instrText xml:space="preserve"> For the proximal data set (pixel size of 1mm), filtering soil pixels by applying a normalized difference vegetation index (NDVI) threshold improved the performance of all spectral diversity metrics significantly, with the coefficient of variation showing the highest correlation with species richness. In the airborne data set (pixel size of 0.75m), the convex hull area outperformed other metrics. These findings demonstrate promising approaches for remote sensing of biodiversity, illustrate a confounding effect of soil background on remote diversity measurement, and indicate that the most informative regions of the electromagnetic spectrum for estimating species richness can vary with spatial scale.","container-title":"Remote Sensing of Environment","DOI":"10.1016/j.rse.2017.12.014","ISSN":"0034-4257","journalAbbreviation":"Remote Sensing of Environment","language":"en","page":"240-253","source":"ScienceDirect","title":"Remote sensing of biodiversity: Soil correction and data dimension reduction methods improve assessment of </w:instrText>
      </w:r>
      <w:r>
        <w:rPr>
          <w:rFonts w:ascii="AdvOT596495f2" w:hAnsi="AdvOT596495f2" w:hint="eastAsia"/>
          <w:lang w:val="en-US"/>
        </w:rPr>
        <w:instrText>α</w:instrText>
      </w:r>
      <w:r>
        <w:rPr>
          <w:rFonts w:ascii="AdvOT596495f2" w:hAnsi="AdvOT596495f2"/>
          <w:lang w:val="en-US"/>
        </w:rPr>
        <w:instrText xml:space="preserve">-diversity (species richness) in prairie ecosystems","title-short":"Remote sensing of biodiversity","volume":"206","author":[{"family":"Gholizadeh","given":"Hamed"},{"family":"Gamon","given":"John A."},{"family":"Zygielbaum","given":"Arthur I."},{"family":"Wang","given":"Ran"},{"family":"Schweiger","given":"Anna K."},{"family":"Cavender-Bares","given":"Jeannine"}],"issued":{"date-parts":[["2018",3,1]]}}}],"schema":"https://github.com/citation-style-language/schema/raw/master/csl-citation.json"} </w:instrText>
      </w:r>
      <w:r w:rsidRPr="00943C70">
        <w:rPr>
          <w:rFonts w:ascii="AdvOT596495f2" w:hAnsi="AdvOT596495f2"/>
          <w:lang w:val="en-US"/>
        </w:rPr>
        <w:fldChar w:fldCharType="separate"/>
      </w:r>
      <w:r w:rsidRPr="00943C70">
        <w:rPr>
          <w:rFonts w:ascii="AdvOT596495f2" w:hAnsi="AdvOT596495f2"/>
          <w:lang w:val="en-US"/>
        </w:rPr>
        <w:t>(Gholizadeh et al., 2018)</w:t>
      </w:r>
      <w:r w:rsidRPr="00943C70">
        <w:rPr>
          <w:rFonts w:ascii="AdvOT596495f2" w:hAnsi="AdvOT596495f2"/>
          <w:lang w:val="en-US"/>
        </w:rPr>
        <w:fldChar w:fldCharType="end"/>
      </w:r>
    </w:p>
    <w:p w14:paraId="648C63F0" w14:textId="77777777" w:rsidR="001343A0" w:rsidRPr="00943C70" w:rsidRDefault="001343A0" w:rsidP="001343A0">
      <w:pPr>
        <w:spacing w:before="100" w:beforeAutospacing="1" w:after="100" w:afterAutospacing="1"/>
        <w:rPr>
          <w:rFonts w:ascii="Times New Roman" w:eastAsia="Times New Roman" w:hAnsi="Times New Roman" w:cs="Times New Roman"/>
          <w:lang w:val="en-US" w:eastAsia="en-GB"/>
        </w:rPr>
      </w:pPr>
      <w:r w:rsidRPr="00943C70">
        <w:rPr>
          <w:rFonts w:ascii="AdvOT596495f2" w:eastAsia="Times New Roman" w:hAnsi="AdvOT596495f2" w:cs="Times New Roman"/>
          <w:lang w:val="en-US" w:eastAsia="en-GB"/>
        </w:rPr>
        <w:t xml:space="preserve">In addition to the biochemical properties and vegetation structure of plants, another factor contributing to the species richness-spectral di- </w:t>
      </w:r>
      <w:proofErr w:type="spellStart"/>
      <w:r w:rsidRPr="00943C70">
        <w:rPr>
          <w:rFonts w:ascii="AdvOT596495f2" w:eastAsia="Times New Roman" w:hAnsi="AdvOT596495f2" w:cs="Times New Roman"/>
          <w:lang w:val="en-US" w:eastAsia="en-GB"/>
        </w:rPr>
        <w:t>versity</w:t>
      </w:r>
      <w:proofErr w:type="spellEnd"/>
      <w:r w:rsidRPr="00943C70">
        <w:rPr>
          <w:rFonts w:ascii="AdvOT596495f2" w:eastAsia="Times New Roman" w:hAnsi="AdvOT596495f2" w:cs="Times New Roman"/>
          <w:lang w:val="en-US" w:eastAsia="en-GB"/>
        </w:rPr>
        <w:t xml:space="preserve"> relationship is the impact of phenology (the variation of bio- chemical and structural traits of plants over time). Previous research (e.g. </w:t>
      </w:r>
      <w:proofErr w:type="spellStart"/>
      <w:r w:rsidRPr="00943C70">
        <w:rPr>
          <w:rFonts w:ascii="AdvOT596495f2" w:eastAsia="Times New Roman" w:hAnsi="AdvOT596495f2" w:cs="Times New Roman"/>
          <w:lang w:val="en-US" w:eastAsia="en-GB"/>
        </w:rPr>
        <w:t>Shurin</w:t>
      </w:r>
      <w:proofErr w:type="spellEnd"/>
      <w:r w:rsidRPr="00943C70">
        <w:rPr>
          <w:rFonts w:ascii="AdvOT596495f2" w:eastAsia="Times New Roman" w:hAnsi="AdvOT596495f2" w:cs="Times New Roman"/>
          <w:lang w:val="en-US" w:eastAsia="en-GB"/>
        </w:rPr>
        <w:t>, 2007; Wang et al., 2016b; White et al., 2006) has shown that the species richness is dynamic and varies with time. One source of uncertainty not considered in our analysis is the varying phenology of di</w:t>
      </w:r>
      <w:r w:rsidRPr="00943C70">
        <w:rPr>
          <w:rFonts w:ascii="AdvOT596495f2+fb" w:eastAsia="Times New Roman" w:hAnsi="AdvOT596495f2+fb" w:cs="Times New Roman"/>
          <w:lang w:val="en-US" w:eastAsia="en-GB"/>
        </w:rPr>
        <w:t>ff</w:t>
      </w:r>
      <w:r w:rsidRPr="00943C70">
        <w:rPr>
          <w:rFonts w:ascii="AdvOT596495f2" w:eastAsia="Times New Roman" w:hAnsi="AdvOT596495f2" w:cs="Times New Roman"/>
          <w:lang w:val="en-US" w:eastAsia="en-GB"/>
        </w:rPr>
        <w:t xml:space="preserve">erent species within the same sampling unit (e.g. while some species have senesced, others remain green). Although the time of collecting proximal data in our experiment was coincident with the peak growing season and before appreciable senescence occurred, applying the same approach in other phenological stages or other ecosystems with </w:t>
      </w:r>
      <w:proofErr w:type="spellStart"/>
      <w:r w:rsidRPr="00943C70">
        <w:rPr>
          <w:rFonts w:ascii="AdvOT596495f2" w:eastAsia="Times New Roman" w:hAnsi="AdvOT596495f2" w:cs="Times New Roman"/>
          <w:lang w:val="en-US" w:eastAsia="en-GB"/>
        </w:rPr>
        <w:t>dif</w:t>
      </w:r>
      <w:proofErr w:type="spellEnd"/>
      <w:r w:rsidRPr="00943C70">
        <w:rPr>
          <w:rFonts w:ascii="AdvOT596495f2" w:eastAsia="Times New Roman" w:hAnsi="AdvOT596495f2" w:cs="Times New Roman"/>
          <w:lang w:val="en-US" w:eastAsia="en-GB"/>
        </w:rPr>
        <w:t xml:space="preserve">- </w:t>
      </w:r>
      <w:proofErr w:type="spellStart"/>
      <w:r w:rsidRPr="00943C70">
        <w:rPr>
          <w:rFonts w:ascii="AdvOT596495f2" w:eastAsia="Times New Roman" w:hAnsi="AdvOT596495f2" w:cs="Times New Roman"/>
          <w:lang w:val="en-US" w:eastAsia="en-GB"/>
        </w:rPr>
        <w:t>ferent</w:t>
      </w:r>
      <w:proofErr w:type="spellEnd"/>
      <w:r w:rsidRPr="00943C70">
        <w:rPr>
          <w:rFonts w:ascii="AdvOT596495f2" w:eastAsia="Times New Roman" w:hAnsi="AdvOT596495f2" w:cs="Times New Roman"/>
          <w:lang w:val="en-US" w:eastAsia="en-GB"/>
        </w:rPr>
        <w:t xml:space="preserve"> successional stages requires considering the temporally dynamic characteristics of the species. </w:t>
      </w:r>
      <w:r w:rsidRPr="00943C70">
        <w:rPr>
          <w:rFonts w:ascii="AdvOT596495f2" w:eastAsia="Times New Roman" w:hAnsi="AdvOT596495f2" w:cs="Times New Roman"/>
          <w:lang w:val="en-US" w:eastAsia="en-GB"/>
        </w:rPr>
        <w:fldChar w:fldCharType="begin"/>
      </w:r>
      <w:r>
        <w:rPr>
          <w:rFonts w:ascii="AdvOT596495f2" w:eastAsia="Times New Roman" w:hAnsi="AdvOT596495f2" w:cs="Times New Roman"/>
          <w:lang w:val="en-US" w:eastAsia="en-GB"/>
        </w:rPr>
        <w:instrText xml:space="preserve"> ADDIN ZOTERO_ITEM CSL_CITATION {"citationID":"UJBGAdSX","properties":{"formattedCitation":"(Gholizadeh et al., 2018)","plainCitation":"(Gholizadeh et al., 2018)","noteIndex":0},"citationItems":[{"id":516,"uris":["http://zotero.org/users/local/8RirLiuI/items/XG75ITPJ"],"uri":["http://zotero.org/users/local/8RirLiuI/items/XG75ITPJ"],"itemData":{"id":516,"type":"article-journal","abstract":"Hyperspectral data, with their detailed spectral information at different wavelengths, offer multiple ways to assess biodiversity. One approach, known as the </w:instrText>
      </w:r>
      <w:r>
        <w:rPr>
          <w:rFonts w:ascii="AdvOT596495f2" w:eastAsia="Times New Roman" w:hAnsi="AdvOT596495f2" w:cs="Times New Roman" w:hint="eastAsia"/>
          <w:lang w:val="en-US" w:eastAsia="en-GB"/>
        </w:rPr>
        <w:instrText>“</w:instrText>
      </w:r>
      <w:r>
        <w:rPr>
          <w:rFonts w:ascii="AdvOT596495f2" w:eastAsia="Times New Roman" w:hAnsi="AdvOT596495f2" w:cs="Times New Roman"/>
          <w:lang w:val="en-US" w:eastAsia="en-GB"/>
        </w:rPr>
        <w:instrText>spectral variation hypothesis</w:instrText>
      </w:r>
      <w:r>
        <w:rPr>
          <w:rFonts w:ascii="AdvOT596495f2" w:eastAsia="Times New Roman" w:hAnsi="AdvOT596495f2" w:cs="Times New Roman" w:hint="eastAsia"/>
          <w:lang w:val="en-US" w:eastAsia="en-GB"/>
        </w:rPr>
        <w:instrText>”</w:instrText>
      </w:r>
      <w:r>
        <w:rPr>
          <w:rFonts w:ascii="AdvOT596495f2" w:eastAsia="Times New Roman" w:hAnsi="AdvOT596495f2" w:cs="Times New Roman"/>
          <w:lang w:val="en-US" w:eastAsia="en-GB"/>
        </w:rPr>
        <w:instrText xml:space="preserve"> (SVH), proposes that biodiversity is linked to spectral diversity. However, SVH-based approaches, which we refer to as </w:instrText>
      </w:r>
      <w:r>
        <w:rPr>
          <w:rFonts w:ascii="AdvOT596495f2" w:eastAsia="Times New Roman" w:hAnsi="AdvOT596495f2" w:cs="Times New Roman" w:hint="eastAsia"/>
          <w:lang w:val="en-US" w:eastAsia="en-GB"/>
        </w:rPr>
        <w:instrText>“</w:instrText>
      </w:r>
      <w:r>
        <w:rPr>
          <w:rFonts w:ascii="AdvOT596495f2" w:eastAsia="Times New Roman" w:hAnsi="AdvOT596495f2" w:cs="Times New Roman"/>
          <w:lang w:val="en-US" w:eastAsia="en-GB"/>
        </w:rPr>
        <w:instrText>spectral diversity metrics</w:instrText>
      </w:r>
      <w:r>
        <w:rPr>
          <w:rFonts w:ascii="AdvOT596495f2" w:eastAsia="Times New Roman" w:hAnsi="AdvOT596495f2" w:cs="Times New Roman" w:hint="eastAsia"/>
          <w:lang w:val="en-US" w:eastAsia="en-GB"/>
        </w:rPr>
        <w:instrText>”</w:instrText>
      </w:r>
      <w:r>
        <w:rPr>
          <w:rFonts w:ascii="AdvOT596495f2" w:eastAsia="Times New Roman" w:hAnsi="AdvOT596495f2" w:cs="Times New Roman"/>
          <w:lang w:val="en-US" w:eastAsia="en-GB"/>
        </w:rPr>
        <w:instrText xml:space="preserve">, can be confounded by soil exposure and are sensitive to the spatial resolution of the data. To address these issues, we 1) investigated the impact of soil exposure on spectral diversity, 2) identified optimal bands for mapping biodiversity using a spectral diversity metric based on dimension reduction, and 3) assessed the impact of spatial resolution on spectral diversity metrics. In this study, </w:instrText>
      </w:r>
      <w:r>
        <w:rPr>
          <w:rFonts w:ascii="AdvOT596495f2" w:eastAsia="Times New Roman" w:hAnsi="AdvOT596495f2" w:cs="Times New Roman" w:hint="eastAsia"/>
          <w:lang w:val="en-US" w:eastAsia="en-GB"/>
        </w:rPr>
        <w:instrText>α</w:instrText>
      </w:r>
      <w:r>
        <w:rPr>
          <w:rFonts w:ascii="AdvOT596495f2" w:eastAsia="Times New Roman" w:hAnsi="AdvOT596495f2" w:cs="Times New Roman"/>
          <w:lang w:val="en-US" w:eastAsia="en-GB"/>
        </w:rPr>
        <w:instrText xml:space="preserve">-diversity (species richness) was used as a measure of plant biodiversity. The study was based on two imaging spectrometry data sets from the Cedar Creek Ecosystem Science Reserve in Central Minnesota, USA, at two levels: proximal and airborne. The data sets included varying degrees of soil background sampled at two different spatial resolutions (1mm and 0.75m). We explored five spectral diversity metrics, including the coefficient of variation, convex hull volume, spectral angle mapper, spectral information divergence, and a newly proposed dimension reduction-based metric called </w:instrText>
      </w:r>
      <w:r>
        <w:rPr>
          <w:rFonts w:ascii="AdvOT596495f2" w:eastAsia="Times New Roman" w:hAnsi="AdvOT596495f2" w:cs="Times New Roman" w:hint="eastAsia"/>
          <w:lang w:val="en-US" w:eastAsia="en-GB"/>
        </w:rPr>
        <w:instrText>“</w:instrText>
      </w:r>
      <w:r>
        <w:rPr>
          <w:rFonts w:ascii="AdvOT596495f2" w:eastAsia="Times New Roman" w:hAnsi="AdvOT596495f2" w:cs="Times New Roman"/>
          <w:lang w:val="en-US" w:eastAsia="en-GB"/>
        </w:rPr>
        <w:instrText>convex hull area.</w:instrText>
      </w:r>
      <w:r>
        <w:rPr>
          <w:rFonts w:ascii="AdvOT596495f2" w:eastAsia="Times New Roman" w:hAnsi="AdvOT596495f2" w:cs="Times New Roman" w:hint="eastAsia"/>
          <w:lang w:val="en-US" w:eastAsia="en-GB"/>
        </w:rPr>
        <w:instrText>”</w:instrText>
      </w:r>
      <w:r>
        <w:rPr>
          <w:rFonts w:ascii="AdvOT596495f2" w:eastAsia="Times New Roman" w:hAnsi="AdvOT596495f2" w:cs="Times New Roman"/>
          <w:lang w:val="en-US" w:eastAsia="en-GB"/>
        </w:rPr>
        <w:instrText xml:space="preserve"> For the proximal data set (pixel size of 1mm), filtering soil pixels by applying a normalized difference vegetation index (NDVI) threshold improved the performance of all spectral diversity metrics significantly, with the coefficient of variation showing the highest correlation with species richness. In the airborne data set (pixel size of 0.75m), the convex hull area outperformed other metrics. These findings demonstrate promising approaches for remote sensing of biodiversity, illustrate a confounding effect of soil background on remote diversity measurement, and indicate that the most informative regions of the electromagnetic spectrum for estimating species richness can vary with spatial scale.","container-title":"Remote Sensing of Environment","DOI":"10.1016/j.rse.2017.12.014","ISSN":"0034-4257","journalAbbreviation":"Remote Sensing of Environment","language":"en","page":"240-253","source":"ScienceDirect","title":"Remote sensing of biodiversity: Soil correction and data dimension reduction methods improve assessment of </w:instrText>
      </w:r>
      <w:r>
        <w:rPr>
          <w:rFonts w:ascii="AdvOT596495f2" w:eastAsia="Times New Roman" w:hAnsi="AdvOT596495f2" w:cs="Times New Roman" w:hint="eastAsia"/>
          <w:lang w:val="en-US" w:eastAsia="en-GB"/>
        </w:rPr>
        <w:instrText>α</w:instrText>
      </w:r>
      <w:r>
        <w:rPr>
          <w:rFonts w:ascii="AdvOT596495f2" w:eastAsia="Times New Roman" w:hAnsi="AdvOT596495f2" w:cs="Times New Roman"/>
          <w:lang w:val="en-US" w:eastAsia="en-GB"/>
        </w:rPr>
        <w:instrText xml:space="preserve">-diversity (species richness) in prairie ecosystems","title-short":"Remote sensing of biodiversity","volume":"206","author":[{"family":"Gholizadeh","given":"Hamed"},{"family":"Gamon","given":"John A."},{"family":"Zygielbaum","given":"Arthur I."},{"family":"Wang","given":"Ran"},{"family":"Schweiger","given":"Anna K."},{"family":"Cavender-Bares","given":"Jeannine"}],"issued":{"date-parts":[["2018",3,1]]}}}],"schema":"https://github.com/citation-style-language/schema/raw/master/csl-citation.json"} </w:instrText>
      </w:r>
      <w:r w:rsidRPr="00943C70">
        <w:rPr>
          <w:rFonts w:ascii="AdvOT596495f2" w:eastAsia="Times New Roman" w:hAnsi="AdvOT596495f2" w:cs="Times New Roman"/>
          <w:lang w:val="en-US" w:eastAsia="en-GB"/>
        </w:rPr>
        <w:fldChar w:fldCharType="separate"/>
      </w:r>
      <w:r w:rsidRPr="00943C70">
        <w:rPr>
          <w:rFonts w:ascii="AdvOT596495f2" w:eastAsia="Times New Roman" w:hAnsi="AdvOT596495f2" w:cs="Times New Roman"/>
          <w:lang w:val="en-US" w:eastAsia="en-GB"/>
        </w:rPr>
        <w:t>(Gholizadeh et al., 2018)</w:t>
      </w:r>
      <w:r w:rsidRPr="00943C70">
        <w:rPr>
          <w:rFonts w:ascii="AdvOT596495f2" w:eastAsia="Times New Roman" w:hAnsi="AdvOT596495f2" w:cs="Times New Roman"/>
          <w:lang w:val="en-US" w:eastAsia="en-GB"/>
        </w:rPr>
        <w:fldChar w:fldCharType="end"/>
      </w:r>
    </w:p>
    <w:p w14:paraId="78E2D6A2" w14:textId="77777777" w:rsidR="001343A0" w:rsidRDefault="001343A0" w:rsidP="001343A0">
      <w:pPr>
        <w:pStyle w:val="NormalWeb"/>
        <w:rPr>
          <w:rFonts w:ascii="Helvetica" w:hAnsi="Helvetica"/>
          <w:lang w:val="en-US"/>
        </w:rPr>
      </w:pPr>
      <w:r w:rsidRPr="00C4728D">
        <w:rPr>
          <w:rFonts w:ascii="Helvetica" w:hAnsi="Helvetica"/>
          <w:lang w:val="en-US"/>
        </w:rPr>
        <w:t xml:space="preserve">Species evenness adds additional information on stand composition, which affects spectral variation. However, it is not clear how or to what extent species rich- ness, evenness, and composition affect the overall optical signal, in part because experimental approaches are difficult to apply in remote </w:t>
      </w:r>
      <w:proofErr w:type="spellStart"/>
      <w:r w:rsidRPr="00C4728D">
        <w:rPr>
          <w:rFonts w:ascii="Helvetica" w:hAnsi="Helvetica"/>
          <w:lang w:val="en-US"/>
        </w:rPr>
        <w:t>sen</w:t>
      </w:r>
      <w:proofErr w:type="spellEnd"/>
      <w:r w:rsidRPr="00C4728D">
        <w:rPr>
          <w:rFonts w:ascii="Helvetica" w:hAnsi="Helvetica"/>
          <w:lang w:val="en-US"/>
        </w:rPr>
        <w:t>- sing studies due to the large spatial scales involved. Furthermore, soil is known to confound optical diversity estimation (</w:t>
      </w:r>
      <w:proofErr w:type="spellStart"/>
      <w:r w:rsidRPr="00C4728D">
        <w:rPr>
          <w:rFonts w:ascii="Helvetica" w:hAnsi="Helvetica"/>
          <w:lang w:val="en-US"/>
        </w:rPr>
        <w:t>Gholizadeh</w:t>
      </w:r>
      <w:proofErr w:type="spellEnd"/>
      <w:r w:rsidRPr="00C4728D">
        <w:rPr>
          <w:rFonts w:ascii="Helvetica" w:hAnsi="Helvetica"/>
          <w:lang w:val="en-US"/>
        </w:rPr>
        <w:t xml:space="preserve"> et al., 2018) and these effects (species richness, evenness, composition and soil background) can be scale-dependent (Wang et al., 2018) requiring studies to be explicit about the spatial, temporal and spectral scales involved. </w:t>
      </w:r>
      <w:r>
        <w:rPr>
          <w:rFonts w:ascii="Helvetica" w:hAnsi="Helvetica"/>
          <w:lang w:val="en-US"/>
        </w:rPr>
        <w:fldChar w:fldCharType="begin"/>
      </w:r>
      <w:r>
        <w:rPr>
          <w:rFonts w:ascii="Helvetica" w:hAnsi="Helvetica"/>
          <w:lang w:val="en-US"/>
        </w:rPr>
        <w:instrText xml:space="preserve"> ADDIN ZOTERO_ITEM CSL_CITATION {"citationID":"JTRIVG9o","properties":{"formattedCitation":"(Wang, Gamon, Schweiger, et al., 2018)","plainCitation":"(Wang, Gamon, Schweiger, et al., 2018)","noteIndex":0},"citationItems":[{"id":508,"uris":["http://zotero.org/users/local/8RirLiuI/items/4Q9XUCYU"],"uri":["http://zotero.org/users/local/8RirLiuI/items/4Q9XUCYU"],"itemData":{"id":508,"type":"article-journal","abstract":"While remote sensing has increasingly been applied to estimate α biodiversity directly through optical diversity, there is a need to better understand the mechanisms behind the optical diversity-biodiversity relationship. Here, we examined the relative contributions of species richness, evenness, and composition to the spectral reflectance, and consider factors confounding the remote estimation of species diversity in a prairie ecosystem experiment at Cedar Creek Ecosystem Science Reserve, Minnesota. We collected hyperspectral reflectance of 16 prairie species using a tram-mounted imaging spectrometer, and a full-range field spectrometer with a leaf clip, and simulated plot-level images from both instruments with different species richness, evenness and composition. Two optical diversity metrics were explored: the coefficient of variation (CV) of spectral reflectance in space and classified species derived from Partial Least Squares Discriminant Analysis (PLS-DA), a spectral classification method. Both optical diversity metrics (CV and PLS-DA classified species) were affected by species richness and evenness. Diversity metrics that combined species richness and evenness together (e.g. Shannon's index) were more strongly correlated with optical diversity than either metric alone. Image-derived data were influenced by both leaf traits and canopy structure and showed larger spectral variability than leaf clip data, indicating that sampling methods influence optical diversity. Leaf and canopy traits both contributed to optical diversity, sometimes in complex or contradictory ways. Large within-species variation sometimes confounded biodiversity estimation from optical diversity, and a single species markedly altered the optical-biodiversity relationship. Biodiversity estimation from CV was strongly influenced by soil background, while estimation from PLS-DA classified species was not sensitive to soil background. These findings are consistent with recent empirical studies and demonstrate that modeling approaches can be used to explore effects of spatial scale and guide regional studies of biodiversity estimation using high spatial and spectral resolution remote sensing.","container-title":"Remote Sensing of Environment","DOI":"10.1016/j.rse.2018.04.010","ISSN":"0034-4257","journalAbbreviation":"Remote Sensing of Environment","language":"en","page":"218-228","source":"ScienceDirect","title":"Influence of species richness, evenness, and composition on optical diversity: A simulation study","title-short":"Influence of species richness, evenness, and composition on optical diversity","volume":"211","author":[{"family":"Wang","given":"Ran"},{"family":"Gamon","given":"John A."},{"family":"Schweiger","given":"Anna K."},{"family":"Cavender-Bares","given":"Jeannine"},{"family":"Townsend","given":"Philip A."},{"family":"Zygielbaum","given":"Arthur I."},{"family":"Kothari","given":"Shan"}],"issued":{"date-parts":[["2018",6,15]]}}}],"schema":"https://github.com/citation-style-language/schema/raw/master/csl-citation.json"} </w:instrText>
      </w:r>
      <w:r>
        <w:rPr>
          <w:rFonts w:ascii="Helvetica" w:hAnsi="Helvetica"/>
          <w:lang w:val="en-US"/>
        </w:rPr>
        <w:fldChar w:fldCharType="separate"/>
      </w:r>
      <w:r>
        <w:rPr>
          <w:rFonts w:ascii="Helvetica" w:hAnsi="Helvetica"/>
          <w:noProof/>
          <w:lang w:val="en-US"/>
        </w:rPr>
        <w:t>(Wang, Gamon, Schweiger, et al., 2018)</w:t>
      </w:r>
      <w:r>
        <w:rPr>
          <w:rFonts w:ascii="Helvetica" w:hAnsi="Helvetica"/>
          <w:lang w:val="en-US"/>
        </w:rPr>
        <w:fldChar w:fldCharType="end"/>
      </w:r>
    </w:p>
    <w:p w14:paraId="31510CFF" w14:textId="77777777" w:rsidR="001343A0" w:rsidRPr="00081E4E" w:rsidRDefault="001343A0" w:rsidP="001343A0">
      <w:pPr>
        <w:pStyle w:val="NormalWeb"/>
        <w:rPr>
          <w:rFonts w:ascii="Helvetica" w:hAnsi="Helvetica"/>
          <w:lang w:val="en-US"/>
        </w:rPr>
      </w:pPr>
    </w:p>
    <w:p w14:paraId="0D6C6E21" w14:textId="77777777" w:rsidR="001343A0" w:rsidRPr="004955BC" w:rsidRDefault="001343A0" w:rsidP="001343A0">
      <w:pPr>
        <w:rPr>
          <w:rFonts w:ascii="Helvetica" w:hAnsi="Helvetica"/>
          <w:sz w:val="36"/>
          <w:szCs w:val="36"/>
          <w:lang w:val="en-US"/>
        </w:rPr>
      </w:pPr>
    </w:p>
    <w:p w14:paraId="5F834B1C" w14:textId="77777777" w:rsidR="00E72022" w:rsidRPr="001343A0" w:rsidRDefault="00E72022" w:rsidP="001343A0"/>
    <w:sectPr w:rsidR="00E72022" w:rsidRPr="001343A0" w:rsidSect="005661A0">
      <w:footerReference w:type="default" r:id="rId31"/>
      <w:pgSz w:w="11900" w:h="16840"/>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SCHNEIDEREIT Shawn" w:date="2020-05-02T12:30:00Z" w:initials="SS">
    <w:p w14:paraId="7A92CAE9" w14:textId="77777777" w:rsidR="00F3150D" w:rsidRDefault="00F3150D" w:rsidP="00DE3CE9">
      <w:pPr>
        <w:pStyle w:val="CommentText"/>
      </w:pPr>
      <w:r>
        <w:rPr>
          <w:rStyle w:val="CommentReference"/>
        </w:rPr>
        <w:annotationRef/>
      </w:r>
      <w:r>
        <w:t>Change. I think it is o.k. like this. The only word that might need to be changed is “expression”</w:t>
      </w:r>
    </w:p>
  </w:comment>
  <w:comment w:id="1" w:author="SCHNEIDEREIT Shawn" w:date="2020-05-02T11:12:00Z" w:initials="SS">
    <w:p w14:paraId="6C7F3504" w14:textId="77777777" w:rsidR="00F3150D" w:rsidRDefault="00F3150D" w:rsidP="00DE3CE9">
      <w:pPr>
        <w:pStyle w:val="CommentText"/>
      </w:pPr>
      <w:r>
        <w:rPr>
          <w:rStyle w:val="CommentReference"/>
        </w:rPr>
        <w:annotationRef/>
      </w:r>
      <w:r>
        <w:t>Improve…</w:t>
      </w:r>
    </w:p>
  </w:comment>
  <w:comment w:id="2" w:author="SCHNEIDEREIT Shawn" w:date="2020-05-02T12:15:00Z" w:initials="SS">
    <w:p w14:paraId="6721DBB4" w14:textId="77777777" w:rsidR="00F3150D" w:rsidRDefault="00F3150D" w:rsidP="00DE3CE9">
      <w:pPr>
        <w:pStyle w:val="CommentText"/>
      </w:pPr>
      <w:r>
        <w:rPr>
          <w:rStyle w:val="CommentReference"/>
        </w:rPr>
        <w:annotationRef/>
      </w:r>
      <w:r>
        <w:t>modify</w:t>
      </w:r>
    </w:p>
  </w:comment>
  <w:comment w:id="3" w:author="SCHNEIDEREIT Shawn" w:date="2020-05-02T21:13:00Z" w:initials="SS">
    <w:p w14:paraId="18F66EF8" w14:textId="77777777" w:rsidR="00F3150D" w:rsidRDefault="00F3150D" w:rsidP="00DE3CE9">
      <w:pPr>
        <w:pStyle w:val="CommentText"/>
      </w:pPr>
      <w:r>
        <w:rPr>
          <w:rStyle w:val="CommentReference"/>
        </w:rPr>
        <w:annotationRef/>
      </w:r>
      <w:r>
        <w:t>IGNORE!!!</w:t>
      </w:r>
    </w:p>
  </w:comment>
  <w:comment w:id="4" w:author="Fred Schneidereit" w:date="2020-05-03T10:26:00Z" w:initials="FS">
    <w:p w14:paraId="410BED1F" w14:textId="77777777" w:rsidR="00F3150D" w:rsidRDefault="00F3150D" w:rsidP="00DE3CE9">
      <w:pPr>
        <w:pStyle w:val="CommentText"/>
      </w:pPr>
      <w:r>
        <w:rPr>
          <w:rStyle w:val="CommentReference"/>
        </w:rPr>
        <w:annotationRef/>
      </w:r>
      <w:r>
        <w:t xml:space="preserve">Capitalize “low” spectral… on the right side in Predictions. The others are </w:t>
      </w:r>
      <w:proofErr w:type="spellStart"/>
      <w:r>
        <w:t>capitlized</w:t>
      </w:r>
      <w:proofErr w:type="spellEnd"/>
      <w:r>
        <w:t>…</w:t>
      </w:r>
    </w:p>
  </w:comment>
  <w:comment w:id="5" w:author="Fred Schneidereit" w:date="2020-05-03T10:45:00Z" w:initials="FS">
    <w:p w14:paraId="01948D9D" w14:textId="77777777" w:rsidR="00F3150D" w:rsidRDefault="00F3150D" w:rsidP="00DE3CE9">
      <w:pPr>
        <w:pStyle w:val="CommentText"/>
      </w:pPr>
      <w:r>
        <w:rPr>
          <w:rStyle w:val="CommentReference"/>
        </w:rPr>
        <w:annotationRef/>
      </w:r>
      <w:r>
        <w:t>Insert figure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7A92CAE9" w15:done="0"/>
  <w15:commentEx w15:paraId="6C7F3504" w15:done="0"/>
  <w15:commentEx w15:paraId="6721DBB4" w15:done="0"/>
  <w15:commentEx w15:paraId="18F66EF8" w15:done="0"/>
  <w15:commentEx w15:paraId="410BED1F" w15:done="0"/>
  <w15:commentEx w15:paraId="01948D9D"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7A92CAE9" w16cid:durableId="2257E652"/>
  <w16cid:commentId w16cid:paraId="6C7F3504" w16cid:durableId="2257D40F"/>
  <w16cid:commentId w16cid:paraId="6721DBB4" w16cid:durableId="2257E2EF"/>
  <w16cid:commentId w16cid:paraId="18F66EF8" w16cid:durableId="225860DC"/>
  <w16cid:commentId w16cid:paraId="410BED1F" w16cid:durableId="22591ADE"/>
  <w16cid:commentId w16cid:paraId="01948D9D" w16cid:durableId="22591F6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3693A19" w14:textId="77777777" w:rsidR="00557756" w:rsidRDefault="00557756" w:rsidP="001A13C9">
      <w:r>
        <w:separator/>
      </w:r>
    </w:p>
  </w:endnote>
  <w:endnote w:type="continuationSeparator" w:id="0">
    <w:p w14:paraId="6A1B32B2" w14:textId="77777777" w:rsidR="00557756" w:rsidRDefault="00557756" w:rsidP="001A13C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ACFF"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Helvetica">
    <w:panose1 w:val="00000000000000000000"/>
    <w:charset w:val="00"/>
    <w:family w:val="auto"/>
    <w:pitch w:val="variable"/>
    <w:sig w:usb0="E00002FF" w:usb1="5000785B" w:usb2="00000000" w:usb3="00000000" w:csb0="0000019F" w:csb1="00000000"/>
  </w:font>
  <w:font w:name="ArialMT">
    <w:altName w:val="Arial"/>
    <w:panose1 w:val="020B0604020202020204"/>
    <w:charset w:val="00"/>
    <w:family w:val="roman"/>
    <w:notTrueType/>
    <w:pitch w:val="default"/>
  </w:font>
  <w:font w:name="SymbolMT">
    <w:altName w:val="Cambria"/>
    <w:panose1 w:val="020B0604020202020204"/>
    <w:charset w:val="00"/>
    <w:family w:val="roman"/>
    <w:notTrueType/>
    <w:pitch w:val="default"/>
  </w:font>
  <w:font w:name="AdvTT5843c571">
    <w:altName w:val="Cambria"/>
    <w:panose1 w:val="020B0604020202020204"/>
    <w:charset w:val="00"/>
    <w:family w:val="roman"/>
    <w:notTrueType/>
    <w:pitch w:val="default"/>
  </w:font>
  <w:font w:name="URWPalladioL">
    <w:altName w:val="Cambria"/>
    <w:panose1 w:val="020B0604020202020204"/>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 w:name="AdvGARAD">
    <w:altName w:val="Cambria"/>
    <w:panose1 w:val="020B0604020202020204"/>
    <w:charset w:val="00"/>
    <w:family w:val="roman"/>
    <w:notTrueType/>
    <w:pitch w:val="default"/>
  </w:font>
  <w:font w:name="AdvOT596495f2">
    <w:altName w:val="Cambria"/>
    <w:panose1 w:val="020B0604020202020204"/>
    <w:charset w:val="00"/>
    <w:family w:val="roman"/>
    <w:notTrueType/>
    <w:pitch w:val="default"/>
  </w:font>
  <w:font w:name="AdvOT596495f2+fb">
    <w:altName w:val="Cambria"/>
    <w:panose1 w:val="020B0604020202020204"/>
    <w:charset w:val="00"/>
    <w:family w:val="roman"/>
    <w:notTrueType/>
    <w:pitch w:val="default"/>
  </w:font>
  <w:font w:name="TimesNewRomanPSMT">
    <w:altName w:val="Times New Roman"/>
    <w:panose1 w:val="020B0604020202020204"/>
    <w:charset w:val="00"/>
    <w:family w:val="roman"/>
    <w:notTrueType/>
    <w:pitch w:val="default"/>
  </w:font>
  <w:font w:name="AdvOT596495f2+20">
    <w:altName w:val="Cambria"/>
    <w:panose1 w:val="020B0604020202020204"/>
    <w:charset w:val="00"/>
    <w:family w:val="roman"/>
    <w:notTrueType/>
    <w:pitch w:val="default"/>
  </w:font>
  <w:font w:name="AdvOT7fb33346.I">
    <w:altName w:val="Cambria"/>
    <w:panose1 w:val="020B0604020202020204"/>
    <w:charset w:val="00"/>
    <w:family w:val="roman"/>
    <w:notTrueType/>
    <w:pitch w:val="default"/>
  </w:font>
  <w:font w:name="AdvOT7fb33346.I+fb">
    <w:altName w:val="Cambria"/>
    <w:panose1 w:val="020B0604020202020204"/>
    <w:charset w:val="00"/>
    <w:family w:val="roman"/>
    <w:notTrueType/>
    <w:pitch w:val="default"/>
  </w:font>
  <w:font w:name="Times">
    <w:panose1 w:val="02000500000000000000"/>
    <w:charset w:val="00"/>
    <w:family w:val="auto"/>
    <w:pitch w:val="variable"/>
    <w:sig w:usb0="E00002FF" w:usb1="5000205A" w:usb2="00000000" w:usb3="00000000" w:csb0="0000019F" w:csb1="00000000"/>
  </w:font>
  <w:font w:name="AdvP497E2">
    <w:altName w:val="Cambria"/>
    <w:panose1 w:val="020B0604020202020204"/>
    <w:charset w:val="00"/>
    <w:family w:val="roman"/>
    <w:notTrueType/>
    <w:pitch w:val="default"/>
  </w:font>
  <w:font w:name="AdvP497E3">
    <w:altName w:val="Cambria"/>
    <w:panose1 w:val="020B0604020202020204"/>
    <w:charset w:val="00"/>
    <w:family w:val="roman"/>
    <w:notTrueType/>
    <w:pitch w:val="default"/>
  </w:font>
  <w:font w:name="Helvetica Neue">
    <w:panose1 w:val="02000503000000020004"/>
    <w:charset w:val="00"/>
    <w:family w:val="auto"/>
    <w:pitch w:val="variable"/>
    <w:sig w:usb0="E50002FF" w:usb1="500079DB" w:usb2="00000010" w:usb3="00000000" w:csb0="00000001" w:csb1="00000000"/>
  </w:font>
  <w:font w:name="Avenir Next">
    <w:panose1 w:val="020B0503020202020204"/>
    <w:charset w:val="00"/>
    <w:family w:val="swiss"/>
    <w:pitch w:val="variable"/>
    <w:sig w:usb0="8000002F" w:usb1="5000204A" w:usb2="00000000" w:usb3="00000000" w:csb0="0000009B"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3B2BD7" w14:textId="50D8772E" w:rsidR="00F3150D" w:rsidRDefault="00F3150D">
    <w:pPr>
      <w:pStyle w:val="Footer"/>
    </w:pPr>
  </w:p>
  <w:p w14:paraId="1B60F3C8" w14:textId="77777777" w:rsidR="00F3150D" w:rsidRDefault="00F3150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F18543B" w14:textId="77777777" w:rsidR="00557756" w:rsidRDefault="00557756" w:rsidP="001A13C9">
      <w:r>
        <w:separator/>
      </w:r>
    </w:p>
  </w:footnote>
  <w:footnote w:type="continuationSeparator" w:id="0">
    <w:p w14:paraId="76960D83" w14:textId="77777777" w:rsidR="00557756" w:rsidRDefault="00557756" w:rsidP="001A13C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EE6BD0"/>
    <w:multiLevelType w:val="multilevel"/>
    <w:tmpl w:val="9266E4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376559C"/>
    <w:multiLevelType w:val="multilevel"/>
    <w:tmpl w:val="7DFE0EEA"/>
    <w:lvl w:ilvl="0">
      <w:start w:val="1"/>
      <w:numFmt w:val="decimal"/>
      <w:lvlText w:val="%1."/>
      <w:lvlJc w:val="left"/>
      <w:pPr>
        <w:ind w:left="360" w:hanging="360"/>
      </w:pPr>
      <w:rPr>
        <w:rFonts w:hint="default"/>
      </w:rPr>
    </w:lvl>
    <w:lvl w:ilvl="1">
      <w:start w:val="2"/>
      <w:numFmt w:val="decimal"/>
      <w:isLgl/>
      <w:lvlText w:val="%1.%2"/>
      <w:lvlJc w:val="left"/>
      <w:pPr>
        <w:ind w:left="400" w:hanging="40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2" w15:restartNumberingAfterBreak="0">
    <w:nsid w:val="14F0718B"/>
    <w:multiLevelType w:val="multilevel"/>
    <w:tmpl w:val="6B38B9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11C696A"/>
    <w:multiLevelType w:val="multilevel"/>
    <w:tmpl w:val="9266E4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2F6737D"/>
    <w:multiLevelType w:val="hybridMultilevel"/>
    <w:tmpl w:val="A4DE4A8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36E125AF"/>
    <w:multiLevelType w:val="hybridMultilevel"/>
    <w:tmpl w:val="7C74D1C8"/>
    <w:lvl w:ilvl="0" w:tplc="38BE5BB4">
      <w:start w:val="1"/>
      <w:numFmt w:val="decimal"/>
      <w:lvlText w:val="%1)"/>
      <w:lvlJc w:val="left"/>
      <w:pPr>
        <w:ind w:left="720" w:hanging="360"/>
      </w:pPr>
      <w:rPr>
        <w:rFonts w:asciiTheme="minorHAnsi" w:hAnsiTheme="minorHAnsi" w:hint="default"/>
        <w:b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39BB01E0"/>
    <w:multiLevelType w:val="multilevel"/>
    <w:tmpl w:val="14A0A1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E694F70"/>
    <w:multiLevelType w:val="multilevel"/>
    <w:tmpl w:val="41BA11DE"/>
    <w:lvl w:ilvl="0">
      <w:start w:val="1"/>
      <w:numFmt w:val="decimal"/>
      <w:lvlText w:val="%1."/>
      <w:lvlJc w:val="left"/>
      <w:pPr>
        <w:ind w:left="360" w:hanging="360"/>
      </w:pPr>
      <w:rPr>
        <w:rFonts w:hint="default"/>
      </w:rPr>
    </w:lvl>
    <w:lvl w:ilvl="1">
      <w:start w:val="2"/>
      <w:numFmt w:val="decimal"/>
      <w:isLgl/>
      <w:lvlText w:val="%1.%2."/>
      <w:lvlJc w:val="left"/>
      <w:pPr>
        <w:ind w:left="1080" w:hanging="72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8" w15:restartNumberingAfterBreak="0">
    <w:nsid w:val="6251182E"/>
    <w:multiLevelType w:val="hybridMultilevel"/>
    <w:tmpl w:val="CAD296F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703205B4"/>
    <w:multiLevelType w:val="multilevel"/>
    <w:tmpl w:val="9266E4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72AB5366"/>
    <w:multiLevelType w:val="multilevel"/>
    <w:tmpl w:val="6D582378"/>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75836AA4"/>
    <w:multiLevelType w:val="multilevel"/>
    <w:tmpl w:val="9266E48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 w:numId="2">
    <w:abstractNumId w:val="5"/>
  </w:num>
  <w:num w:numId="3">
    <w:abstractNumId w:val="6"/>
  </w:num>
  <w:num w:numId="4">
    <w:abstractNumId w:val="2"/>
  </w:num>
  <w:num w:numId="5">
    <w:abstractNumId w:val="10"/>
  </w:num>
  <w:num w:numId="6">
    <w:abstractNumId w:val="7"/>
  </w:num>
  <w:num w:numId="7">
    <w:abstractNumId w:val="8"/>
  </w:num>
  <w:num w:numId="8">
    <w:abstractNumId w:val="4"/>
  </w:num>
  <w:num w:numId="9">
    <w:abstractNumId w:val="1"/>
  </w:num>
  <w:num w:numId="10">
    <w:abstractNumId w:val="3"/>
  </w:num>
  <w:num w:numId="11">
    <w:abstractNumId w:val="11"/>
  </w:num>
  <w:num w:numId="12">
    <w:abstractNumId w:val="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SCHNEIDEREIT Shawn">
    <w15:presenceInfo w15:providerId="AD" w15:userId="S::s1637673@ed.ac.uk::91cb3d94-984e-4b92-9ba3-e7095d78297e"/>
  </w15:person>
  <w15:person w15:author="Fred Schneidereit">
    <w15:presenceInfo w15:providerId="Windows Live" w15:userId="215b1de49b9baa1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81678"/>
    <w:rsid w:val="00012B00"/>
    <w:rsid w:val="00016C0C"/>
    <w:rsid w:val="00025112"/>
    <w:rsid w:val="00030687"/>
    <w:rsid w:val="00030F7F"/>
    <w:rsid w:val="0003256B"/>
    <w:rsid w:val="000334CE"/>
    <w:rsid w:val="00036BBF"/>
    <w:rsid w:val="0004138F"/>
    <w:rsid w:val="0004182B"/>
    <w:rsid w:val="00041CA2"/>
    <w:rsid w:val="0004410B"/>
    <w:rsid w:val="000449BD"/>
    <w:rsid w:val="0004513B"/>
    <w:rsid w:val="00053AA6"/>
    <w:rsid w:val="00056CE8"/>
    <w:rsid w:val="00063A6A"/>
    <w:rsid w:val="00065A04"/>
    <w:rsid w:val="0006656A"/>
    <w:rsid w:val="00067262"/>
    <w:rsid w:val="000703CD"/>
    <w:rsid w:val="00071FF3"/>
    <w:rsid w:val="00072505"/>
    <w:rsid w:val="00072EB3"/>
    <w:rsid w:val="00077BF3"/>
    <w:rsid w:val="00081E4E"/>
    <w:rsid w:val="000827B7"/>
    <w:rsid w:val="0008306A"/>
    <w:rsid w:val="000861D6"/>
    <w:rsid w:val="00090AB5"/>
    <w:rsid w:val="00094CC6"/>
    <w:rsid w:val="000951FD"/>
    <w:rsid w:val="00096155"/>
    <w:rsid w:val="000A299B"/>
    <w:rsid w:val="000A3A5A"/>
    <w:rsid w:val="000A3CB9"/>
    <w:rsid w:val="000A4E67"/>
    <w:rsid w:val="000A7BEC"/>
    <w:rsid w:val="000B1CD0"/>
    <w:rsid w:val="000B5F58"/>
    <w:rsid w:val="000C19CE"/>
    <w:rsid w:val="000C20CE"/>
    <w:rsid w:val="000C2C43"/>
    <w:rsid w:val="000C662F"/>
    <w:rsid w:val="000C689F"/>
    <w:rsid w:val="000C6C55"/>
    <w:rsid w:val="000D14A3"/>
    <w:rsid w:val="000D4E23"/>
    <w:rsid w:val="000E3139"/>
    <w:rsid w:val="000E3624"/>
    <w:rsid w:val="000E3C85"/>
    <w:rsid w:val="000E79A4"/>
    <w:rsid w:val="000F2DA0"/>
    <w:rsid w:val="000F47AF"/>
    <w:rsid w:val="000F6103"/>
    <w:rsid w:val="000F6602"/>
    <w:rsid w:val="00101100"/>
    <w:rsid w:val="001018C9"/>
    <w:rsid w:val="0010282B"/>
    <w:rsid w:val="00104A70"/>
    <w:rsid w:val="00111356"/>
    <w:rsid w:val="00112C64"/>
    <w:rsid w:val="00121D6C"/>
    <w:rsid w:val="0012496B"/>
    <w:rsid w:val="00130404"/>
    <w:rsid w:val="00134322"/>
    <w:rsid w:val="001343A0"/>
    <w:rsid w:val="00134648"/>
    <w:rsid w:val="001370D6"/>
    <w:rsid w:val="00140872"/>
    <w:rsid w:val="00141B05"/>
    <w:rsid w:val="0014359A"/>
    <w:rsid w:val="00150329"/>
    <w:rsid w:val="00151F48"/>
    <w:rsid w:val="001551E2"/>
    <w:rsid w:val="00156DA2"/>
    <w:rsid w:val="001649E7"/>
    <w:rsid w:val="001660AB"/>
    <w:rsid w:val="00166311"/>
    <w:rsid w:val="0017086E"/>
    <w:rsid w:val="00170D54"/>
    <w:rsid w:val="001712C8"/>
    <w:rsid w:val="00171A92"/>
    <w:rsid w:val="00175841"/>
    <w:rsid w:val="00175E12"/>
    <w:rsid w:val="00177D2D"/>
    <w:rsid w:val="00182191"/>
    <w:rsid w:val="001852BB"/>
    <w:rsid w:val="00185505"/>
    <w:rsid w:val="00186C34"/>
    <w:rsid w:val="00194548"/>
    <w:rsid w:val="001A04E4"/>
    <w:rsid w:val="001A13C9"/>
    <w:rsid w:val="001B0DEB"/>
    <w:rsid w:val="001B24B5"/>
    <w:rsid w:val="001B2874"/>
    <w:rsid w:val="001B4FAD"/>
    <w:rsid w:val="001B5829"/>
    <w:rsid w:val="001B5E24"/>
    <w:rsid w:val="001B7C01"/>
    <w:rsid w:val="001C0DAF"/>
    <w:rsid w:val="001C1ACD"/>
    <w:rsid w:val="001C22B5"/>
    <w:rsid w:val="001C62B2"/>
    <w:rsid w:val="001D1BF2"/>
    <w:rsid w:val="001D281E"/>
    <w:rsid w:val="001D305A"/>
    <w:rsid w:val="001D5C2D"/>
    <w:rsid w:val="001D62AC"/>
    <w:rsid w:val="001E014F"/>
    <w:rsid w:val="001E1BFF"/>
    <w:rsid w:val="001E257C"/>
    <w:rsid w:val="001E49A8"/>
    <w:rsid w:val="001F1179"/>
    <w:rsid w:val="001F2A4F"/>
    <w:rsid w:val="001F2E5C"/>
    <w:rsid w:val="001F2F28"/>
    <w:rsid w:val="001F58A4"/>
    <w:rsid w:val="001F5C17"/>
    <w:rsid w:val="001F5C2D"/>
    <w:rsid w:val="00215496"/>
    <w:rsid w:val="00215DD6"/>
    <w:rsid w:val="002250E9"/>
    <w:rsid w:val="002259EA"/>
    <w:rsid w:val="00233221"/>
    <w:rsid w:val="00237BA3"/>
    <w:rsid w:val="002431BE"/>
    <w:rsid w:val="0024542A"/>
    <w:rsid w:val="0025043C"/>
    <w:rsid w:val="002513AE"/>
    <w:rsid w:val="00255CC9"/>
    <w:rsid w:val="00263A9F"/>
    <w:rsid w:val="002648C9"/>
    <w:rsid w:val="00264E4D"/>
    <w:rsid w:val="00265D74"/>
    <w:rsid w:val="002705C9"/>
    <w:rsid w:val="002723BE"/>
    <w:rsid w:val="00273CF4"/>
    <w:rsid w:val="00274E21"/>
    <w:rsid w:val="00275BAF"/>
    <w:rsid w:val="00276564"/>
    <w:rsid w:val="002773D0"/>
    <w:rsid w:val="0027744D"/>
    <w:rsid w:val="0028140D"/>
    <w:rsid w:val="002817F8"/>
    <w:rsid w:val="00281B6E"/>
    <w:rsid w:val="002840E5"/>
    <w:rsid w:val="00286484"/>
    <w:rsid w:val="00291236"/>
    <w:rsid w:val="00293C82"/>
    <w:rsid w:val="00294415"/>
    <w:rsid w:val="00297335"/>
    <w:rsid w:val="002A1868"/>
    <w:rsid w:val="002A1CE5"/>
    <w:rsid w:val="002A3F0A"/>
    <w:rsid w:val="002B035B"/>
    <w:rsid w:val="002B2037"/>
    <w:rsid w:val="002B263E"/>
    <w:rsid w:val="002B2C16"/>
    <w:rsid w:val="002B3148"/>
    <w:rsid w:val="002B3754"/>
    <w:rsid w:val="002B49DB"/>
    <w:rsid w:val="002B6D03"/>
    <w:rsid w:val="002C340F"/>
    <w:rsid w:val="002C50A9"/>
    <w:rsid w:val="002D060B"/>
    <w:rsid w:val="002D0D30"/>
    <w:rsid w:val="002D2709"/>
    <w:rsid w:val="002D476E"/>
    <w:rsid w:val="002D7936"/>
    <w:rsid w:val="002E12C3"/>
    <w:rsid w:val="002E2D15"/>
    <w:rsid w:val="002E529C"/>
    <w:rsid w:val="002F0950"/>
    <w:rsid w:val="002F5424"/>
    <w:rsid w:val="003030DB"/>
    <w:rsid w:val="00305B36"/>
    <w:rsid w:val="00306E63"/>
    <w:rsid w:val="0030758B"/>
    <w:rsid w:val="00310A1E"/>
    <w:rsid w:val="00311CAD"/>
    <w:rsid w:val="00312168"/>
    <w:rsid w:val="0031479B"/>
    <w:rsid w:val="003151C3"/>
    <w:rsid w:val="0031687D"/>
    <w:rsid w:val="003201C8"/>
    <w:rsid w:val="00327351"/>
    <w:rsid w:val="00331045"/>
    <w:rsid w:val="00331D1B"/>
    <w:rsid w:val="00333B2B"/>
    <w:rsid w:val="00336D61"/>
    <w:rsid w:val="00337AC1"/>
    <w:rsid w:val="00340C38"/>
    <w:rsid w:val="0034745D"/>
    <w:rsid w:val="003479EA"/>
    <w:rsid w:val="003534E7"/>
    <w:rsid w:val="00363903"/>
    <w:rsid w:val="00363EAF"/>
    <w:rsid w:val="00365A86"/>
    <w:rsid w:val="003667BA"/>
    <w:rsid w:val="003718A4"/>
    <w:rsid w:val="0037681B"/>
    <w:rsid w:val="00377380"/>
    <w:rsid w:val="00383171"/>
    <w:rsid w:val="003844D0"/>
    <w:rsid w:val="00385B88"/>
    <w:rsid w:val="0038742D"/>
    <w:rsid w:val="0038788C"/>
    <w:rsid w:val="00387C5C"/>
    <w:rsid w:val="00392875"/>
    <w:rsid w:val="00393C94"/>
    <w:rsid w:val="003A2922"/>
    <w:rsid w:val="003A3822"/>
    <w:rsid w:val="003A4CF0"/>
    <w:rsid w:val="003A591B"/>
    <w:rsid w:val="003A6E4B"/>
    <w:rsid w:val="003B05BE"/>
    <w:rsid w:val="003B2169"/>
    <w:rsid w:val="003B7158"/>
    <w:rsid w:val="003C5888"/>
    <w:rsid w:val="003C7AD7"/>
    <w:rsid w:val="003D0177"/>
    <w:rsid w:val="003D052F"/>
    <w:rsid w:val="003D1AE1"/>
    <w:rsid w:val="003D1C4A"/>
    <w:rsid w:val="003D490C"/>
    <w:rsid w:val="003D5061"/>
    <w:rsid w:val="003D6633"/>
    <w:rsid w:val="003E0163"/>
    <w:rsid w:val="003E0709"/>
    <w:rsid w:val="003E3DFB"/>
    <w:rsid w:val="003E3FC6"/>
    <w:rsid w:val="003E6B08"/>
    <w:rsid w:val="003E7DF7"/>
    <w:rsid w:val="003F17B8"/>
    <w:rsid w:val="003F4A6C"/>
    <w:rsid w:val="004027C2"/>
    <w:rsid w:val="0040525B"/>
    <w:rsid w:val="004057C9"/>
    <w:rsid w:val="00405FD1"/>
    <w:rsid w:val="00410164"/>
    <w:rsid w:val="004137C2"/>
    <w:rsid w:val="0041412B"/>
    <w:rsid w:val="00416C02"/>
    <w:rsid w:val="00417562"/>
    <w:rsid w:val="00421138"/>
    <w:rsid w:val="004219F9"/>
    <w:rsid w:val="00424881"/>
    <w:rsid w:val="004324F4"/>
    <w:rsid w:val="00437549"/>
    <w:rsid w:val="0044029D"/>
    <w:rsid w:val="00441A29"/>
    <w:rsid w:val="00443610"/>
    <w:rsid w:val="00445C37"/>
    <w:rsid w:val="00446741"/>
    <w:rsid w:val="004478F4"/>
    <w:rsid w:val="00451F98"/>
    <w:rsid w:val="004529B8"/>
    <w:rsid w:val="00452B03"/>
    <w:rsid w:val="00453FD3"/>
    <w:rsid w:val="004553BA"/>
    <w:rsid w:val="00457BC9"/>
    <w:rsid w:val="00462F74"/>
    <w:rsid w:val="004651CA"/>
    <w:rsid w:val="0046584D"/>
    <w:rsid w:val="004666B5"/>
    <w:rsid w:val="00466BA7"/>
    <w:rsid w:val="00472940"/>
    <w:rsid w:val="004734B0"/>
    <w:rsid w:val="0047645E"/>
    <w:rsid w:val="004839F4"/>
    <w:rsid w:val="00484A7A"/>
    <w:rsid w:val="004863C0"/>
    <w:rsid w:val="00491E4D"/>
    <w:rsid w:val="004955BC"/>
    <w:rsid w:val="004A1F9E"/>
    <w:rsid w:val="004A5B74"/>
    <w:rsid w:val="004B2CA5"/>
    <w:rsid w:val="004B420A"/>
    <w:rsid w:val="004B4B88"/>
    <w:rsid w:val="004B59F1"/>
    <w:rsid w:val="004C0462"/>
    <w:rsid w:val="004C50CE"/>
    <w:rsid w:val="004C7B87"/>
    <w:rsid w:val="004C7C9E"/>
    <w:rsid w:val="004E067F"/>
    <w:rsid w:val="004E0ADB"/>
    <w:rsid w:val="004E13E4"/>
    <w:rsid w:val="004E35AF"/>
    <w:rsid w:val="004E6310"/>
    <w:rsid w:val="004E71AC"/>
    <w:rsid w:val="004E73FC"/>
    <w:rsid w:val="004F399F"/>
    <w:rsid w:val="004F5109"/>
    <w:rsid w:val="004F5E8A"/>
    <w:rsid w:val="004F7E49"/>
    <w:rsid w:val="0050255C"/>
    <w:rsid w:val="00504C29"/>
    <w:rsid w:val="00505D4B"/>
    <w:rsid w:val="005078D8"/>
    <w:rsid w:val="0051577E"/>
    <w:rsid w:val="00517873"/>
    <w:rsid w:val="00521669"/>
    <w:rsid w:val="00521E9B"/>
    <w:rsid w:val="00525BA3"/>
    <w:rsid w:val="00527564"/>
    <w:rsid w:val="00530573"/>
    <w:rsid w:val="0053129D"/>
    <w:rsid w:val="00532866"/>
    <w:rsid w:val="0053466A"/>
    <w:rsid w:val="00536A73"/>
    <w:rsid w:val="00537EE6"/>
    <w:rsid w:val="00541B59"/>
    <w:rsid w:val="005424DE"/>
    <w:rsid w:val="0054639D"/>
    <w:rsid w:val="00547EFE"/>
    <w:rsid w:val="00547F48"/>
    <w:rsid w:val="00551EAE"/>
    <w:rsid w:val="0055423B"/>
    <w:rsid w:val="005551B5"/>
    <w:rsid w:val="00557756"/>
    <w:rsid w:val="00560E56"/>
    <w:rsid w:val="00561775"/>
    <w:rsid w:val="00562C31"/>
    <w:rsid w:val="00563AFD"/>
    <w:rsid w:val="005652C3"/>
    <w:rsid w:val="005661A0"/>
    <w:rsid w:val="00566B09"/>
    <w:rsid w:val="00576186"/>
    <w:rsid w:val="005802EB"/>
    <w:rsid w:val="00581384"/>
    <w:rsid w:val="005819C1"/>
    <w:rsid w:val="00585761"/>
    <w:rsid w:val="00587646"/>
    <w:rsid w:val="00591054"/>
    <w:rsid w:val="00591BB4"/>
    <w:rsid w:val="005961AA"/>
    <w:rsid w:val="005A00A0"/>
    <w:rsid w:val="005A033B"/>
    <w:rsid w:val="005A2B39"/>
    <w:rsid w:val="005A4564"/>
    <w:rsid w:val="005A559A"/>
    <w:rsid w:val="005A6067"/>
    <w:rsid w:val="005A7D33"/>
    <w:rsid w:val="005B02EF"/>
    <w:rsid w:val="005B3B76"/>
    <w:rsid w:val="005B4A0D"/>
    <w:rsid w:val="005B7F29"/>
    <w:rsid w:val="005C0AB6"/>
    <w:rsid w:val="005C0F60"/>
    <w:rsid w:val="005C11A1"/>
    <w:rsid w:val="005C2A7F"/>
    <w:rsid w:val="005C2E56"/>
    <w:rsid w:val="005C5B38"/>
    <w:rsid w:val="005D1F5D"/>
    <w:rsid w:val="005D562F"/>
    <w:rsid w:val="005E2D31"/>
    <w:rsid w:val="005E357C"/>
    <w:rsid w:val="005F5FBD"/>
    <w:rsid w:val="005F631D"/>
    <w:rsid w:val="00601E8B"/>
    <w:rsid w:val="0060760E"/>
    <w:rsid w:val="0061059E"/>
    <w:rsid w:val="00611122"/>
    <w:rsid w:val="006154EB"/>
    <w:rsid w:val="006160E3"/>
    <w:rsid w:val="00617765"/>
    <w:rsid w:val="0063042E"/>
    <w:rsid w:val="006321E4"/>
    <w:rsid w:val="00632821"/>
    <w:rsid w:val="00633905"/>
    <w:rsid w:val="0063465C"/>
    <w:rsid w:val="00635C10"/>
    <w:rsid w:val="00637797"/>
    <w:rsid w:val="00642555"/>
    <w:rsid w:val="00642708"/>
    <w:rsid w:val="00646F81"/>
    <w:rsid w:val="00653900"/>
    <w:rsid w:val="00654798"/>
    <w:rsid w:val="00661364"/>
    <w:rsid w:val="00661439"/>
    <w:rsid w:val="006646DB"/>
    <w:rsid w:val="00672135"/>
    <w:rsid w:val="00674A6E"/>
    <w:rsid w:val="00674C68"/>
    <w:rsid w:val="00676E75"/>
    <w:rsid w:val="006775AE"/>
    <w:rsid w:val="00681A52"/>
    <w:rsid w:val="00683C54"/>
    <w:rsid w:val="00683FE9"/>
    <w:rsid w:val="00684104"/>
    <w:rsid w:val="006857F0"/>
    <w:rsid w:val="00687A0C"/>
    <w:rsid w:val="00691763"/>
    <w:rsid w:val="00691CF5"/>
    <w:rsid w:val="00697C1F"/>
    <w:rsid w:val="006A075B"/>
    <w:rsid w:val="006A1BD0"/>
    <w:rsid w:val="006A6D33"/>
    <w:rsid w:val="006A71F5"/>
    <w:rsid w:val="006A7553"/>
    <w:rsid w:val="006B1949"/>
    <w:rsid w:val="006B4AAC"/>
    <w:rsid w:val="006C4617"/>
    <w:rsid w:val="006D094A"/>
    <w:rsid w:val="006D0B8C"/>
    <w:rsid w:val="006D29AB"/>
    <w:rsid w:val="006D5A75"/>
    <w:rsid w:val="006E1EA8"/>
    <w:rsid w:val="006E37CC"/>
    <w:rsid w:val="006E537A"/>
    <w:rsid w:val="006E53E7"/>
    <w:rsid w:val="006E5A54"/>
    <w:rsid w:val="006E5D8F"/>
    <w:rsid w:val="006F1095"/>
    <w:rsid w:val="006F4042"/>
    <w:rsid w:val="006F5392"/>
    <w:rsid w:val="006F5E56"/>
    <w:rsid w:val="006F725B"/>
    <w:rsid w:val="006F7A4A"/>
    <w:rsid w:val="00703311"/>
    <w:rsid w:val="007070F4"/>
    <w:rsid w:val="00710229"/>
    <w:rsid w:val="007120C5"/>
    <w:rsid w:val="00714221"/>
    <w:rsid w:val="007147DC"/>
    <w:rsid w:val="00716551"/>
    <w:rsid w:val="00717393"/>
    <w:rsid w:val="007225CA"/>
    <w:rsid w:val="00730C17"/>
    <w:rsid w:val="00730D8B"/>
    <w:rsid w:val="00734474"/>
    <w:rsid w:val="00737AAE"/>
    <w:rsid w:val="00737F94"/>
    <w:rsid w:val="00740991"/>
    <w:rsid w:val="007424EA"/>
    <w:rsid w:val="0074371A"/>
    <w:rsid w:val="00745B53"/>
    <w:rsid w:val="00745E2E"/>
    <w:rsid w:val="00750829"/>
    <w:rsid w:val="007553A4"/>
    <w:rsid w:val="007618FA"/>
    <w:rsid w:val="00762AD9"/>
    <w:rsid w:val="00763C4B"/>
    <w:rsid w:val="0076518D"/>
    <w:rsid w:val="007675D5"/>
    <w:rsid w:val="00767C82"/>
    <w:rsid w:val="0077102A"/>
    <w:rsid w:val="007740D7"/>
    <w:rsid w:val="00782A61"/>
    <w:rsid w:val="0078355F"/>
    <w:rsid w:val="00786C0D"/>
    <w:rsid w:val="00787154"/>
    <w:rsid w:val="00787DBA"/>
    <w:rsid w:val="00792B05"/>
    <w:rsid w:val="00793DE9"/>
    <w:rsid w:val="00793EC0"/>
    <w:rsid w:val="007943FC"/>
    <w:rsid w:val="00796A10"/>
    <w:rsid w:val="007A0633"/>
    <w:rsid w:val="007A204A"/>
    <w:rsid w:val="007A3A64"/>
    <w:rsid w:val="007A6077"/>
    <w:rsid w:val="007B0862"/>
    <w:rsid w:val="007B19F1"/>
    <w:rsid w:val="007B2870"/>
    <w:rsid w:val="007B74C8"/>
    <w:rsid w:val="007C175A"/>
    <w:rsid w:val="007C4060"/>
    <w:rsid w:val="007C6658"/>
    <w:rsid w:val="007C708E"/>
    <w:rsid w:val="007D01A9"/>
    <w:rsid w:val="007D12D1"/>
    <w:rsid w:val="007D179A"/>
    <w:rsid w:val="007D31A8"/>
    <w:rsid w:val="007D4A88"/>
    <w:rsid w:val="007D4AB7"/>
    <w:rsid w:val="007D6052"/>
    <w:rsid w:val="007E2FD0"/>
    <w:rsid w:val="007E6C2D"/>
    <w:rsid w:val="007E71B3"/>
    <w:rsid w:val="007F245E"/>
    <w:rsid w:val="007F36D0"/>
    <w:rsid w:val="007F5494"/>
    <w:rsid w:val="007F6183"/>
    <w:rsid w:val="007F6DE8"/>
    <w:rsid w:val="00803C45"/>
    <w:rsid w:val="008049B6"/>
    <w:rsid w:val="00805C73"/>
    <w:rsid w:val="00812D88"/>
    <w:rsid w:val="00814A92"/>
    <w:rsid w:val="00824C67"/>
    <w:rsid w:val="00825DAA"/>
    <w:rsid w:val="00834310"/>
    <w:rsid w:val="00836C47"/>
    <w:rsid w:val="0084010C"/>
    <w:rsid w:val="00840963"/>
    <w:rsid w:val="008411A2"/>
    <w:rsid w:val="008413E3"/>
    <w:rsid w:val="008457B2"/>
    <w:rsid w:val="00846348"/>
    <w:rsid w:val="008510F9"/>
    <w:rsid w:val="00854E74"/>
    <w:rsid w:val="00855990"/>
    <w:rsid w:val="008568A2"/>
    <w:rsid w:val="00860736"/>
    <w:rsid w:val="00864BB2"/>
    <w:rsid w:val="00864EB1"/>
    <w:rsid w:val="00880D41"/>
    <w:rsid w:val="008820D7"/>
    <w:rsid w:val="008906EC"/>
    <w:rsid w:val="008921EE"/>
    <w:rsid w:val="00892697"/>
    <w:rsid w:val="00893434"/>
    <w:rsid w:val="008935C1"/>
    <w:rsid w:val="008948D2"/>
    <w:rsid w:val="008A5C58"/>
    <w:rsid w:val="008B00F9"/>
    <w:rsid w:val="008B0DCC"/>
    <w:rsid w:val="008B11B7"/>
    <w:rsid w:val="008B2F88"/>
    <w:rsid w:val="008B3A46"/>
    <w:rsid w:val="008B437C"/>
    <w:rsid w:val="008B516D"/>
    <w:rsid w:val="008B62E4"/>
    <w:rsid w:val="008C006D"/>
    <w:rsid w:val="008C0DDB"/>
    <w:rsid w:val="008C1F67"/>
    <w:rsid w:val="008C279E"/>
    <w:rsid w:val="008C64D8"/>
    <w:rsid w:val="008C77FF"/>
    <w:rsid w:val="008D046D"/>
    <w:rsid w:val="008D1E1D"/>
    <w:rsid w:val="008D3685"/>
    <w:rsid w:val="008D547E"/>
    <w:rsid w:val="008D744F"/>
    <w:rsid w:val="008E1607"/>
    <w:rsid w:val="008E35D2"/>
    <w:rsid w:val="008E3960"/>
    <w:rsid w:val="008E7CD5"/>
    <w:rsid w:val="009004E9"/>
    <w:rsid w:val="00901ADB"/>
    <w:rsid w:val="0090516B"/>
    <w:rsid w:val="00906C25"/>
    <w:rsid w:val="00910F8D"/>
    <w:rsid w:val="00911768"/>
    <w:rsid w:val="009127B0"/>
    <w:rsid w:val="00913D81"/>
    <w:rsid w:val="00914203"/>
    <w:rsid w:val="00921A6B"/>
    <w:rsid w:val="00922226"/>
    <w:rsid w:val="0092271D"/>
    <w:rsid w:val="00925D0D"/>
    <w:rsid w:val="0092704E"/>
    <w:rsid w:val="00930B03"/>
    <w:rsid w:val="009349B8"/>
    <w:rsid w:val="00934B6C"/>
    <w:rsid w:val="0093683B"/>
    <w:rsid w:val="00941B10"/>
    <w:rsid w:val="00943C70"/>
    <w:rsid w:val="00945C17"/>
    <w:rsid w:val="00946A43"/>
    <w:rsid w:val="0094732A"/>
    <w:rsid w:val="00947ACF"/>
    <w:rsid w:val="00957049"/>
    <w:rsid w:val="00960002"/>
    <w:rsid w:val="009603C0"/>
    <w:rsid w:val="009625B1"/>
    <w:rsid w:val="00963757"/>
    <w:rsid w:val="00964E7A"/>
    <w:rsid w:val="00967762"/>
    <w:rsid w:val="0097189F"/>
    <w:rsid w:val="00973021"/>
    <w:rsid w:val="009754A1"/>
    <w:rsid w:val="00982F1F"/>
    <w:rsid w:val="00983BE8"/>
    <w:rsid w:val="009863AF"/>
    <w:rsid w:val="00991113"/>
    <w:rsid w:val="0099122F"/>
    <w:rsid w:val="00991CA7"/>
    <w:rsid w:val="009A21CA"/>
    <w:rsid w:val="009A2729"/>
    <w:rsid w:val="009A313F"/>
    <w:rsid w:val="009A41A5"/>
    <w:rsid w:val="009A7D4D"/>
    <w:rsid w:val="009B0877"/>
    <w:rsid w:val="009B0CC4"/>
    <w:rsid w:val="009B14B8"/>
    <w:rsid w:val="009B2E41"/>
    <w:rsid w:val="009B47D8"/>
    <w:rsid w:val="009B516E"/>
    <w:rsid w:val="009C374A"/>
    <w:rsid w:val="009C3902"/>
    <w:rsid w:val="009D01D1"/>
    <w:rsid w:val="009D17BB"/>
    <w:rsid w:val="009E6F47"/>
    <w:rsid w:val="009F23C9"/>
    <w:rsid w:val="009F4DA4"/>
    <w:rsid w:val="009F55FA"/>
    <w:rsid w:val="00A00195"/>
    <w:rsid w:val="00A0076A"/>
    <w:rsid w:val="00A04B11"/>
    <w:rsid w:val="00A105A0"/>
    <w:rsid w:val="00A107E5"/>
    <w:rsid w:val="00A1155E"/>
    <w:rsid w:val="00A12CAD"/>
    <w:rsid w:val="00A131CB"/>
    <w:rsid w:val="00A148FA"/>
    <w:rsid w:val="00A20F20"/>
    <w:rsid w:val="00A21BF8"/>
    <w:rsid w:val="00A21E14"/>
    <w:rsid w:val="00A226B4"/>
    <w:rsid w:val="00A312FE"/>
    <w:rsid w:val="00A315F8"/>
    <w:rsid w:val="00A334E5"/>
    <w:rsid w:val="00A37023"/>
    <w:rsid w:val="00A372E4"/>
    <w:rsid w:val="00A379EF"/>
    <w:rsid w:val="00A4092C"/>
    <w:rsid w:val="00A40972"/>
    <w:rsid w:val="00A41972"/>
    <w:rsid w:val="00A4566E"/>
    <w:rsid w:val="00A476D7"/>
    <w:rsid w:val="00A50A8E"/>
    <w:rsid w:val="00A513F0"/>
    <w:rsid w:val="00A547A2"/>
    <w:rsid w:val="00A550FB"/>
    <w:rsid w:val="00A55225"/>
    <w:rsid w:val="00A5548B"/>
    <w:rsid w:val="00A61933"/>
    <w:rsid w:val="00A61A3B"/>
    <w:rsid w:val="00A65E24"/>
    <w:rsid w:val="00A66CAA"/>
    <w:rsid w:val="00A67CDA"/>
    <w:rsid w:val="00A67EB6"/>
    <w:rsid w:val="00A700C3"/>
    <w:rsid w:val="00A70594"/>
    <w:rsid w:val="00A71E7C"/>
    <w:rsid w:val="00A745B2"/>
    <w:rsid w:val="00A81678"/>
    <w:rsid w:val="00A8222F"/>
    <w:rsid w:val="00A8268B"/>
    <w:rsid w:val="00A82983"/>
    <w:rsid w:val="00A829F8"/>
    <w:rsid w:val="00A838CC"/>
    <w:rsid w:val="00A90312"/>
    <w:rsid w:val="00A93376"/>
    <w:rsid w:val="00A946C2"/>
    <w:rsid w:val="00A96495"/>
    <w:rsid w:val="00A96DA2"/>
    <w:rsid w:val="00AA12AA"/>
    <w:rsid w:val="00AA4C61"/>
    <w:rsid w:val="00AB2DA9"/>
    <w:rsid w:val="00AB6BF7"/>
    <w:rsid w:val="00AB6EC2"/>
    <w:rsid w:val="00AC30DA"/>
    <w:rsid w:val="00AC7809"/>
    <w:rsid w:val="00AC7E6C"/>
    <w:rsid w:val="00AD0A38"/>
    <w:rsid w:val="00AD2650"/>
    <w:rsid w:val="00AD39D4"/>
    <w:rsid w:val="00AE2798"/>
    <w:rsid w:val="00AE3966"/>
    <w:rsid w:val="00AE5979"/>
    <w:rsid w:val="00AE7417"/>
    <w:rsid w:val="00AF0F13"/>
    <w:rsid w:val="00AF415A"/>
    <w:rsid w:val="00B0054D"/>
    <w:rsid w:val="00B03280"/>
    <w:rsid w:val="00B035B4"/>
    <w:rsid w:val="00B03E4C"/>
    <w:rsid w:val="00B07BCD"/>
    <w:rsid w:val="00B1089F"/>
    <w:rsid w:val="00B137AA"/>
    <w:rsid w:val="00B140D4"/>
    <w:rsid w:val="00B20412"/>
    <w:rsid w:val="00B21F45"/>
    <w:rsid w:val="00B22379"/>
    <w:rsid w:val="00B23AE2"/>
    <w:rsid w:val="00B262F7"/>
    <w:rsid w:val="00B30E4E"/>
    <w:rsid w:val="00B34292"/>
    <w:rsid w:val="00B3612B"/>
    <w:rsid w:val="00B36BDC"/>
    <w:rsid w:val="00B40677"/>
    <w:rsid w:val="00B41168"/>
    <w:rsid w:val="00B55142"/>
    <w:rsid w:val="00B62D56"/>
    <w:rsid w:val="00B63776"/>
    <w:rsid w:val="00B63A24"/>
    <w:rsid w:val="00B6744A"/>
    <w:rsid w:val="00B710D4"/>
    <w:rsid w:val="00B72A1B"/>
    <w:rsid w:val="00B72B02"/>
    <w:rsid w:val="00B81EF5"/>
    <w:rsid w:val="00B82071"/>
    <w:rsid w:val="00B835A6"/>
    <w:rsid w:val="00B929E3"/>
    <w:rsid w:val="00B93C8E"/>
    <w:rsid w:val="00BA0DF1"/>
    <w:rsid w:val="00BA221A"/>
    <w:rsid w:val="00BA5197"/>
    <w:rsid w:val="00BA756F"/>
    <w:rsid w:val="00BB1696"/>
    <w:rsid w:val="00BB37E3"/>
    <w:rsid w:val="00BC5B5F"/>
    <w:rsid w:val="00BC5D93"/>
    <w:rsid w:val="00BC6ACE"/>
    <w:rsid w:val="00BC7504"/>
    <w:rsid w:val="00BD61C4"/>
    <w:rsid w:val="00BD7D5E"/>
    <w:rsid w:val="00BE6FA9"/>
    <w:rsid w:val="00BE79F7"/>
    <w:rsid w:val="00BF0790"/>
    <w:rsid w:val="00BF2FD0"/>
    <w:rsid w:val="00BF3492"/>
    <w:rsid w:val="00BF48F7"/>
    <w:rsid w:val="00BF5409"/>
    <w:rsid w:val="00BF5D29"/>
    <w:rsid w:val="00C0027E"/>
    <w:rsid w:val="00C01489"/>
    <w:rsid w:val="00C06480"/>
    <w:rsid w:val="00C07FF5"/>
    <w:rsid w:val="00C10D89"/>
    <w:rsid w:val="00C17163"/>
    <w:rsid w:val="00C2177E"/>
    <w:rsid w:val="00C22400"/>
    <w:rsid w:val="00C236ED"/>
    <w:rsid w:val="00C25BD2"/>
    <w:rsid w:val="00C27098"/>
    <w:rsid w:val="00C2720A"/>
    <w:rsid w:val="00C31BA1"/>
    <w:rsid w:val="00C32732"/>
    <w:rsid w:val="00C32952"/>
    <w:rsid w:val="00C35382"/>
    <w:rsid w:val="00C374A4"/>
    <w:rsid w:val="00C4686F"/>
    <w:rsid w:val="00C4728D"/>
    <w:rsid w:val="00C51EF0"/>
    <w:rsid w:val="00C52DA2"/>
    <w:rsid w:val="00C56642"/>
    <w:rsid w:val="00C57C9C"/>
    <w:rsid w:val="00C63E70"/>
    <w:rsid w:val="00C678EE"/>
    <w:rsid w:val="00C7489F"/>
    <w:rsid w:val="00C76095"/>
    <w:rsid w:val="00C801FE"/>
    <w:rsid w:val="00C8047E"/>
    <w:rsid w:val="00C87FB3"/>
    <w:rsid w:val="00C91753"/>
    <w:rsid w:val="00C92E52"/>
    <w:rsid w:val="00C96746"/>
    <w:rsid w:val="00CA0866"/>
    <w:rsid w:val="00CA257B"/>
    <w:rsid w:val="00CA36E7"/>
    <w:rsid w:val="00CA4273"/>
    <w:rsid w:val="00CA63DF"/>
    <w:rsid w:val="00CB004A"/>
    <w:rsid w:val="00CB2E0B"/>
    <w:rsid w:val="00CB5198"/>
    <w:rsid w:val="00CB561A"/>
    <w:rsid w:val="00CB72CC"/>
    <w:rsid w:val="00CC1091"/>
    <w:rsid w:val="00CC3DE9"/>
    <w:rsid w:val="00CD0FF2"/>
    <w:rsid w:val="00CD4E8B"/>
    <w:rsid w:val="00CE1965"/>
    <w:rsid w:val="00CE1EF6"/>
    <w:rsid w:val="00CE2D48"/>
    <w:rsid w:val="00CE3DDE"/>
    <w:rsid w:val="00CE3EB9"/>
    <w:rsid w:val="00CE5754"/>
    <w:rsid w:val="00CF0270"/>
    <w:rsid w:val="00CF3C62"/>
    <w:rsid w:val="00D02581"/>
    <w:rsid w:val="00D050D3"/>
    <w:rsid w:val="00D11DA5"/>
    <w:rsid w:val="00D1258A"/>
    <w:rsid w:val="00D16832"/>
    <w:rsid w:val="00D203E6"/>
    <w:rsid w:val="00D21C80"/>
    <w:rsid w:val="00D230DA"/>
    <w:rsid w:val="00D232F5"/>
    <w:rsid w:val="00D2565D"/>
    <w:rsid w:val="00D25800"/>
    <w:rsid w:val="00D3353E"/>
    <w:rsid w:val="00D36BF8"/>
    <w:rsid w:val="00D42F79"/>
    <w:rsid w:val="00D438F9"/>
    <w:rsid w:val="00D469BA"/>
    <w:rsid w:val="00D46A2C"/>
    <w:rsid w:val="00D47BAD"/>
    <w:rsid w:val="00D50D4F"/>
    <w:rsid w:val="00D5159D"/>
    <w:rsid w:val="00D63025"/>
    <w:rsid w:val="00D63BBB"/>
    <w:rsid w:val="00D70430"/>
    <w:rsid w:val="00D724B7"/>
    <w:rsid w:val="00D755C7"/>
    <w:rsid w:val="00D82CF1"/>
    <w:rsid w:val="00D86248"/>
    <w:rsid w:val="00D91E52"/>
    <w:rsid w:val="00D96C5A"/>
    <w:rsid w:val="00D971BB"/>
    <w:rsid w:val="00DA323A"/>
    <w:rsid w:val="00DA4FF7"/>
    <w:rsid w:val="00DB42E3"/>
    <w:rsid w:val="00DB44BE"/>
    <w:rsid w:val="00DD427C"/>
    <w:rsid w:val="00DD4EAD"/>
    <w:rsid w:val="00DD6B4B"/>
    <w:rsid w:val="00DE0238"/>
    <w:rsid w:val="00DE0407"/>
    <w:rsid w:val="00DE3CE9"/>
    <w:rsid w:val="00DE4099"/>
    <w:rsid w:val="00DE5B85"/>
    <w:rsid w:val="00DF1D51"/>
    <w:rsid w:val="00DF2C0C"/>
    <w:rsid w:val="00DF5B6F"/>
    <w:rsid w:val="00E02CDE"/>
    <w:rsid w:val="00E03581"/>
    <w:rsid w:val="00E04724"/>
    <w:rsid w:val="00E05326"/>
    <w:rsid w:val="00E077D5"/>
    <w:rsid w:val="00E1025A"/>
    <w:rsid w:val="00E1054C"/>
    <w:rsid w:val="00E212E0"/>
    <w:rsid w:val="00E23730"/>
    <w:rsid w:val="00E23A69"/>
    <w:rsid w:val="00E24880"/>
    <w:rsid w:val="00E24BBB"/>
    <w:rsid w:val="00E26810"/>
    <w:rsid w:val="00E309EC"/>
    <w:rsid w:val="00E30C6E"/>
    <w:rsid w:val="00E32A17"/>
    <w:rsid w:val="00E36650"/>
    <w:rsid w:val="00E37F73"/>
    <w:rsid w:val="00E410C5"/>
    <w:rsid w:val="00E42C8B"/>
    <w:rsid w:val="00E45DA4"/>
    <w:rsid w:val="00E51C7C"/>
    <w:rsid w:val="00E56838"/>
    <w:rsid w:val="00E61177"/>
    <w:rsid w:val="00E648A3"/>
    <w:rsid w:val="00E70930"/>
    <w:rsid w:val="00E72022"/>
    <w:rsid w:val="00E725A5"/>
    <w:rsid w:val="00E72FCA"/>
    <w:rsid w:val="00E762E4"/>
    <w:rsid w:val="00E77836"/>
    <w:rsid w:val="00E80016"/>
    <w:rsid w:val="00E81508"/>
    <w:rsid w:val="00E85767"/>
    <w:rsid w:val="00E85C2C"/>
    <w:rsid w:val="00E86B92"/>
    <w:rsid w:val="00E87FE9"/>
    <w:rsid w:val="00E930B7"/>
    <w:rsid w:val="00E97DCC"/>
    <w:rsid w:val="00EA0B33"/>
    <w:rsid w:val="00EA2757"/>
    <w:rsid w:val="00EA678D"/>
    <w:rsid w:val="00EB4A72"/>
    <w:rsid w:val="00EB4D3A"/>
    <w:rsid w:val="00EB60F4"/>
    <w:rsid w:val="00EB70CF"/>
    <w:rsid w:val="00EC2594"/>
    <w:rsid w:val="00EC2CDE"/>
    <w:rsid w:val="00EC2F2A"/>
    <w:rsid w:val="00EC46F6"/>
    <w:rsid w:val="00EC5BED"/>
    <w:rsid w:val="00ED162D"/>
    <w:rsid w:val="00ED2E47"/>
    <w:rsid w:val="00ED3C63"/>
    <w:rsid w:val="00ED7349"/>
    <w:rsid w:val="00EE013B"/>
    <w:rsid w:val="00EE6B21"/>
    <w:rsid w:val="00EF0B56"/>
    <w:rsid w:val="00EF1372"/>
    <w:rsid w:val="00EF4748"/>
    <w:rsid w:val="00EF49B3"/>
    <w:rsid w:val="00EF5F9D"/>
    <w:rsid w:val="00EF74E2"/>
    <w:rsid w:val="00F00A44"/>
    <w:rsid w:val="00F01589"/>
    <w:rsid w:val="00F0222D"/>
    <w:rsid w:val="00F0441A"/>
    <w:rsid w:val="00F04923"/>
    <w:rsid w:val="00F04BCB"/>
    <w:rsid w:val="00F05C3E"/>
    <w:rsid w:val="00F10A25"/>
    <w:rsid w:val="00F11518"/>
    <w:rsid w:val="00F11F12"/>
    <w:rsid w:val="00F12284"/>
    <w:rsid w:val="00F15D82"/>
    <w:rsid w:val="00F168D7"/>
    <w:rsid w:val="00F213EB"/>
    <w:rsid w:val="00F24EBE"/>
    <w:rsid w:val="00F26763"/>
    <w:rsid w:val="00F3150D"/>
    <w:rsid w:val="00F35EF2"/>
    <w:rsid w:val="00F36B09"/>
    <w:rsid w:val="00F370EC"/>
    <w:rsid w:val="00F400DB"/>
    <w:rsid w:val="00F430F2"/>
    <w:rsid w:val="00F4526D"/>
    <w:rsid w:val="00F500EE"/>
    <w:rsid w:val="00F50FF1"/>
    <w:rsid w:val="00F51619"/>
    <w:rsid w:val="00F802C7"/>
    <w:rsid w:val="00F85E3A"/>
    <w:rsid w:val="00F9040E"/>
    <w:rsid w:val="00F905BD"/>
    <w:rsid w:val="00F92066"/>
    <w:rsid w:val="00FA1549"/>
    <w:rsid w:val="00FA2510"/>
    <w:rsid w:val="00FA2596"/>
    <w:rsid w:val="00FA5AB1"/>
    <w:rsid w:val="00FB405A"/>
    <w:rsid w:val="00FB44DE"/>
    <w:rsid w:val="00FB5C8C"/>
    <w:rsid w:val="00FB5CCA"/>
    <w:rsid w:val="00FB64B5"/>
    <w:rsid w:val="00FB6D31"/>
    <w:rsid w:val="00FC081E"/>
    <w:rsid w:val="00FC5AC9"/>
    <w:rsid w:val="00FD3464"/>
    <w:rsid w:val="00FE0BF5"/>
    <w:rsid w:val="00FE0D8F"/>
    <w:rsid w:val="00FE10C7"/>
    <w:rsid w:val="00FE15D7"/>
    <w:rsid w:val="00FE51C5"/>
    <w:rsid w:val="00FF1ABF"/>
    <w:rsid w:val="00FF362C"/>
    <w:rsid w:val="00FF588B"/>
    <w:rsid w:val="00FF67C2"/>
    <w:rsid w:val="00FF6A31"/>
  </w:rsids>
  <m:mathPr>
    <m:mathFont m:val="Cambria Math"/>
    <m:brkBin m:val="before"/>
    <m:brkBinSub m:val="--"/>
    <m:smallFrac m:val="0"/>
    <m:dispDef/>
    <m:lMargin m:val="0"/>
    <m:rMargin m:val="0"/>
    <m:defJc m:val="centerGroup"/>
    <m:wrapIndent m:val="1440"/>
    <m:intLim m:val="subSup"/>
    <m:naryLim m:val="undOvr"/>
  </m:mathPr>
  <w:themeFontLang w:val="en-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656DCE"/>
  <w15:chartTrackingRefBased/>
  <w15:docId w15:val="{D1DC7E92-28AE-F74A-9850-FAC0856620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DE"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A81678"/>
    <w:pPr>
      <w:spacing w:before="100" w:beforeAutospacing="1" w:after="100" w:afterAutospacing="1"/>
    </w:pPr>
    <w:rPr>
      <w:rFonts w:ascii="Times New Roman" w:eastAsia="Times New Roman" w:hAnsi="Times New Roman" w:cs="Times New Roman"/>
      <w:lang w:eastAsia="en-GB"/>
    </w:rPr>
  </w:style>
  <w:style w:type="paragraph" w:styleId="BalloonText">
    <w:name w:val="Balloon Text"/>
    <w:basedOn w:val="Normal"/>
    <w:link w:val="BalloonTextChar"/>
    <w:uiPriority w:val="99"/>
    <w:semiHidden/>
    <w:unhideWhenUsed/>
    <w:rsid w:val="00385B88"/>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385B88"/>
    <w:rPr>
      <w:rFonts w:ascii="Times New Roman" w:hAnsi="Times New Roman" w:cs="Times New Roman"/>
      <w:sz w:val="18"/>
      <w:szCs w:val="18"/>
    </w:rPr>
  </w:style>
  <w:style w:type="paragraph" w:styleId="ListParagraph">
    <w:name w:val="List Paragraph"/>
    <w:basedOn w:val="Normal"/>
    <w:uiPriority w:val="34"/>
    <w:qFormat/>
    <w:rsid w:val="00385B88"/>
    <w:pPr>
      <w:ind w:left="720"/>
      <w:contextualSpacing/>
    </w:pPr>
  </w:style>
  <w:style w:type="table" w:styleId="TableGrid">
    <w:name w:val="Table Grid"/>
    <w:basedOn w:val="TableNormal"/>
    <w:uiPriority w:val="39"/>
    <w:rsid w:val="000F660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1A13C9"/>
    <w:pPr>
      <w:tabs>
        <w:tab w:val="center" w:pos="4513"/>
        <w:tab w:val="right" w:pos="9026"/>
      </w:tabs>
    </w:pPr>
  </w:style>
  <w:style w:type="character" w:customStyle="1" w:styleId="HeaderChar">
    <w:name w:val="Header Char"/>
    <w:basedOn w:val="DefaultParagraphFont"/>
    <w:link w:val="Header"/>
    <w:uiPriority w:val="99"/>
    <w:rsid w:val="001A13C9"/>
  </w:style>
  <w:style w:type="paragraph" w:styleId="Footer">
    <w:name w:val="footer"/>
    <w:basedOn w:val="Normal"/>
    <w:link w:val="FooterChar"/>
    <w:uiPriority w:val="99"/>
    <w:unhideWhenUsed/>
    <w:rsid w:val="001A13C9"/>
    <w:pPr>
      <w:tabs>
        <w:tab w:val="center" w:pos="4513"/>
        <w:tab w:val="right" w:pos="9026"/>
      </w:tabs>
    </w:pPr>
  </w:style>
  <w:style w:type="character" w:customStyle="1" w:styleId="FooterChar">
    <w:name w:val="Footer Char"/>
    <w:basedOn w:val="DefaultParagraphFont"/>
    <w:link w:val="Footer"/>
    <w:uiPriority w:val="99"/>
    <w:rsid w:val="001A13C9"/>
  </w:style>
  <w:style w:type="character" w:styleId="PlaceholderText">
    <w:name w:val="Placeholder Text"/>
    <w:basedOn w:val="DefaultParagraphFont"/>
    <w:uiPriority w:val="99"/>
    <w:semiHidden/>
    <w:rsid w:val="004C50CE"/>
    <w:rPr>
      <w:color w:val="808080"/>
    </w:rPr>
  </w:style>
  <w:style w:type="character" w:customStyle="1" w:styleId="apple-converted-space">
    <w:name w:val="apple-converted-space"/>
    <w:basedOn w:val="DefaultParagraphFont"/>
    <w:rsid w:val="009D17BB"/>
  </w:style>
  <w:style w:type="character" w:customStyle="1" w:styleId="a">
    <w:name w:val="_"/>
    <w:basedOn w:val="DefaultParagraphFont"/>
    <w:rsid w:val="0092271D"/>
  </w:style>
  <w:style w:type="character" w:customStyle="1" w:styleId="ff2">
    <w:name w:val="ff2"/>
    <w:basedOn w:val="DefaultParagraphFont"/>
    <w:rsid w:val="0092271D"/>
  </w:style>
  <w:style w:type="character" w:customStyle="1" w:styleId="ls25">
    <w:name w:val="ls25"/>
    <w:basedOn w:val="DefaultParagraphFont"/>
    <w:rsid w:val="0092271D"/>
  </w:style>
  <w:style w:type="character" w:customStyle="1" w:styleId="ff1">
    <w:name w:val="ff1"/>
    <w:basedOn w:val="DefaultParagraphFont"/>
    <w:rsid w:val="0092271D"/>
  </w:style>
  <w:style w:type="character" w:customStyle="1" w:styleId="ls21">
    <w:name w:val="ls21"/>
    <w:basedOn w:val="DefaultParagraphFont"/>
    <w:rsid w:val="0092271D"/>
  </w:style>
  <w:style w:type="character" w:customStyle="1" w:styleId="ls3f">
    <w:name w:val="ls3f"/>
    <w:basedOn w:val="DefaultParagraphFont"/>
    <w:rsid w:val="0092271D"/>
  </w:style>
  <w:style w:type="character" w:styleId="CommentReference">
    <w:name w:val="annotation reference"/>
    <w:basedOn w:val="DefaultParagraphFont"/>
    <w:uiPriority w:val="99"/>
    <w:semiHidden/>
    <w:unhideWhenUsed/>
    <w:rsid w:val="000F47AF"/>
    <w:rPr>
      <w:sz w:val="16"/>
      <w:szCs w:val="16"/>
    </w:rPr>
  </w:style>
  <w:style w:type="paragraph" w:styleId="CommentText">
    <w:name w:val="annotation text"/>
    <w:basedOn w:val="Normal"/>
    <w:link w:val="CommentTextChar"/>
    <w:uiPriority w:val="99"/>
    <w:semiHidden/>
    <w:unhideWhenUsed/>
    <w:rsid w:val="000F47AF"/>
    <w:rPr>
      <w:rFonts w:ascii="Arial" w:eastAsia="Arial" w:hAnsi="Arial" w:cs="Arial"/>
      <w:sz w:val="20"/>
      <w:szCs w:val="20"/>
      <w:lang w:val="en" w:eastAsia="en-GB"/>
    </w:rPr>
  </w:style>
  <w:style w:type="character" w:customStyle="1" w:styleId="CommentTextChar">
    <w:name w:val="Comment Text Char"/>
    <w:basedOn w:val="DefaultParagraphFont"/>
    <w:link w:val="CommentText"/>
    <w:uiPriority w:val="99"/>
    <w:semiHidden/>
    <w:rsid w:val="000F47AF"/>
    <w:rPr>
      <w:rFonts w:ascii="Arial" w:eastAsia="Arial" w:hAnsi="Arial" w:cs="Arial"/>
      <w:sz w:val="20"/>
      <w:szCs w:val="20"/>
      <w:lang w:val="en" w:eastAsia="en-GB"/>
    </w:rPr>
  </w:style>
  <w:style w:type="character" w:styleId="Hyperlink">
    <w:name w:val="Hyperlink"/>
    <w:basedOn w:val="DefaultParagraphFont"/>
    <w:uiPriority w:val="99"/>
    <w:unhideWhenUsed/>
    <w:rsid w:val="00C7489F"/>
    <w:rPr>
      <w:color w:val="0000FF"/>
      <w:u w:val="single"/>
    </w:rPr>
  </w:style>
  <w:style w:type="paragraph" w:styleId="CommentSubject">
    <w:name w:val="annotation subject"/>
    <w:basedOn w:val="CommentText"/>
    <w:next w:val="CommentText"/>
    <w:link w:val="CommentSubjectChar"/>
    <w:uiPriority w:val="99"/>
    <w:semiHidden/>
    <w:unhideWhenUsed/>
    <w:rsid w:val="00166311"/>
    <w:rPr>
      <w:rFonts w:asciiTheme="minorHAnsi" w:eastAsiaTheme="minorHAnsi" w:hAnsiTheme="minorHAnsi" w:cstheme="minorBidi"/>
      <w:b/>
      <w:bCs/>
      <w:lang w:val="en-DE" w:eastAsia="en-US"/>
    </w:rPr>
  </w:style>
  <w:style w:type="character" w:customStyle="1" w:styleId="CommentSubjectChar">
    <w:name w:val="Comment Subject Char"/>
    <w:basedOn w:val="CommentTextChar"/>
    <w:link w:val="CommentSubject"/>
    <w:uiPriority w:val="99"/>
    <w:semiHidden/>
    <w:rsid w:val="00166311"/>
    <w:rPr>
      <w:rFonts w:ascii="Arial" w:eastAsia="Arial" w:hAnsi="Arial" w:cs="Arial"/>
      <w:b/>
      <w:bCs/>
      <w:sz w:val="20"/>
      <w:szCs w:val="20"/>
      <w:lang w:val="en" w:eastAsia="en-GB"/>
    </w:rPr>
  </w:style>
  <w:style w:type="character" w:styleId="UnresolvedMention">
    <w:name w:val="Unresolved Mention"/>
    <w:basedOn w:val="DefaultParagraphFont"/>
    <w:uiPriority w:val="99"/>
    <w:semiHidden/>
    <w:unhideWhenUsed/>
    <w:rsid w:val="00E8001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331399">
      <w:bodyDiv w:val="1"/>
      <w:marLeft w:val="0"/>
      <w:marRight w:val="0"/>
      <w:marTop w:val="0"/>
      <w:marBottom w:val="0"/>
      <w:divBdr>
        <w:top w:val="none" w:sz="0" w:space="0" w:color="auto"/>
        <w:left w:val="none" w:sz="0" w:space="0" w:color="auto"/>
        <w:bottom w:val="none" w:sz="0" w:space="0" w:color="auto"/>
        <w:right w:val="none" w:sz="0" w:space="0" w:color="auto"/>
      </w:divBdr>
      <w:divsChild>
        <w:div w:id="1073891117">
          <w:marLeft w:val="0"/>
          <w:marRight w:val="0"/>
          <w:marTop w:val="0"/>
          <w:marBottom w:val="0"/>
          <w:divBdr>
            <w:top w:val="none" w:sz="0" w:space="0" w:color="auto"/>
            <w:left w:val="none" w:sz="0" w:space="0" w:color="auto"/>
            <w:bottom w:val="none" w:sz="0" w:space="0" w:color="auto"/>
            <w:right w:val="none" w:sz="0" w:space="0" w:color="auto"/>
          </w:divBdr>
          <w:divsChild>
            <w:div w:id="574054178">
              <w:marLeft w:val="0"/>
              <w:marRight w:val="0"/>
              <w:marTop w:val="0"/>
              <w:marBottom w:val="0"/>
              <w:divBdr>
                <w:top w:val="none" w:sz="0" w:space="0" w:color="auto"/>
                <w:left w:val="none" w:sz="0" w:space="0" w:color="auto"/>
                <w:bottom w:val="none" w:sz="0" w:space="0" w:color="auto"/>
                <w:right w:val="none" w:sz="0" w:space="0" w:color="auto"/>
              </w:divBdr>
              <w:divsChild>
                <w:div w:id="1825466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236211">
          <w:marLeft w:val="0"/>
          <w:marRight w:val="0"/>
          <w:marTop w:val="0"/>
          <w:marBottom w:val="0"/>
          <w:divBdr>
            <w:top w:val="none" w:sz="0" w:space="0" w:color="auto"/>
            <w:left w:val="none" w:sz="0" w:space="0" w:color="auto"/>
            <w:bottom w:val="none" w:sz="0" w:space="0" w:color="auto"/>
            <w:right w:val="none" w:sz="0" w:space="0" w:color="auto"/>
          </w:divBdr>
          <w:divsChild>
            <w:div w:id="1011102766">
              <w:marLeft w:val="0"/>
              <w:marRight w:val="0"/>
              <w:marTop w:val="0"/>
              <w:marBottom w:val="0"/>
              <w:divBdr>
                <w:top w:val="none" w:sz="0" w:space="0" w:color="auto"/>
                <w:left w:val="none" w:sz="0" w:space="0" w:color="auto"/>
                <w:bottom w:val="none" w:sz="0" w:space="0" w:color="auto"/>
                <w:right w:val="none" w:sz="0" w:space="0" w:color="auto"/>
              </w:divBdr>
              <w:divsChild>
                <w:div w:id="757211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66541">
      <w:bodyDiv w:val="1"/>
      <w:marLeft w:val="0"/>
      <w:marRight w:val="0"/>
      <w:marTop w:val="0"/>
      <w:marBottom w:val="0"/>
      <w:divBdr>
        <w:top w:val="none" w:sz="0" w:space="0" w:color="auto"/>
        <w:left w:val="none" w:sz="0" w:space="0" w:color="auto"/>
        <w:bottom w:val="none" w:sz="0" w:space="0" w:color="auto"/>
        <w:right w:val="none" w:sz="0" w:space="0" w:color="auto"/>
      </w:divBdr>
      <w:divsChild>
        <w:div w:id="856309634">
          <w:marLeft w:val="0"/>
          <w:marRight w:val="0"/>
          <w:marTop w:val="0"/>
          <w:marBottom w:val="0"/>
          <w:divBdr>
            <w:top w:val="none" w:sz="0" w:space="0" w:color="auto"/>
            <w:left w:val="none" w:sz="0" w:space="0" w:color="auto"/>
            <w:bottom w:val="none" w:sz="0" w:space="0" w:color="auto"/>
            <w:right w:val="none" w:sz="0" w:space="0" w:color="auto"/>
          </w:divBdr>
          <w:divsChild>
            <w:div w:id="1078870612">
              <w:marLeft w:val="0"/>
              <w:marRight w:val="0"/>
              <w:marTop w:val="0"/>
              <w:marBottom w:val="0"/>
              <w:divBdr>
                <w:top w:val="none" w:sz="0" w:space="0" w:color="auto"/>
                <w:left w:val="none" w:sz="0" w:space="0" w:color="auto"/>
                <w:bottom w:val="none" w:sz="0" w:space="0" w:color="auto"/>
                <w:right w:val="none" w:sz="0" w:space="0" w:color="auto"/>
              </w:divBdr>
              <w:divsChild>
                <w:div w:id="1795362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340488">
      <w:bodyDiv w:val="1"/>
      <w:marLeft w:val="0"/>
      <w:marRight w:val="0"/>
      <w:marTop w:val="0"/>
      <w:marBottom w:val="0"/>
      <w:divBdr>
        <w:top w:val="none" w:sz="0" w:space="0" w:color="auto"/>
        <w:left w:val="none" w:sz="0" w:space="0" w:color="auto"/>
        <w:bottom w:val="none" w:sz="0" w:space="0" w:color="auto"/>
        <w:right w:val="none" w:sz="0" w:space="0" w:color="auto"/>
      </w:divBdr>
      <w:divsChild>
        <w:div w:id="24405710">
          <w:marLeft w:val="0"/>
          <w:marRight w:val="0"/>
          <w:marTop w:val="0"/>
          <w:marBottom w:val="0"/>
          <w:divBdr>
            <w:top w:val="none" w:sz="0" w:space="0" w:color="auto"/>
            <w:left w:val="none" w:sz="0" w:space="0" w:color="auto"/>
            <w:bottom w:val="none" w:sz="0" w:space="0" w:color="auto"/>
            <w:right w:val="none" w:sz="0" w:space="0" w:color="auto"/>
          </w:divBdr>
          <w:divsChild>
            <w:div w:id="1584872973">
              <w:marLeft w:val="0"/>
              <w:marRight w:val="0"/>
              <w:marTop w:val="0"/>
              <w:marBottom w:val="0"/>
              <w:divBdr>
                <w:top w:val="none" w:sz="0" w:space="0" w:color="auto"/>
                <w:left w:val="none" w:sz="0" w:space="0" w:color="auto"/>
                <w:bottom w:val="none" w:sz="0" w:space="0" w:color="auto"/>
                <w:right w:val="none" w:sz="0" w:space="0" w:color="auto"/>
              </w:divBdr>
              <w:divsChild>
                <w:div w:id="1515267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164235">
      <w:bodyDiv w:val="1"/>
      <w:marLeft w:val="0"/>
      <w:marRight w:val="0"/>
      <w:marTop w:val="0"/>
      <w:marBottom w:val="0"/>
      <w:divBdr>
        <w:top w:val="none" w:sz="0" w:space="0" w:color="auto"/>
        <w:left w:val="none" w:sz="0" w:space="0" w:color="auto"/>
        <w:bottom w:val="none" w:sz="0" w:space="0" w:color="auto"/>
        <w:right w:val="none" w:sz="0" w:space="0" w:color="auto"/>
      </w:divBdr>
    </w:div>
    <w:div w:id="40829221">
      <w:bodyDiv w:val="1"/>
      <w:marLeft w:val="0"/>
      <w:marRight w:val="0"/>
      <w:marTop w:val="0"/>
      <w:marBottom w:val="0"/>
      <w:divBdr>
        <w:top w:val="none" w:sz="0" w:space="0" w:color="auto"/>
        <w:left w:val="none" w:sz="0" w:space="0" w:color="auto"/>
        <w:bottom w:val="none" w:sz="0" w:space="0" w:color="auto"/>
        <w:right w:val="none" w:sz="0" w:space="0" w:color="auto"/>
      </w:divBdr>
      <w:divsChild>
        <w:div w:id="1951474317">
          <w:marLeft w:val="0"/>
          <w:marRight w:val="0"/>
          <w:marTop w:val="0"/>
          <w:marBottom w:val="0"/>
          <w:divBdr>
            <w:top w:val="none" w:sz="0" w:space="0" w:color="auto"/>
            <w:left w:val="none" w:sz="0" w:space="0" w:color="auto"/>
            <w:bottom w:val="none" w:sz="0" w:space="0" w:color="auto"/>
            <w:right w:val="none" w:sz="0" w:space="0" w:color="auto"/>
          </w:divBdr>
          <w:divsChild>
            <w:div w:id="26105068">
              <w:marLeft w:val="0"/>
              <w:marRight w:val="0"/>
              <w:marTop w:val="0"/>
              <w:marBottom w:val="0"/>
              <w:divBdr>
                <w:top w:val="none" w:sz="0" w:space="0" w:color="auto"/>
                <w:left w:val="none" w:sz="0" w:space="0" w:color="auto"/>
                <w:bottom w:val="none" w:sz="0" w:space="0" w:color="auto"/>
                <w:right w:val="none" w:sz="0" w:space="0" w:color="auto"/>
              </w:divBdr>
              <w:divsChild>
                <w:div w:id="1698774797">
                  <w:marLeft w:val="0"/>
                  <w:marRight w:val="0"/>
                  <w:marTop w:val="0"/>
                  <w:marBottom w:val="0"/>
                  <w:divBdr>
                    <w:top w:val="none" w:sz="0" w:space="0" w:color="auto"/>
                    <w:left w:val="none" w:sz="0" w:space="0" w:color="auto"/>
                    <w:bottom w:val="none" w:sz="0" w:space="0" w:color="auto"/>
                    <w:right w:val="none" w:sz="0" w:space="0" w:color="auto"/>
                  </w:divBdr>
                  <w:divsChild>
                    <w:div w:id="1091582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827880">
      <w:bodyDiv w:val="1"/>
      <w:marLeft w:val="0"/>
      <w:marRight w:val="0"/>
      <w:marTop w:val="0"/>
      <w:marBottom w:val="0"/>
      <w:divBdr>
        <w:top w:val="none" w:sz="0" w:space="0" w:color="auto"/>
        <w:left w:val="none" w:sz="0" w:space="0" w:color="auto"/>
        <w:bottom w:val="none" w:sz="0" w:space="0" w:color="auto"/>
        <w:right w:val="none" w:sz="0" w:space="0" w:color="auto"/>
      </w:divBdr>
      <w:divsChild>
        <w:div w:id="2039087541">
          <w:marLeft w:val="0"/>
          <w:marRight w:val="0"/>
          <w:marTop w:val="0"/>
          <w:marBottom w:val="0"/>
          <w:divBdr>
            <w:top w:val="none" w:sz="0" w:space="0" w:color="auto"/>
            <w:left w:val="none" w:sz="0" w:space="0" w:color="auto"/>
            <w:bottom w:val="none" w:sz="0" w:space="0" w:color="auto"/>
            <w:right w:val="none" w:sz="0" w:space="0" w:color="auto"/>
          </w:divBdr>
          <w:divsChild>
            <w:div w:id="126550723">
              <w:marLeft w:val="0"/>
              <w:marRight w:val="0"/>
              <w:marTop w:val="0"/>
              <w:marBottom w:val="0"/>
              <w:divBdr>
                <w:top w:val="none" w:sz="0" w:space="0" w:color="auto"/>
                <w:left w:val="none" w:sz="0" w:space="0" w:color="auto"/>
                <w:bottom w:val="none" w:sz="0" w:space="0" w:color="auto"/>
                <w:right w:val="none" w:sz="0" w:space="0" w:color="auto"/>
              </w:divBdr>
              <w:divsChild>
                <w:div w:id="1776316724">
                  <w:marLeft w:val="0"/>
                  <w:marRight w:val="0"/>
                  <w:marTop w:val="0"/>
                  <w:marBottom w:val="0"/>
                  <w:divBdr>
                    <w:top w:val="none" w:sz="0" w:space="0" w:color="auto"/>
                    <w:left w:val="none" w:sz="0" w:space="0" w:color="auto"/>
                    <w:bottom w:val="none" w:sz="0" w:space="0" w:color="auto"/>
                    <w:right w:val="none" w:sz="0" w:space="0" w:color="auto"/>
                  </w:divBdr>
                  <w:divsChild>
                    <w:div w:id="1694651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9677786">
      <w:bodyDiv w:val="1"/>
      <w:marLeft w:val="0"/>
      <w:marRight w:val="0"/>
      <w:marTop w:val="0"/>
      <w:marBottom w:val="0"/>
      <w:divBdr>
        <w:top w:val="none" w:sz="0" w:space="0" w:color="auto"/>
        <w:left w:val="none" w:sz="0" w:space="0" w:color="auto"/>
        <w:bottom w:val="none" w:sz="0" w:space="0" w:color="auto"/>
        <w:right w:val="none" w:sz="0" w:space="0" w:color="auto"/>
      </w:divBdr>
    </w:div>
    <w:div w:id="235752366">
      <w:bodyDiv w:val="1"/>
      <w:marLeft w:val="0"/>
      <w:marRight w:val="0"/>
      <w:marTop w:val="0"/>
      <w:marBottom w:val="0"/>
      <w:divBdr>
        <w:top w:val="none" w:sz="0" w:space="0" w:color="auto"/>
        <w:left w:val="none" w:sz="0" w:space="0" w:color="auto"/>
        <w:bottom w:val="none" w:sz="0" w:space="0" w:color="auto"/>
        <w:right w:val="none" w:sz="0" w:space="0" w:color="auto"/>
      </w:divBdr>
      <w:divsChild>
        <w:div w:id="561477954">
          <w:marLeft w:val="0"/>
          <w:marRight w:val="0"/>
          <w:marTop w:val="0"/>
          <w:marBottom w:val="0"/>
          <w:divBdr>
            <w:top w:val="none" w:sz="0" w:space="0" w:color="auto"/>
            <w:left w:val="none" w:sz="0" w:space="0" w:color="auto"/>
            <w:bottom w:val="none" w:sz="0" w:space="0" w:color="auto"/>
            <w:right w:val="none" w:sz="0" w:space="0" w:color="auto"/>
          </w:divBdr>
          <w:divsChild>
            <w:div w:id="1205750466">
              <w:marLeft w:val="0"/>
              <w:marRight w:val="0"/>
              <w:marTop w:val="0"/>
              <w:marBottom w:val="0"/>
              <w:divBdr>
                <w:top w:val="none" w:sz="0" w:space="0" w:color="auto"/>
                <w:left w:val="none" w:sz="0" w:space="0" w:color="auto"/>
                <w:bottom w:val="none" w:sz="0" w:space="0" w:color="auto"/>
                <w:right w:val="none" w:sz="0" w:space="0" w:color="auto"/>
              </w:divBdr>
              <w:divsChild>
                <w:div w:id="465899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3131470">
      <w:bodyDiv w:val="1"/>
      <w:marLeft w:val="0"/>
      <w:marRight w:val="0"/>
      <w:marTop w:val="0"/>
      <w:marBottom w:val="0"/>
      <w:divBdr>
        <w:top w:val="none" w:sz="0" w:space="0" w:color="auto"/>
        <w:left w:val="none" w:sz="0" w:space="0" w:color="auto"/>
        <w:bottom w:val="none" w:sz="0" w:space="0" w:color="auto"/>
        <w:right w:val="none" w:sz="0" w:space="0" w:color="auto"/>
      </w:divBdr>
      <w:divsChild>
        <w:div w:id="550575376">
          <w:marLeft w:val="0"/>
          <w:marRight w:val="0"/>
          <w:marTop w:val="0"/>
          <w:marBottom w:val="0"/>
          <w:divBdr>
            <w:top w:val="none" w:sz="0" w:space="0" w:color="auto"/>
            <w:left w:val="none" w:sz="0" w:space="0" w:color="auto"/>
            <w:bottom w:val="none" w:sz="0" w:space="0" w:color="auto"/>
            <w:right w:val="none" w:sz="0" w:space="0" w:color="auto"/>
          </w:divBdr>
          <w:divsChild>
            <w:div w:id="141777136">
              <w:marLeft w:val="0"/>
              <w:marRight w:val="0"/>
              <w:marTop w:val="0"/>
              <w:marBottom w:val="0"/>
              <w:divBdr>
                <w:top w:val="none" w:sz="0" w:space="0" w:color="auto"/>
                <w:left w:val="none" w:sz="0" w:space="0" w:color="auto"/>
                <w:bottom w:val="none" w:sz="0" w:space="0" w:color="auto"/>
                <w:right w:val="none" w:sz="0" w:space="0" w:color="auto"/>
              </w:divBdr>
              <w:divsChild>
                <w:div w:id="181868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0844854">
      <w:bodyDiv w:val="1"/>
      <w:marLeft w:val="0"/>
      <w:marRight w:val="0"/>
      <w:marTop w:val="0"/>
      <w:marBottom w:val="0"/>
      <w:divBdr>
        <w:top w:val="none" w:sz="0" w:space="0" w:color="auto"/>
        <w:left w:val="none" w:sz="0" w:space="0" w:color="auto"/>
        <w:bottom w:val="none" w:sz="0" w:space="0" w:color="auto"/>
        <w:right w:val="none" w:sz="0" w:space="0" w:color="auto"/>
      </w:divBdr>
      <w:divsChild>
        <w:div w:id="1771463621">
          <w:marLeft w:val="0"/>
          <w:marRight w:val="0"/>
          <w:marTop w:val="0"/>
          <w:marBottom w:val="0"/>
          <w:divBdr>
            <w:top w:val="none" w:sz="0" w:space="0" w:color="auto"/>
            <w:left w:val="none" w:sz="0" w:space="0" w:color="auto"/>
            <w:bottom w:val="none" w:sz="0" w:space="0" w:color="auto"/>
            <w:right w:val="none" w:sz="0" w:space="0" w:color="auto"/>
          </w:divBdr>
          <w:divsChild>
            <w:div w:id="1226723056">
              <w:marLeft w:val="0"/>
              <w:marRight w:val="0"/>
              <w:marTop w:val="0"/>
              <w:marBottom w:val="0"/>
              <w:divBdr>
                <w:top w:val="none" w:sz="0" w:space="0" w:color="auto"/>
                <w:left w:val="none" w:sz="0" w:space="0" w:color="auto"/>
                <w:bottom w:val="none" w:sz="0" w:space="0" w:color="auto"/>
                <w:right w:val="none" w:sz="0" w:space="0" w:color="auto"/>
              </w:divBdr>
              <w:divsChild>
                <w:div w:id="1744529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2835160">
      <w:bodyDiv w:val="1"/>
      <w:marLeft w:val="0"/>
      <w:marRight w:val="0"/>
      <w:marTop w:val="0"/>
      <w:marBottom w:val="0"/>
      <w:divBdr>
        <w:top w:val="none" w:sz="0" w:space="0" w:color="auto"/>
        <w:left w:val="none" w:sz="0" w:space="0" w:color="auto"/>
        <w:bottom w:val="none" w:sz="0" w:space="0" w:color="auto"/>
        <w:right w:val="none" w:sz="0" w:space="0" w:color="auto"/>
      </w:divBdr>
    </w:div>
    <w:div w:id="295180772">
      <w:bodyDiv w:val="1"/>
      <w:marLeft w:val="0"/>
      <w:marRight w:val="0"/>
      <w:marTop w:val="0"/>
      <w:marBottom w:val="0"/>
      <w:divBdr>
        <w:top w:val="none" w:sz="0" w:space="0" w:color="auto"/>
        <w:left w:val="none" w:sz="0" w:space="0" w:color="auto"/>
        <w:bottom w:val="none" w:sz="0" w:space="0" w:color="auto"/>
        <w:right w:val="none" w:sz="0" w:space="0" w:color="auto"/>
      </w:divBdr>
      <w:divsChild>
        <w:div w:id="1643584985">
          <w:marLeft w:val="0"/>
          <w:marRight w:val="0"/>
          <w:marTop w:val="0"/>
          <w:marBottom w:val="0"/>
          <w:divBdr>
            <w:top w:val="none" w:sz="0" w:space="0" w:color="auto"/>
            <w:left w:val="none" w:sz="0" w:space="0" w:color="auto"/>
            <w:bottom w:val="none" w:sz="0" w:space="0" w:color="auto"/>
            <w:right w:val="none" w:sz="0" w:space="0" w:color="auto"/>
          </w:divBdr>
          <w:divsChild>
            <w:div w:id="1184125517">
              <w:marLeft w:val="0"/>
              <w:marRight w:val="0"/>
              <w:marTop w:val="0"/>
              <w:marBottom w:val="0"/>
              <w:divBdr>
                <w:top w:val="none" w:sz="0" w:space="0" w:color="auto"/>
                <w:left w:val="none" w:sz="0" w:space="0" w:color="auto"/>
                <w:bottom w:val="none" w:sz="0" w:space="0" w:color="auto"/>
                <w:right w:val="none" w:sz="0" w:space="0" w:color="auto"/>
              </w:divBdr>
              <w:divsChild>
                <w:div w:id="1824470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9455107">
      <w:bodyDiv w:val="1"/>
      <w:marLeft w:val="0"/>
      <w:marRight w:val="0"/>
      <w:marTop w:val="0"/>
      <w:marBottom w:val="0"/>
      <w:divBdr>
        <w:top w:val="none" w:sz="0" w:space="0" w:color="auto"/>
        <w:left w:val="none" w:sz="0" w:space="0" w:color="auto"/>
        <w:bottom w:val="none" w:sz="0" w:space="0" w:color="auto"/>
        <w:right w:val="none" w:sz="0" w:space="0" w:color="auto"/>
      </w:divBdr>
    </w:div>
    <w:div w:id="335117501">
      <w:bodyDiv w:val="1"/>
      <w:marLeft w:val="0"/>
      <w:marRight w:val="0"/>
      <w:marTop w:val="0"/>
      <w:marBottom w:val="0"/>
      <w:divBdr>
        <w:top w:val="none" w:sz="0" w:space="0" w:color="auto"/>
        <w:left w:val="none" w:sz="0" w:space="0" w:color="auto"/>
        <w:bottom w:val="none" w:sz="0" w:space="0" w:color="auto"/>
        <w:right w:val="none" w:sz="0" w:space="0" w:color="auto"/>
      </w:divBdr>
      <w:divsChild>
        <w:div w:id="1743212640">
          <w:marLeft w:val="0"/>
          <w:marRight w:val="0"/>
          <w:marTop w:val="0"/>
          <w:marBottom w:val="0"/>
          <w:divBdr>
            <w:top w:val="none" w:sz="0" w:space="0" w:color="auto"/>
            <w:left w:val="none" w:sz="0" w:space="0" w:color="auto"/>
            <w:bottom w:val="none" w:sz="0" w:space="0" w:color="auto"/>
            <w:right w:val="none" w:sz="0" w:space="0" w:color="auto"/>
          </w:divBdr>
          <w:divsChild>
            <w:div w:id="1776707681">
              <w:marLeft w:val="0"/>
              <w:marRight w:val="0"/>
              <w:marTop w:val="0"/>
              <w:marBottom w:val="0"/>
              <w:divBdr>
                <w:top w:val="none" w:sz="0" w:space="0" w:color="auto"/>
                <w:left w:val="none" w:sz="0" w:space="0" w:color="auto"/>
                <w:bottom w:val="none" w:sz="0" w:space="0" w:color="auto"/>
                <w:right w:val="none" w:sz="0" w:space="0" w:color="auto"/>
              </w:divBdr>
              <w:divsChild>
                <w:div w:id="1068306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6923949">
      <w:bodyDiv w:val="1"/>
      <w:marLeft w:val="0"/>
      <w:marRight w:val="0"/>
      <w:marTop w:val="0"/>
      <w:marBottom w:val="0"/>
      <w:divBdr>
        <w:top w:val="none" w:sz="0" w:space="0" w:color="auto"/>
        <w:left w:val="none" w:sz="0" w:space="0" w:color="auto"/>
        <w:bottom w:val="none" w:sz="0" w:space="0" w:color="auto"/>
        <w:right w:val="none" w:sz="0" w:space="0" w:color="auto"/>
      </w:divBdr>
    </w:div>
    <w:div w:id="353919569">
      <w:bodyDiv w:val="1"/>
      <w:marLeft w:val="0"/>
      <w:marRight w:val="0"/>
      <w:marTop w:val="0"/>
      <w:marBottom w:val="0"/>
      <w:divBdr>
        <w:top w:val="none" w:sz="0" w:space="0" w:color="auto"/>
        <w:left w:val="none" w:sz="0" w:space="0" w:color="auto"/>
        <w:bottom w:val="none" w:sz="0" w:space="0" w:color="auto"/>
        <w:right w:val="none" w:sz="0" w:space="0" w:color="auto"/>
      </w:divBdr>
      <w:divsChild>
        <w:div w:id="1370957133">
          <w:marLeft w:val="0"/>
          <w:marRight w:val="0"/>
          <w:marTop w:val="0"/>
          <w:marBottom w:val="0"/>
          <w:divBdr>
            <w:top w:val="none" w:sz="0" w:space="0" w:color="auto"/>
            <w:left w:val="none" w:sz="0" w:space="0" w:color="auto"/>
            <w:bottom w:val="none" w:sz="0" w:space="0" w:color="auto"/>
            <w:right w:val="none" w:sz="0" w:space="0" w:color="auto"/>
          </w:divBdr>
          <w:divsChild>
            <w:div w:id="1282493170">
              <w:marLeft w:val="0"/>
              <w:marRight w:val="0"/>
              <w:marTop w:val="0"/>
              <w:marBottom w:val="0"/>
              <w:divBdr>
                <w:top w:val="none" w:sz="0" w:space="0" w:color="auto"/>
                <w:left w:val="none" w:sz="0" w:space="0" w:color="auto"/>
                <w:bottom w:val="none" w:sz="0" w:space="0" w:color="auto"/>
                <w:right w:val="none" w:sz="0" w:space="0" w:color="auto"/>
              </w:divBdr>
              <w:divsChild>
                <w:div w:id="774057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8750291">
      <w:bodyDiv w:val="1"/>
      <w:marLeft w:val="0"/>
      <w:marRight w:val="0"/>
      <w:marTop w:val="0"/>
      <w:marBottom w:val="0"/>
      <w:divBdr>
        <w:top w:val="none" w:sz="0" w:space="0" w:color="auto"/>
        <w:left w:val="none" w:sz="0" w:space="0" w:color="auto"/>
        <w:bottom w:val="none" w:sz="0" w:space="0" w:color="auto"/>
        <w:right w:val="none" w:sz="0" w:space="0" w:color="auto"/>
      </w:divBdr>
      <w:divsChild>
        <w:div w:id="1750617841">
          <w:marLeft w:val="0"/>
          <w:marRight w:val="0"/>
          <w:marTop w:val="0"/>
          <w:marBottom w:val="0"/>
          <w:divBdr>
            <w:top w:val="none" w:sz="0" w:space="0" w:color="auto"/>
            <w:left w:val="none" w:sz="0" w:space="0" w:color="auto"/>
            <w:bottom w:val="none" w:sz="0" w:space="0" w:color="auto"/>
            <w:right w:val="none" w:sz="0" w:space="0" w:color="auto"/>
          </w:divBdr>
          <w:divsChild>
            <w:div w:id="1006134105">
              <w:marLeft w:val="0"/>
              <w:marRight w:val="0"/>
              <w:marTop w:val="0"/>
              <w:marBottom w:val="0"/>
              <w:divBdr>
                <w:top w:val="none" w:sz="0" w:space="0" w:color="auto"/>
                <w:left w:val="none" w:sz="0" w:space="0" w:color="auto"/>
                <w:bottom w:val="none" w:sz="0" w:space="0" w:color="auto"/>
                <w:right w:val="none" w:sz="0" w:space="0" w:color="auto"/>
              </w:divBdr>
              <w:divsChild>
                <w:div w:id="138038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3601309">
      <w:bodyDiv w:val="1"/>
      <w:marLeft w:val="0"/>
      <w:marRight w:val="0"/>
      <w:marTop w:val="0"/>
      <w:marBottom w:val="0"/>
      <w:divBdr>
        <w:top w:val="none" w:sz="0" w:space="0" w:color="auto"/>
        <w:left w:val="none" w:sz="0" w:space="0" w:color="auto"/>
        <w:bottom w:val="none" w:sz="0" w:space="0" w:color="auto"/>
        <w:right w:val="none" w:sz="0" w:space="0" w:color="auto"/>
      </w:divBdr>
      <w:divsChild>
        <w:div w:id="52703966">
          <w:marLeft w:val="0"/>
          <w:marRight w:val="0"/>
          <w:marTop w:val="0"/>
          <w:marBottom w:val="0"/>
          <w:divBdr>
            <w:top w:val="none" w:sz="0" w:space="0" w:color="auto"/>
            <w:left w:val="none" w:sz="0" w:space="0" w:color="auto"/>
            <w:bottom w:val="none" w:sz="0" w:space="0" w:color="auto"/>
            <w:right w:val="none" w:sz="0" w:space="0" w:color="auto"/>
          </w:divBdr>
        </w:div>
      </w:divsChild>
    </w:div>
    <w:div w:id="411900869">
      <w:bodyDiv w:val="1"/>
      <w:marLeft w:val="0"/>
      <w:marRight w:val="0"/>
      <w:marTop w:val="0"/>
      <w:marBottom w:val="0"/>
      <w:divBdr>
        <w:top w:val="none" w:sz="0" w:space="0" w:color="auto"/>
        <w:left w:val="none" w:sz="0" w:space="0" w:color="auto"/>
        <w:bottom w:val="none" w:sz="0" w:space="0" w:color="auto"/>
        <w:right w:val="none" w:sz="0" w:space="0" w:color="auto"/>
      </w:divBdr>
      <w:divsChild>
        <w:div w:id="1116174101">
          <w:marLeft w:val="0"/>
          <w:marRight w:val="0"/>
          <w:marTop w:val="0"/>
          <w:marBottom w:val="0"/>
          <w:divBdr>
            <w:top w:val="none" w:sz="0" w:space="0" w:color="auto"/>
            <w:left w:val="none" w:sz="0" w:space="0" w:color="auto"/>
            <w:bottom w:val="none" w:sz="0" w:space="0" w:color="auto"/>
            <w:right w:val="none" w:sz="0" w:space="0" w:color="auto"/>
          </w:divBdr>
          <w:divsChild>
            <w:div w:id="280302218">
              <w:marLeft w:val="0"/>
              <w:marRight w:val="0"/>
              <w:marTop w:val="0"/>
              <w:marBottom w:val="0"/>
              <w:divBdr>
                <w:top w:val="none" w:sz="0" w:space="0" w:color="auto"/>
                <w:left w:val="none" w:sz="0" w:space="0" w:color="auto"/>
                <w:bottom w:val="none" w:sz="0" w:space="0" w:color="auto"/>
                <w:right w:val="none" w:sz="0" w:space="0" w:color="auto"/>
              </w:divBdr>
              <w:divsChild>
                <w:div w:id="1849755722">
                  <w:marLeft w:val="0"/>
                  <w:marRight w:val="0"/>
                  <w:marTop w:val="0"/>
                  <w:marBottom w:val="0"/>
                  <w:divBdr>
                    <w:top w:val="none" w:sz="0" w:space="0" w:color="auto"/>
                    <w:left w:val="none" w:sz="0" w:space="0" w:color="auto"/>
                    <w:bottom w:val="none" w:sz="0" w:space="0" w:color="auto"/>
                    <w:right w:val="none" w:sz="0" w:space="0" w:color="auto"/>
                  </w:divBdr>
                  <w:divsChild>
                    <w:div w:id="692191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6412756">
      <w:bodyDiv w:val="1"/>
      <w:marLeft w:val="0"/>
      <w:marRight w:val="0"/>
      <w:marTop w:val="0"/>
      <w:marBottom w:val="0"/>
      <w:divBdr>
        <w:top w:val="none" w:sz="0" w:space="0" w:color="auto"/>
        <w:left w:val="none" w:sz="0" w:space="0" w:color="auto"/>
        <w:bottom w:val="none" w:sz="0" w:space="0" w:color="auto"/>
        <w:right w:val="none" w:sz="0" w:space="0" w:color="auto"/>
      </w:divBdr>
      <w:divsChild>
        <w:div w:id="635532090">
          <w:marLeft w:val="0"/>
          <w:marRight w:val="0"/>
          <w:marTop w:val="0"/>
          <w:marBottom w:val="0"/>
          <w:divBdr>
            <w:top w:val="none" w:sz="0" w:space="0" w:color="auto"/>
            <w:left w:val="none" w:sz="0" w:space="0" w:color="auto"/>
            <w:bottom w:val="none" w:sz="0" w:space="0" w:color="auto"/>
            <w:right w:val="none" w:sz="0" w:space="0" w:color="auto"/>
          </w:divBdr>
          <w:divsChild>
            <w:div w:id="604384023">
              <w:marLeft w:val="0"/>
              <w:marRight w:val="0"/>
              <w:marTop w:val="0"/>
              <w:marBottom w:val="0"/>
              <w:divBdr>
                <w:top w:val="none" w:sz="0" w:space="0" w:color="auto"/>
                <w:left w:val="none" w:sz="0" w:space="0" w:color="auto"/>
                <w:bottom w:val="none" w:sz="0" w:space="0" w:color="auto"/>
                <w:right w:val="none" w:sz="0" w:space="0" w:color="auto"/>
              </w:divBdr>
              <w:divsChild>
                <w:div w:id="955982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6804818">
      <w:bodyDiv w:val="1"/>
      <w:marLeft w:val="0"/>
      <w:marRight w:val="0"/>
      <w:marTop w:val="0"/>
      <w:marBottom w:val="0"/>
      <w:divBdr>
        <w:top w:val="none" w:sz="0" w:space="0" w:color="auto"/>
        <w:left w:val="none" w:sz="0" w:space="0" w:color="auto"/>
        <w:bottom w:val="none" w:sz="0" w:space="0" w:color="auto"/>
        <w:right w:val="none" w:sz="0" w:space="0" w:color="auto"/>
      </w:divBdr>
      <w:divsChild>
        <w:div w:id="980426571">
          <w:marLeft w:val="0"/>
          <w:marRight w:val="0"/>
          <w:marTop w:val="0"/>
          <w:marBottom w:val="0"/>
          <w:divBdr>
            <w:top w:val="none" w:sz="0" w:space="0" w:color="auto"/>
            <w:left w:val="none" w:sz="0" w:space="0" w:color="auto"/>
            <w:bottom w:val="none" w:sz="0" w:space="0" w:color="auto"/>
            <w:right w:val="none" w:sz="0" w:space="0" w:color="auto"/>
          </w:divBdr>
          <w:divsChild>
            <w:div w:id="605618618">
              <w:marLeft w:val="0"/>
              <w:marRight w:val="0"/>
              <w:marTop w:val="0"/>
              <w:marBottom w:val="0"/>
              <w:divBdr>
                <w:top w:val="none" w:sz="0" w:space="0" w:color="auto"/>
                <w:left w:val="none" w:sz="0" w:space="0" w:color="auto"/>
                <w:bottom w:val="none" w:sz="0" w:space="0" w:color="auto"/>
                <w:right w:val="none" w:sz="0" w:space="0" w:color="auto"/>
              </w:divBdr>
              <w:divsChild>
                <w:div w:id="857081811">
                  <w:marLeft w:val="0"/>
                  <w:marRight w:val="0"/>
                  <w:marTop w:val="0"/>
                  <w:marBottom w:val="0"/>
                  <w:divBdr>
                    <w:top w:val="none" w:sz="0" w:space="0" w:color="auto"/>
                    <w:left w:val="none" w:sz="0" w:space="0" w:color="auto"/>
                    <w:bottom w:val="none" w:sz="0" w:space="0" w:color="auto"/>
                    <w:right w:val="none" w:sz="0" w:space="0" w:color="auto"/>
                  </w:divBdr>
                  <w:divsChild>
                    <w:div w:id="287006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9278230">
      <w:bodyDiv w:val="1"/>
      <w:marLeft w:val="0"/>
      <w:marRight w:val="0"/>
      <w:marTop w:val="0"/>
      <w:marBottom w:val="0"/>
      <w:divBdr>
        <w:top w:val="none" w:sz="0" w:space="0" w:color="auto"/>
        <w:left w:val="none" w:sz="0" w:space="0" w:color="auto"/>
        <w:bottom w:val="none" w:sz="0" w:space="0" w:color="auto"/>
        <w:right w:val="none" w:sz="0" w:space="0" w:color="auto"/>
      </w:divBdr>
      <w:divsChild>
        <w:div w:id="2044594808">
          <w:marLeft w:val="0"/>
          <w:marRight w:val="0"/>
          <w:marTop w:val="0"/>
          <w:marBottom w:val="0"/>
          <w:divBdr>
            <w:top w:val="none" w:sz="0" w:space="0" w:color="auto"/>
            <w:left w:val="none" w:sz="0" w:space="0" w:color="auto"/>
            <w:bottom w:val="none" w:sz="0" w:space="0" w:color="auto"/>
            <w:right w:val="none" w:sz="0" w:space="0" w:color="auto"/>
          </w:divBdr>
          <w:divsChild>
            <w:div w:id="1090466883">
              <w:marLeft w:val="0"/>
              <w:marRight w:val="0"/>
              <w:marTop w:val="0"/>
              <w:marBottom w:val="0"/>
              <w:divBdr>
                <w:top w:val="none" w:sz="0" w:space="0" w:color="auto"/>
                <w:left w:val="none" w:sz="0" w:space="0" w:color="auto"/>
                <w:bottom w:val="none" w:sz="0" w:space="0" w:color="auto"/>
                <w:right w:val="none" w:sz="0" w:space="0" w:color="auto"/>
              </w:divBdr>
              <w:divsChild>
                <w:div w:id="78990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1108770">
      <w:bodyDiv w:val="1"/>
      <w:marLeft w:val="0"/>
      <w:marRight w:val="0"/>
      <w:marTop w:val="0"/>
      <w:marBottom w:val="0"/>
      <w:divBdr>
        <w:top w:val="none" w:sz="0" w:space="0" w:color="auto"/>
        <w:left w:val="none" w:sz="0" w:space="0" w:color="auto"/>
        <w:bottom w:val="none" w:sz="0" w:space="0" w:color="auto"/>
        <w:right w:val="none" w:sz="0" w:space="0" w:color="auto"/>
      </w:divBdr>
      <w:divsChild>
        <w:div w:id="2065449346">
          <w:marLeft w:val="0"/>
          <w:marRight w:val="0"/>
          <w:marTop w:val="0"/>
          <w:marBottom w:val="0"/>
          <w:divBdr>
            <w:top w:val="none" w:sz="0" w:space="0" w:color="auto"/>
            <w:left w:val="none" w:sz="0" w:space="0" w:color="auto"/>
            <w:bottom w:val="none" w:sz="0" w:space="0" w:color="auto"/>
            <w:right w:val="none" w:sz="0" w:space="0" w:color="auto"/>
          </w:divBdr>
          <w:divsChild>
            <w:div w:id="559367216">
              <w:marLeft w:val="0"/>
              <w:marRight w:val="0"/>
              <w:marTop w:val="0"/>
              <w:marBottom w:val="0"/>
              <w:divBdr>
                <w:top w:val="none" w:sz="0" w:space="0" w:color="auto"/>
                <w:left w:val="none" w:sz="0" w:space="0" w:color="auto"/>
                <w:bottom w:val="none" w:sz="0" w:space="0" w:color="auto"/>
                <w:right w:val="none" w:sz="0" w:space="0" w:color="auto"/>
              </w:divBdr>
              <w:divsChild>
                <w:div w:id="1319848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0508692">
      <w:bodyDiv w:val="1"/>
      <w:marLeft w:val="0"/>
      <w:marRight w:val="0"/>
      <w:marTop w:val="0"/>
      <w:marBottom w:val="0"/>
      <w:divBdr>
        <w:top w:val="none" w:sz="0" w:space="0" w:color="auto"/>
        <w:left w:val="none" w:sz="0" w:space="0" w:color="auto"/>
        <w:bottom w:val="none" w:sz="0" w:space="0" w:color="auto"/>
        <w:right w:val="none" w:sz="0" w:space="0" w:color="auto"/>
      </w:divBdr>
      <w:divsChild>
        <w:div w:id="120077330">
          <w:marLeft w:val="0"/>
          <w:marRight w:val="0"/>
          <w:marTop w:val="0"/>
          <w:marBottom w:val="0"/>
          <w:divBdr>
            <w:top w:val="none" w:sz="0" w:space="0" w:color="auto"/>
            <w:left w:val="none" w:sz="0" w:space="0" w:color="auto"/>
            <w:bottom w:val="none" w:sz="0" w:space="0" w:color="auto"/>
            <w:right w:val="none" w:sz="0" w:space="0" w:color="auto"/>
          </w:divBdr>
          <w:divsChild>
            <w:div w:id="1021590632">
              <w:marLeft w:val="0"/>
              <w:marRight w:val="0"/>
              <w:marTop w:val="0"/>
              <w:marBottom w:val="0"/>
              <w:divBdr>
                <w:top w:val="none" w:sz="0" w:space="0" w:color="auto"/>
                <w:left w:val="none" w:sz="0" w:space="0" w:color="auto"/>
                <w:bottom w:val="none" w:sz="0" w:space="0" w:color="auto"/>
                <w:right w:val="none" w:sz="0" w:space="0" w:color="auto"/>
              </w:divBdr>
              <w:divsChild>
                <w:div w:id="1924947620">
                  <w:marLeft w:val="0"/>
                  <w:marRight w:val="0"/>
                  <w:marTop w:val="0"/>
                  <w:marBottom w:val="0"/>
                  <w:divBdr>
                    <w:top w:val="none" w:sz="0" w:space="0" w:color="auto"/>
                    <w:left w:val="none" w:sz="0" w:space="0" w:color="auto"/>
                    <w:bottom w:val="none" w:sz="0" w:space="0" w:color="auto"/>
                    <w:right w:val="none" w:sz="0" w:space="0" w:color="auto"/>
                  </w:divBdr>
                  <w:divsChild>
                    <w:div w:id="178588379">
                      <w:marLeft w:val="0"/>
                      <w:marRight w:val="0"/>
                      <w:marTop w:val="0"/>
                      <w:marBottom w:val="0"/>
                      <w:divBdr>
                        <w:top w:val="none" w:sz="0" w:space="0" w:color="auto"/>
                        <w:left w:val="none" w:sz="0" w:space="0" w:color="auto"/>
                        <w:bottom w:val="none" w:sz="0" w:space="0" w:color="auto"/>
                        <w:right w:val="none" w:sz="0" w:space="0" w:color="auto"/>
                      </w:divBdr>
                    </w:div>
                  </w:divsChild>
                </w:div>
                <w:div w:id="1357124570">
                  <w:marLeft w:val="0"/>
                  <w:marRight w:val="0"/>
                  <w:marTop w:val="0"/>
                  <w:marBottom w:val="0"/>
                  <w:divBdr>
                    <w:top w:val="none" w:sz="0" w:space="0" w:color="auto"/>
                    <w:left w:val="none" w:sz="0" w:space="0" w:color="auto"/>
                    <w:bottom w:val="none" w:sz="0" w:space="0" w:color="auto"/>
                    <w:right w:val="none" w:sz="0" w:space="0" w:color="auto"/>
                  </w:divBdr>
                </w:div>
                <w:div w:id="663973168">
                  <w:marLeft w:val="0"/>
                  <w:marRight w:val="0"/>
                  <w:marTop w:val="0"/>
                  <w:marBottom w:val="0"/>
                  <w:divBdr>
                    <w:top w:val="none" w:sz="0" w:space="0" w:color="auto"/>
                    <w:left w:val="none" w:sz="0" w:space="0" w:color="auto"/>
                    <w:bottom w:val="none" w:sz="0" w:space="0" w:color="auto"/>
                    <w:right w:val="none" w:sz="0" w:space="0" w:color="auto"/>
                  </w:divBdr>
                </w:div>
                <w:div w:id="348407732">
                  <w:marLeft w:val="0"/>
                  <w:marRight w:val="0"/>
                  <w:marTop w:val="0"/>
                  <w:marBottom w:val="0"/>
                  <w:divBdr>
                    <w:top w:val="none" w:sz="0" w:space="0" w:color="auto"/>
                    <w:left w:val="none" w:sz="0" w:space="0" w:color="auto"/>
                    <w:bottom w:val="none" w:sz="0" w:space="0" w:color="auto"/>
                    <w:right w:val="none" w:sz="0" w:space="0" w:color="auto"/>
                  </w:divBdr>
                  <w:divsChild>
                    <w:div w:id="1915166142">
                      <w:marLeft w:val="0"/>
                      <w:marRight w:val="0"/>
                      <w:marTop w:val="0"/>
                      <w:marBottom w:val="0"/>
                      <w:divBdr>
                        <w:top w:val="none" w:sz="0" w:space="0" w:color="auto"/>
                        <w:left w:val="none" w:sz="0" w:space="0" w:color="auto"/>
                        <w:bottom w:val="none" w:sz="0" w:space="0" w:color="auto"/>
                        <w:right w:val="none" w:sz="0" w:space="0" w:color="auto"/>
                      </w:divBdr>
                    </w:div>
                  </w:divsChild>
                </w:div>
                <w:div w:id="1684672057">
                  <w:marLeft w:val="0"/>
                  <w:marRight w:val="0"/>
                  <w:marTop w:val="0"/>
                  <w:marBottom w:val="0"/>
                  <w:divBdr>
                    <w:top w:val="none" w:sz="0" w:space="0" w:color="auto"/>
                    <w:left w:val="none" w:sz="0" w:space="0" w:color="auto"/>
                    <w:bottom w:val="none" w:sz="0" w:space="0" w:color="auto"/>
                    <w:right w:val="none" w:sz="0" w:space="0" w:color="auto"/>
                  </w:divBdr>
                </w:div>
                <w:div w:id="494762698">
                  <w:marLeft w:val="0"/>
                  <w:marRight w:val="0"/>
                  <w:marTop w:val="0"/>
                  <w:marBottom w:val="0"/>
                  <w:divBdr>
                    <w:top w:val="none" w:sz="0" w:space="0" w:color="auto"/>
                    <w:left w:val="none" w:sz="0" w:space="0" w:color="auto"/>
                    <w:bottom w:val="none" w:sz="0" w:space="0" w:color="auto"/>
                    <w:right w:val="none" w:sz="0" w:space="0" w:color="auto"/>
                  </w:divBdr>
                  <w:divsChild>
                    <w:div w:id="482309829">
                      <w:marLeft w:val="0"/>
                      <w:marRight w:val="0"/>
                      <w:marTop w:val="0"/>
                      <w:marBottom w:val="0"/>
                      <w:divBdr>
                        <w:top w:val="none" w:sz="0" w:space="0" w:color="auto"/>
                        <w:left w:val="none" w:sz="0" w:space="0" w:color="auto"/>
                        <w:bottom w:val="none" w:sz="0" w:space="0" w:color="auto"/>
                        <w:right w:val="none" w:sz="0" w:space="0" w:color="auto"/>
                      </w:divBdr>
                    </w:div>
                  </w:divsChild>
                </w:div>
                <w:div w:id="1388341250">
                  <w:marLeft w:val="0"/>
                  <w:marRight w:val="0"/>
                  <w:marTop w:val="0"/>
                  <w:marBottom w:val="0"/>
                  <w:divBdr>
                    <w:top w:val="none" w:sz="0" w:space="0" w:color="auto"/>
                    <w:left w:val="none" w:sz="0" w:space="0" w:color="auto"/>
                    <w:bottom w:val="none" w:sz="0" w:space="0" w:color="auto"/>
                    <w:right w:val="none" w:sz="0" w:space="0" w:color="auto"/>
                  </w:divBdr>
                </w:div>
                <w:div w:id="689189104">
                  <w:marLeft w:val="0"/>
                  <w:marRight w:val="0"/>
                  <w:marTop w:val="0"/>
                  <w:marBottom w:val="0"/>
                  <w:divBdr>
                    <w:top w:val="none" w:sz="0" w:space="0" w:color="auto"/>
                    <w:left w:val="none" w:sz="0" w:space="0" w:color="auto"/>
                    <w:bottom w:val="none" w:sz="0" w:space="0" w:color="auto"/>
                    <w:right w:val="none" w:sz="0" w:space="0" w:color="auto"/>
                  </w:divBdr>
                </w:div>
                <w:div w:id="737561066">
                  <w:marLeft w:val="0"/>
                  <w:marRight w:val="0"/>
                  <w:marTop w:val="0"/>
                  <w:marBottom w:val="0"/>
                  <w:divBdr>
                    <w:top w:val="none" w:sz="0" w:space="0" w:color="auto"/>
                    <w:left w:val="none" w:sz="0" w:space="0" w:color="auto"/>
                    <w:bottom w:val="none" w:sz="0" w:space="0" w:color="auto"/>
                    <w:right w:val="none" w:sz="0" w:space="0" w:color="auto"/>
                  </w:divBdr>
                  <w:divsChild>
                    <w:div w:id="93718740">
                      <w:marLeft w:val="0"/>
                      <w:marRight w:val="0"/>
                      <w:marTop w:val="0"/>
                      <w:marBottom w:val="0"/>
                      <w:divBdr>
                        <w:top w:val="none" w:sz="0" w:space="0" w:color="auto"/>
                        <w:left w:val="none" w:sz="0" w:space="0" w:color="auto"/>
                        <w:bottom w:val="none" w:sz="0" w:space="0" w:color="auto"/>
                        <w:right w:val="none" w:sz="0" w:space="0" w:color="auto"/>
                      </w:divBdr>
                    </w:div>
                  </w:divsChild>
                </w:div>
                <w:div w:id="824514224">
                  <w:marLeft w:val="0"/>
                  <w:marRight w:val="0"/>
                  <w:marTop w:val="0"/>
                  <w:marBottom w:val="0"/>
                  <w:divBdr>
                    <w:top w:val="none" w:sz="0" w:space="0" w:color="auto"/>
                    <w:left w:val="none" w:sz="0" w:space="0" w:color="auto"/>
                    <w:bottom w:val="none" w:sz="0" w:space="0" w:color="auto"/>
                    <w:right w:val="none" w:sz="0" w:space="0" w:color="auto"/>
                  </w:divBdr>
                </w:div>
                <w:div w:id="1981110309">
                  <w:marLeft w:val="0"/>
                  <w:marRight w:val="0"/>
                  <w:marTop w:val="0"/>
                  <w:marBottom w:val="0"/>
                  <w:divBdr>
                    <w:top w:val="none" w:sz="0" w:space="0" w:color="auto"/>
                    <w:left w:val="none" w:sz="0" w:space="0" w:color="auto"/>
                    <w:bottom w:val="none" w:sz="0" w:space="0" w:color="auto"/>
                    <w:right w:val="none" w:sz="0" w:space="0" w:color="auto"/>
                  </w:divBdr>
                  <w:divsChild>
                    <w:div w:id="1986352571">
                      <w:marLeft w:val="0"/>
                      <w:marRight w:val="0"/>
                      <w:marTop w:val="0"/>
                      <w:marBottom w:val="0"/>
                      <w:divBdr>
                        <w:top w:val="none" w:sz="0" w:space="0" w:color="auto"/>
                        <w:left w:val="none" w:sz="0" w:space="0" w:color="auto"/>
                        <w:bottom w:val="none" w:sz="0" w:space="0" w:color="auto"/>
                        <w:right w:val="none" w:sz="0" w:space="0" w:color="auto"/>
                      </w:divBdr>
                    </w:div>
                  </w:divsChild>
                </w:div>
                <w:div w:id="759447511">
                  <w:marLeft w:val="0"/>
                  <w:marRight w:val="0"/>
                  <w:marTop w:val="0"/>
                  <w:marBottom w:val="0"/>
                  <w:divBdr>
                    <w:top w:val="none" w:sz="0" w:space="0" w:color="auto"/>
                    <w:left w:val="none" w:sz="0" w:space="0" w:color="auto"/>
                    <w:bottom w:val="none" w:sz="0" w:space="0" w:color="auto"/>
                    <w:right w:val="none" w:sz="0" w:space="0" w:color="auto"/>
                  </w:divBdr>
                </w:div>
                <w:div w:id="702632992">
                  <w:marLeft w:val="0"/>
                  <w:marRight w:val="0"/>
                  <w:marTop w:val="0"/>
                  <w:marBottom w:val="0"/>
                  <w:divBdr>
                    <w:top w:val="none" w:sz="0" w:space="0" w:color="auto"/>
                    <w:left w:val="none" w:sz="0" w:space="0" w:color="auto"/>
                    <w:bottom w:val="none" w:sz="0" w:space="0" w:color="auto"/>
                    <w:right w:val="none" w:sz="0" w:space="0" w:color="auto"/>
                  </w:divBdr>
                </w:div>
                <w:div w:id="1978022068">
                  <w:marLeft w:val="0"/>
                  <w:marRight w:val="0"/>
                  <w:marTop w:val="0"/>
                  <w:marBottom w:val="0"/>
                  <w:divBdr>
                    <w:top w:val="none" w:sz="0" w:space="0" w:color="auto"/>
                    <w:left w:val="none" w:sz="0" w:space="0" w:color="auto"/>
                    <w:bottom w:val="none" w:sz="0" w:space="0" w:color="auto"/>
                    <w:right w:val="none" w:sz="0" w:space="0" w:color="auto"/>
                  </w:divBdr>
                  <w:divsChild>
                    <w:div w:id="1719737552">
                      <w:marLeft w:val="0"/>
                      <w:marRight w:val="0"/>
                      <w:marTop w:val="0"/>
                      <w:marBottom w:val="0"/>
                      <w:divBdr>
                        <w:top w:val="none" w:sz="0" w:space="0" w:color="auto"/>
                        <w:left w:val="none" w:sz="0" w:space="0" w:color="auto"/>
                        <w:bottom w:val="none" w:sz="0" w:space="0" w:color="auto"/>
                        <w:right w:val="none" w:sz="0" w:space="0" w:color="auto"/>
                      </w:divBdr>
                    </w:div>
                  </w:divsChild>
                </w:div>
                <w:div w:id="1582330302">
                  <w:marLeft w:val="0"/>
                  <w:marRight w:val="0"/>
                  <w:marTop w:val="0"/>
                  <w:marBottom w:val="0"/>
                  <w:divBdr>
                    <w:top w:val="none" w:sz="0" w:space="0" w:color="auto"/>
                    <w:left w:val="none" w:sz="0" w:space="0" w:color="auto"/>
                    <w:bottom w:val="none" w:sz="0" w:space="0" w:color="auto"/>
                    <w:right w:val="none" w:sz="0" w:space="0" w:color="auto"/>
                  </w:divBdr>
                </w:div>
                <w:div w:id="1127148">
                  <w:marLeft w:val="0"/>
                  <w:marRight w:val="0"/>
                  <w:marTop w:val="0"/>
                  <w:marBottom w:val="0"/>
                  <w:divBdr>
                    <w:top w:val="none" w:sz="0" w:space="0" w:color="auto"/>
                    <w:left w:val="none" w:sz="0" w:space="0" w:color="auto"/>
                    <w:bottom w:val="none" w:sz="0" w:space="0" w:color="auto"/>
                    <w:right w:val="none" w:sz="0" w:space="0" w:color="auto"/>
                  </w:divBdr>
                  <w:divsChild>
                    <w:div w:id="693337864">
                      <w:marLeft w:val="0"/>
                      <w:marRight w:val="0"/>
                      <w:marTop w:val="0"/>
                      <w:marBottom w:val="0"/>
                      <w:divBdr>
                        <w:top w:val="none" w:sz="0" w:space="0" w:color="auto"/>
                        <w:left w:val="none" w:sz="0" w:space="0" w:color="auto"/>
                        <w:bottom w:val="none" w:sz="0" w:space="0" w:color="auto"/>
                        <w:right w:val="none" w:sz="0" w:space="0" w:color="auto"/>
                      </w:divBdr>
                    </w:div>
                  </w:divsChild>
                </w:div>
                <w:div w:id="462499976">
                  <w:marLeft w:val="0"/>
                  <w:marRight w:val="0"/>
                  <w:marTop w:val="0"/>
                  <w:marBottom w:val="0"/>
                  <w:divBdr>
                    <w:top w:val="none" w:sz="0" w:space="0" w:color="auto"/>
                    <w:left w:val="none" w:sz="0" w:space="0" w:color="auto"/>
                    <w:bottom w:val="none" w:sz="0" w:space="0" w:color="auto"/>
                    <w:right w:val="none" w:sz="0" w:space="0" w:color="auto"/>
                  </w:divBdr>
                </w:div>
                <w:div w:id="1433083763">
                  <w:marLeft w:val="0"/>
                  <w:marRight w:val="0"/>
                  <w:marTop w:val="0"/>
                  <w:marBottom w:val="0"/>
                  <w:divBdr>
                    <w:top w:val="none" w:sz="0" w:space="0" w:color="auto"/>
                    <w:left w:val="none" w:sz="0" w:space="0" w:color="auto"/>
                    <w:bottom w:val="none" w:sz="0" w:space="0" w:color="auto"/>
                    <w:right w:val="none" w:sz="0" w:space="0" w:color="auto"/>
                  </w:divBdr>
                </w:div>
                <w:div w:id="51582440">
                  <w:marLeft w:val="0"/>
                  <w:marRight w:val="0"/>
                  <w:marTop w:val="0"/>
                  <w:marBottom w:val="0"/>
                  <w:divBdr>
                    <w:top w:val="none" w:sz="0" w:space="0" w:color="auto"/>
                    <w:left w:val="none" w:sz="0" w:space="0" w:color="auto"/>
                    <w:bottom w:val="none" w:sz="0" w:space="0" w:color="auto"/>
                    <w:right w:val="none" w:sz="0" w:space="0" w:color="auto"/>
                  </w:divBdr>
                  <w:divsChild>
                    <w:div w:id="410591908">
                      <w:marLeft w:val="0"/>
                      <w:marRight w:val="0"/>
                      <w:marTop w:val="0"/>
                      <w:marBottom w:val="0"/>
                      <w:divBdr>
                        <w:top w:val="none" w:sz="0" w:space="0" w:color="auto"/>
                        <w:left w:val="none" w:sz="0" w:space="0" w:color="auto"/>
                        <w:bottom w:val="none" w:sz="0" w:space="0" w:color="auto"/>
                        <w:right w:val="none" w:sz="0" w:space="0" w:color="auto"/>
                      </w:divBdr>
                    </w:div>
                  </w:divsChild>
                </w:div>
                <w:div w:id="1902255720">
                  <w:marLeft w:val="0"/>
                  <w:marRight w:val="0"/>
                  <w:marTop w:val="0"/>
                  <w:marBottom w:val="0"/>
                  <w:divBdr>
                    <w:top w:val="none" w:sz="0" w:space="0" w:color="auto"/>
                    <w:left w:val="none" w:sz="0" w:space="0" w:color="auto"/>
                    <w:bottom w:val="none" w:sz="0" w:space="0" w:color="auto"/>
                    <w:right w:val="none" w:sz="0" w:space="0" w:color="auto"/>
                  </w:divBdr>
                </w:div>
                <w:div w:id="1805662890">
                  <w:marLeft w:val="0"/>
                  <w:marRight w:val="0"/>
                  <w:marTop w:val="0"/>
                  <w:marBottom w:val="0"/>
                  <w:divBdr>
                    <w:top w:val="none" w:sz="0" w:space="0" w:color="auto"/>
                    <w:left w:val="none" w:sz="0" w:space="0" w:color="auto"/>
                    <w:bottom w:val="none" w:sz="0" w:space="0" w:color="auto"/>
                    <w:right w:val="none" w:sz="0" w:space="0" w:color="auto"/>
                  </w:divBdr>
                  <w:divsChild>
                    <w:div w:id="240528870">
                      <w:marLeft w:val="0"/>
                      <w:marRight w:val="0"/>
                      <w:marTop w:val="0"/>
                      <w:marBottom w:val="0"/>
                      <w:divBdr>
                        <w:top w:val="none" w:sz="0" w:space="0" w:color="auto"/>
                        <w:left w:val="none" w:sz="0" w:space="0" w:color="auto"/>
                        <w:bottom w:val="none" w:sz="0" w:space="0" w:color="auto"/>
                        <w:right w:val="none" w:sz="0" w:space="0" w:color="auto"/>
                      </w:divBdr>
                    </w:div>
                  </w:divsChild>
                </w:div>
                <w:div w:id="690688055">
                  <w:marLeft w:val="0"/>
                  <w:marRight w:val="0"/>
                  <w:marTop w:val="0"/>
                  <w:marBottom w:val="0"/>
                  <w:divBdr>
                    <w:top w:val="none" w:sz="0" w:space="0" w:color="auto"/>
                    <w:left w:val="none" w:sz="0" w:space="0" w:color="auto"/>
                    <w:bottom w:val="none" w:sz="0" w:space="0" w:color="auto"/>
                    <w:right w:val="none" w:sz="0" w:space="0" w:color="auto"/>
                  </w:divBdr>
                </w:div>
                <w:div w:id="519440870">
                  <w:marLeft w:val="0"/>
                  <w:marRight w:val="0"/>
                  <w:marTop w:val="0"/>
                  <w:marBottom w:val="0"/>
                  <w:divBdr>
                    <w:top w:val="none" w:sz="0" w:space="0" w:color="auto"/>
                    <w:left w:val="none" w:sz="0" w:space="0" w:color="auto"/>
                    <w:bottom w:val="none" w:sz="0" w:space="0" w:color="auto"/>
                    <w:right w:val="none" w:sz="0" w:space="0" w:color="auto"/>
                  </w:divBdr>
                </w:div>
                <w:div w:id="754208531">
                  <w:marLeft w:val="0"/>
                  <w:marRight w:val="0"/>
                  <w:marTop w:val="0"/>
                  <w:marBottom w:val="0"/>
                  <w:divBdr>
                    <w:top w:val="none" w:sz="0" w:space="0" w:color="auto"/>
                    <w:left w:val="none" w:sz="0" w:space="0" w:color="auto"/>
                    <w:bottom w:val="none" w:sz="0" w:space="0" w:color="auto"/>
                    <w:right w:val="none" w:sz="0" w:space="0" w:color="auto"/>
                  </w:divBdr>
                  <w:divsChild>
                    <w:div w:id="1484271867">
                      <w:marLeft w:val="0"/>
                      <w:marRight w:val="0"/>
                      <w:marTop w:val="0"/>
                      <w:marBottom w:val="0"/>
                      <w:divBdr>
                        <w:top w:val="none" w:sz="0" w:space="0" w:color="auto"/>
                        <w:left w:val="none" w:sz="0" w:space="0" w:color="auto"/>
                        <w:bottom w:val="none" w:sz="0" w:space="0" w:color="auto"/>
                        <w:right w:val="none" w:sz="0" w:space="0" w:color="auto"/>
                      </w:divBdr>
                    </w:div>
                  </w:divsChild>
                </w:div>
                <w:div w:id="710572635">
                  <w:marLeft w:val="0"/>
                  <w:marRight w:val="0"/>
                  <w:marTop w:val="0"/>
                  <w:marBottom w:val="0"/>
                  <w:divBdr>
                    <w:top w:val="none" w:sz="0" w:space="0" w:color="auto"/>
                    <w:left w:val="none" w:sz="0" w:space="0" w:color="auto"/>
                    <w:bottom w:val="none" w:sz="0" w:space="0" w:color="auto"/>
                    <w:right w:val="none" w:sz="0" w:space="0" w:color="auto"/>
                  </w:divBdr>
                </w:div>
                <w:div w:id="1911034165">
                  <w:marLeft w:val="0"/>
                  <w:marRight w:val="0"/>
                  <w:marTop w:val="0"/>
                  <w:marBottom w:val="0"/>
                  <w:divBdr>
                    <w:top w:val="none" w:sz="0" w:space="0" w:color="auto"/>
                    <w:left w:val="none" w:sz="0" w:space="0" w:color="auto"/>
                    <w:bottom w:val="none" w:sz="0" w:space="0" w:color="auto"/>
                    <w:right w:val="none" w:sz="0" w:space="0" w:color="auto"/>
                  </w:divBdr>
                  <w:divsChild>
                    <w:div w:id="611206765">
                      <w:marLeft w:val="0"/>
                      <w:marRight w:val="0"/>
                      <w:marTop w:val="0"/>
                      <w:marBottom w:val="0"/>
                      <w:divBdr>
                        <w:top w:val="none" w:sz="0" w:space="0" w:color="auto"/>
                        <w:left w:val="none" w:sz="0" w:space="0" w:color="auto"/>
                        <w:bottom w:val="none" w:sz="0" w:space="0" w:color="auto"/>
                        <w:right w:val="none" w:sz="0" w:space="0" w:color="auto"/>
                      </w:divBdr>
                    </w:div>
                  </w:divsChild>
                </w:div>
                <w:div w:id="750274548">
                  <w:marLeft w:val="0"/>
                  <w:marRight w:val="0"/>
                  <w:marTop w:val="0"/>
                  <w:marBottom w:val="0"/>
                  <w:divBdr>
                    <w:top w:val="none" w:sz="0" w:space="0" w:color="auto"/>
                    <w:left w:val="none" w:sz="0" w:space="0" w:color="auto"/>
                    <w:bottom w:val="none" w:sz="0" w:space="0" w:color="auto"/>
                    <w:right w:val="none" w:sz="0" w:space="0" w:color="auto"/>
                  </w:divBdr>
                </w:div>
                <w:div w:id="1938097158">
                  <w:marLeft w:val="0"/>
                  <w:marRight w:val="0"/>
                  <w:marTop w:val="0"/>
                  <w:marBottom w:val="0"/>
                  <w:divBdr>
                    <w:top w:val="none" w:sz="0" w:space="0" w:color="auto"/>
                    <w:left w:val="none" w:sz="0" w:space="0" w:color="auto"/>
                    <w:bottom w:val="none" w:sz="0" w:space="0" w:color="auto"/>
                    <w:right w:val="none" w:sz="0" w:space="0" w:color="auto"/>
                  </w:divBdr>
                </w:div>
                <w:div w:id="1497185778">
                  <w:marLeft w:val="0"/>
                  <w:marRight w:val="0"/>
                  <w:marTop w:val="0"/>
                  <w:marBottom w:val="0"/>
                  <w:divBdr>
                    <w:top w:val="none" w:sz="0" w:space="0" w:color="auto"/>
                    <w:left w:val="none" w:sz="0" w:space="0" w:color="auto"/>
                    <w:bottom w:val="none" w:sz="0" w:space="0" w:color="auto"/>
                    <w:right w:val="none" w:sz="0" w:space="0" w:color="auto"/>
                  </w:divBdr>
                  <w:divsChild>
                    <w:div w:id="1353461192">
                      <w:marLeft w:val="0"/>
                      <w:marRight w:val="0"/>
                      <w:marTop w:val="0"/>
                      <w:marBottom w:val="0"/>
                      <w:divBdr>
                        <w:top w:val="none" w:sz="0" w:space="0" w:color="auto"/>
                        <w:left w:val="none" w:sz="0" w:space="0" w:color="auto"/>
                        <w:bottom w:val="none" w:sz="0" w:space="0" w:color="auto"/>
                        <w:right w:val="none" w:sz="0" w:space="0" w:color="auto"/>
                      </w:divBdr>
                    </w:div>
                  </w:divsChild>
                </w:div>
                <w:div w:id="34431844">
                  <w:marLeft w:val="0"/>
                  <w:marRight w:val="0"/>
                  <w:marTop w:val="0"/>
                  <w:marBottom w:val="0"/>
                  <w:divBdr>
                    <w:top w:val="none" w:sz="0" w:space="0" w:color="auto"/>
                    <w:left w:val="none" w:sz="0" w:space="0" w:color="auto"/>
                    <w:bottom w:val="none" w:sz="0" w:space="0" w:color="auto"/>
                    <w:right w:val="none" w:sz="0" w:space="0" w:color="auto"/>
                  </w:divBdr>
                </w:div>
                <w:div w:id="278296761">
                  <w:marLeft w:val="0"/>
                  <w:marRight w:val="0"/>
                  <w:marTop w:val="0"/>
                  <w:marBottom w:val="0"/>
                  <w:divBdr>
                    <w:top w:val="none" w:sz="0" w:space="0" w:color="auto"/>
                    <w:left w:val="none" w:sz="0" w:space="0" w:color="auto"/>
                    <w:bottom w:val="none" w:sz="0" w:space="0" w:color="auto"/>
                    <w:right w:val="none" w:sz="0" w:space="0" w:color="auto"/>
                  </w:divBdr>
                  <w:divsChild>
                    <w:div w:id="258760694">
                      <w:marLeft w:val="0"/>
                      <w:marRight w:val="0"/>
                      <w:marTop w:val="0"/>
                      <w:marBottom w:val="0"/>
                      <w:divBdr>
                        <w:top w:val="none" w:sz="0" w:space="0" w:color="auto"/>
                        <w:left w:val="none" w:sz="0" w:space="0" w:color="auto"/>
                        <w:bottom w:val="none" w:sz="0" w:space="0" w:color="auto"/>
                        <w:right w:val="none" w:sz="0" w:space="0" w:color="auto"/>
                      </w:divBdr>
                    </w:div>
                  </w:divsChild>
                </w:div>
                <w:div w:id="123282179">
                  <w:marLeft w:val="0"/>
                  <w:marRight w:val="0"/>
                  <w:marTop w:val="0"/>
                  <w:marBottom w:val="0"/>
                  <w:divBdr>
                    <w:top w:val="none" w:sz="0" w:space="0" w:color="auto"/>
                    <w:left w:val="none" w:sz="0" w:space="0" w:color="auto"/>
                    <w:bottom w:val="none" w:sz="0" w:space="0" w:color="auto"/>
                    <w:right w:val="none" w:sz="0" w:space="0" w:color="auto"/>
                  </w:divBdr>
                </w:div>
                <w:div w:id="1142194153">
                  <w:marLeft w:val="0"/>
                  <w:marRight w:val="0"/>
                  <w:marTop w:val="0"/>
                  <w:marBottom w:val="0"/>
                  <w:divBdr>
                    <w:top w:val="none" w:sz="0" w:space="0" w:color="auto"/>
                    <w:left w:val="none" w:sz="0" w:space="0" w:color="auto"/>
                    <w:bottom w:val="none" w:sz="0" w:space="0" w:color="auto"/>
                    <w:right w:val="none" w:sz="0" w:space="0" w:color="auto"/>
                  </w:divBdr>
                </w:div>
                <w:div w:id="1119030195">
                  <w:marLeft w:val="0"/>
                  <w:marRight w:val="0"/>
                  <w:marTop w:val="0"/>
                  <w:marBottom w:val="0"/>
                  <w:divBdr>
                    <w:top w:val="none" w:sz="0" w:space="0" w:color="auto"/>
                    <w:left w:val="none" w:sz="0" w:space="0" w:color="auto"/>
                    <w:bottom w:val="none" w:sz="0" w:space="0" w:color="auto"/>
                    <w:right w:val="none" w:sz="0" w:space="0" w:color="auto"/>
                  </w:divBdr>
                  <w:divsChild>
                    <w:div w:id="989871110">
                      <w:marLeft w:val="0"/>
                      <w:marRight w:val="0"/>
                      <w:marTop w:val="0"/>
                      <w:marBottom w:val="0"/>
                      <w:divBdr>
                        <w:top w:val="none" w:sz="0" w:space="0" w:color="auto"/>
                        <w:left w:val="none" w:sz="0" w:space="0" w:color="auto"/>
                        <w:bottom w:val="none" w:sz="0" w:space="0" w:color="auto"/>
                        <w:right w:val="none" w:sz="0" w:space="0" w:color="auto"/>
                      </w:divBdr>
                    </w:div>
                  </w:divsChild>
                </w:div>
                <w:div w:id="1455832856">
                  <w:marLeft w:val="0"/>
                  <w:marRight w:val="0"/>
                  <w:marTop w:val="0"/>
                  <w:marBottom w:val="0"/>
                  <w:divBdr>
                    <w:top w:val="none" w:sz="0" w:space="0" w:color="auto"/>
                    <w:left w:val="none" w:sz="0" w:space="0" w:color="auto"/>
                    <w:bottom w:val="none" w:sz="0" w:space="0" w:color="auto"/>
                    <w:right w:val="none" w:sz="0" w:space="0" w:color="auto"/>
                  </w:divBdr>
                </w:div>
                <w:div w:id="582419791">
                  <w:marLeft w:val="0"/>
                  <w:marRight w:val="0"/>
                  <w:marTop w:val="0"/>
                  <w:marBottom w:val="0"/>
                  <w:divBdr>
                    <w:top w:val="none" w:sz="0" w:space="0" w:color="auto"/>
                    <w:left w:val="none" w:sz="0" w:space="0" w:color="auto"/>
                    <w:bottom w:val="none" w:sz="0" w:space="0" w:color="auto"/>
                    <w:right w:val="none" w:sz="0" w:space="0" w:color="auto"/>
                  </w:divBdr>
                  <w:divsChild>
                    <w:div w:id="579289450">
                      <w:marLeft w:val="0"/>
                      <w:marRight w:val="0"/>
                      <w:marTop w:val="0"/>
                      <w:marBottom w:val="0"/>
                      <w:divBdr>
                        <w:top w:val="none" w:sz="0" w:space="0" w:color="auto"/>
                        <w:left w:val="none" w:sz="0" w:space="0" w:color="auto"/>
                        <w:bottom w:val="none" w:sz="0" w:space="0" w:color="auto"/>
                        <w:right w:val="none" w:sz="0" w:space="0" w:color="auto"/>
                      </w:divBdr>
                    </w:div>
                  </w:divsChild>
                </w:div>
                <w:div w:id="798107013">
                  <w:marLeft w:val="0"/>
                  <w:marRight w:val="0"/>
                  <w:marTop w:val="0"/>
                  <w:marBottom w:val="0"/>
                  <w:divBdr>
                    <w:top w:val="none" w:sz="0" w:space="0" w:color="auto"/>
                    <w:left w:val="none" w:sz="0" w:space="0" w:color="auto"/>
                    <w:bottom w:val="none" w:sz="0" w:space="0" w:color="auto"/>
                    <w:right w:val="none" w:sz="0" w:space="0" w:color="auto"/>
                  </w:divBdr>
                </w:div>
                <w:div w:id="1644773349">
                  <w:marLeft w:val="0"/>
                  <w:marRight w:val="0"/>
                  <w:marTop w:val="0"/>
                  <w:marBottom w:val="0"/>
                  <w:divBdr>
                    <w:top w:val="none" w:sz="0" w:space="0" w:color="auto"/>
                    <w:left w:val="none" w:sz="0" w:space="0" w:color="auto"/>
                    <w:bottom w:val="none" w:sz="0" w:space="0" w:color="auto"/>
                    <w:right w:val="none" w:sz="0" w:space="0" w:color="auto"/>
                  </w:divBdr>
                </w:div>
                <w:div w:id="1834833198">
                  <w:marLeft w:val="0"/>
                  <w:marRight w:val="0"/>
                  <w:marTop w:val="0"/>
                  <w:marBottom w:val="0"/>
                  <w:divBdr>
                    <w:top w:val="none" w:sz="0" w:space="0" w:color="auto"/>
                    <w:left w:val="none" w:sz="0" w:space="0" w:color="auto"/>
                    <w:bottom w:val="none" w:sz="0" w:space="0" w:color="auto"/>
                    <w:right w:val="none" w:sz="0" w:space="0" w:color="auto"/>
                  </w:divBdr>
                  <w:divsChild>
                    <w:div w:id="1639798719">
                      <w:marLeft w:val="0"/>
                      <w:marRight w:val="0"/>
                      <w:marTop w:val="0"/>
                      <w:marBottom w:val="0"/>
                      <w:divBdr>
                        <w:top w:val="none" w:sz="0" w:space="0" w:color="auto"/>
                        <w:left w:val="none" w:sz="0" w:space="0" w:color="auto"/>
                        <w:bottom w:val="none" w:sz="0" w:space="0" w:color="auto"/>
                        <w:right w:val="none" w:sz="0" w:space="0" w:color="auto"/>
                      </w:divBdr>
                    </w:div>
                  </w:divsChild>
                </w:div>
                <w:div w:id="1653291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2714178">
      <w:bodyDiv w:val="1"/>
      <w:marLeft w:val="0"/>
      <w:marRight w:val="0"/>
      <w:marTop w:val="0"/>
      <w:marBottom w:val="0"/>
      <w:divBdr>
        <w:top w:val="none" w:sz="0" w:space="0" w:color="auto"/>
        <w:left w:val="none" w:sz="0" w:space="0" w:color="auto"/>
        <w:bottom w:val="none" w:sz="0" w:space="0" w:color="auto"/>
        <w:right w:val="none" w:sz="0" w:space="0" w:color="auto"/>
      </w:divBdr>
      <w:divsChild>
        <w:div w:id="1454055896">
          <w:marLeft w:val="0"/>
          <w:marRight w:val="0"/>
          <w:marTop w:val="0"/>
          <w:marBottom w:val="0"/>
          <w:divBdr>
            <w:top w:val="none" w:sz="0" w:space="0" w:color="auto"/>
            <w:left w:val="none" w:sz="0" w:space="0" w:color="auto"/>
            <w:bottom w:val="none" w:sz="0" w:space="0" w:color="auto"/>
            <w:right w:val="none" w:sz="0" w:space="0" w:color="auto"/>
          </w:divBdr>
          <w:divsChild>
            <w:div w:id="2065636801">
              <w:marLeft w:val="0"/>
              <w:marRight w:val="0"/>
              <w:marTop w:val="0"/>
              <w:marBottom w:val="0"/>
              <w:divBdr>
                <w:top w:val="none" w:sz="0" w:space="0" w:color="auto"/>
                <w:left w:val="none" w:sz="0" w:space="0" w:color="auto"/>
                <w:bottom w:val="none" w:sz="0" w:space="0" w:color="auto"/>
                <w:right w:val="none" w:sz="0" w:space="0" w:color="auto"/>
              </w:divBdr>
              <w:divsChild>
                <w:div w:id="1558323542">
                  <w:marLeft w:val="0"/>
                  <w:marRight w:val="0"/>
                  <w:marTop w:val="0"/>
                  <w:marBottom w:val="0"/>
                  <w:divBdr>
                    <w:top w:val="none" w:sz="0" w:space="0" w:color="auto"/>
                    <w:left w:val="none" w:sz="0" w:space="0" w:color="auto"/>
                    <w:bottom w:val="none" w:sz="0" w:space="0" w:color="auto"/>
                    <w:right w:val="none" w:sz="0" w:space="0" w:color="auto"/>
                  </w:divBdr>
                </w:div>
              </w:divsChild>
            </w:div>
            <w:div w:id="416901366">
              <w:marLeft w:val="0"/>
              <w:marRight w:val="0"/>
              <w:marTop w:val="0"/>
              <w:marBottom w:val="0"/>
              <w:divBdr>
                <w:top w:val="none" w:sz="0" w:space="0" w:color="auto"/>
                <w:left w:val="none" w:sz="0" w:space="0" w:color="auto"/>
                <w:bottom w:val="none" w:sz="0" w:space="0" w:color="auto"/>
                <w:right w:val="none" w:sz="0" w:space="0" w:color="auto"/>
              </w:divBdr>
              <w:divsChild>
                <w:div w:id="330528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57669">
          <w:marLeft w:val="0"/>
          <w:marRight w:val="0"/>
          <w:marTop w:val="0"/>
          <w:marBottom w:val="0"/>
          <w:divBdr>
            <w:top w:val="none" w:sz="0" w:space="0" w:color="auto"/>
            <w:left w:val="none" w:sz="0" w:space="0" w:color="auto"/>
            <w:bottom w:val="none" w:sz="0" w:space="0" w:color="auto"/>
            <w:right w:val="none" w:sz="0" w:space="0" w:color="auto"/>
          </w:divBdr>
          <w:divsChild>
            <w:div w:id="209542174">
              <w:marLeft w:val="0"/>
              <w:marRight w:val="0"/>
              <w:marTop w:val="0"/>
              <w:marBottom w:val="0"/>
              <w:divBdr>
                <w:top w:val="none" w:sz="0" w:space="0" w:color="auto"/>
                <w:left w:val="none" w:sz="0" w:space="0" w:color="auto"/>
                <w:bottom w:val="none" w:sz="0" w:space="0" w:color="auto"/>
                <w:right w:val="none" w:sz="0" w:space="0" w:color="auto"/>
              </w:divBdr>
              <w:divsChild>
                <w:div w:id="1755858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9267533">
      <w:bodyDiv w:val="1"/>
      <w:marLeft w:val="0"/>
      <w:marRight w:val="0"/>
      <w:marTop w:val="0"/>
      <w:marBottom w:val="0"/>
      <w:divBdr>
        <w:top w:val="none" w:sz="0" w:space="0" w:color="auto"/>
        <w:left w:val="none" w:sz="0" w:space="0" w:color="auto"/>
        <w:bottom w:val="none" w:sz="0" w:space="0" w:color="auto"/>
        <w:right w:val="none" w:sz="0" w:space="0" w:color="auto"/>
      </w:divBdr>
      <w:divsChild>
        <w:div w:id="763190923">
          <w:marLeft w:val="0"/>
          <w:marRight w:val="0"/>
          <w:marTop w:val="0"/>
          <w:marBottom w:val="0"/>
          <w:divBdr>
            <w:top w:val="none" w:sz="0" w:space="0" w:color="auto"/>
            <w:left w:val="none" w:sz="0" w:space="0" w:color="auto"/>
            <w:bottom w:val="none" w:sz="0" w:space="0" w:color="auto"/>
            <w:right w:val="none" w:sz="0" w:space="0" w:color="auto"/>
          </w:divBdr>
          <w:divsChild>
            <w:div w:id="787050074">
              <w:marLeft w:val="0"/>
              <w:marRight w:val="0"/>
              <w:marTop w:val="0"/>
              <w:marBottom w:val="0"/>
              <w:divBdr>
                <w:top w:val="none" w:sz="0" w:space="0" w:color="auto"/>
                <w:left w:val="none" w:sz="0" w:space="0" w:color="auto"/>
                <w:bottom w:val="none" w:sz="0" w:space="0" w:color="auto"/>
                <w:right w:val="none" w:sz="0" w:space="0" w:color="auto"/>
              </w:divBdr>
              <w:divsChild>
                <w:div w:id="1627468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7950315">
      <w:bodyDiv w:val="1"/>
      <w:marLeft w:val="0"/>
      <w:marRight w:val="0"/>
      <w:marTop w:val="0"/>
      <w:marBottom w:val="0"/>
      <w:divBdr>
        <w:top w:val="none" w:sz="0" w:space="0" w:color="auto"/>
        <w:left w:val="none" w:sz="0" w:space="0" w:color="auto"/>
        <w:bottom w:val="none" w:sz="0" w:space="0" w:color="auto"/>
        <w:right w:val="none" w:sz="0" w:space="0" w:color="auto"/>
      </w:divBdr>
      <w:divsChild>
        <w:div w:id="316153806">
          <w:marLeft w:val="0"/>
          <w:marRight w:val="0"/>
          <w:marTop w:val="0"/>
          <w:marBottom w:val="0"/>
          <w:divBdr>
            <w:top w:val="none" w:sz="0" w:space="0" w:color="auto"/>
            <w:left w:val="none" w:sz="0" w:space="0" w:color="auto"/>
            <w:bottom w:val="none" w:sz="0" w:space="0" w:color="auto"/>
            <w:right w:val="none" w:sz="0" w:space="0" w:color="auto"/>
          </w:divBdr>
          <w:divsChild>
            <w:div w:id="610355422">
              <w:marLeft w:val="0"/>
              <w:marRight w:val="0"/>
              <w:marTop w:val="0"/>
              <w:marBottom w:val="0"/>
              <w:divBdr>
                <w:top w:val="none" w:sz="0" w:space="0" w:color="auto"/>
                <w:left w:val="none" w:sz="0" w:space="0" w:color="auto"/>
                <w:bottom w:val="none" w:sz="0" w:space="0" w:color="auto"/>
                <w:right w:val="none" w:sz="0" w:space="0" w:color="auto"/>
              </w:divBdr>
              <w:divsChild>
                <w:div w:id="1023625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0989342">
      <w:bodyDiv w:val="1"/>
      <w:marLeft w:val="0"/>
      <w:marRight w:val="0"/>
      <w:marTop w:val="0"/>
      <w:marBottom w:val="0"/>
      <w:divBdr>
        <w:top w:val="none" w:sz="0" w:space="0" w:color="auto"/>
        <w:left w:val="none" w:sz="0" w:space="0" w:color="auto"/>
        <w:bottom w:val="none" w:sz="0" w:space="0" w:color="auto"/>
        <w:right w:val="none" w:sz="0" w:space="0" w:color="auto"/>
      </w:divBdr>
      <w:divsChild>
        <w:div w:id="1250651391">
          <w:marLeft w:val="0"/>
          <w:marRight w:val="0"/>
          <w:marTop w:val="0"/>
          <w:marBottom w:val="0"/>
          <w:divBdr>
            <w:top w:val="none" w:sz="0" w:space="0" w:color="auto"/>
            <w:left w:val="none" w:sz="0" w:space="0" w:color="auto"/>
            <w:bottom w:val="none" w:sz="0" w:space="0" w:color="auto"/>
            <w:right w:val="none" w:sz="0" w:space="0" w:color="auto"/>
          </w:divBdr>
          <w:divsChild>
            <w:div w:id="2112620506">
              <w:marLeft w:val="0"/>
              <w:marRight w:val="0"/>
              <w:marTop w:val="0"/>
              <w:marBottom w:val="0"/>
              <w:divBdr>
                <w:top w:val="none" w:sz="0" w:space="0" w:color="auto"/>
                <w:left w:val="none" w:sz="0" w:space="0" w:color="auto"/>
                <w:bottom w:val="none" w:sz="0" w:space="0" w:color="auto"/>
                <w:right w:val="none" w:sz="0" w:space="0" w:color="auto"/>
              </w:divBdr>
              <w:divsChild>
                <w:div w:id="1220093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9843232">
      <w:bodyDiv w:val="1"/>
      <w:marLeft w:val="0"/>
      <w:marRight w:val="0"/>
      <w:marTop w:val="0"/>
      <w:marBottom w:val="0"/>
      <w:divBdr>
        <w:top w:val="none" w:sz="0" w:space="0" w:color="auto"/>
        <w:left w:val="none" w:sz="0" w:space="0" w:color="auto"/>
        <w:bottom w:val="none" w:sz="0" w:space="0" w:color="auto"/>
        <w:right w:val="none" w:sz="0" w:space="0" w:color="auto"/>
      </w:divBdr>
      <w:divsChild>
        <w:div w:id="1571572295">
          <w:marLeft w:val="0"/>
          <w:marRight w:val="0"/>
          <w:marTop w:val="0"/>
          <w:marBottom w:val="0"/>
          <w:divBdr>
            <w:top w:val="none" w:sz="0" w:space="0" w:color="auto"/>
            <w:left w:val="none" w:sz="0" w:space="0" w:color="auto"/>
            <w:bottom w:val="none" w:sz="0" w:space="0" w:color="auto"/>
            <w:right w:val="none" w:sz="0" w:space="0" w:color="auto"/>
          </w:divBdr>
          <w:divsChild>
            <w:div w:id="668748848">
              <w:marLeft w:val="0"/>
              <w:marRight w:val="0"/>
              <w:marTop w:val="0"/>
              <w:marBottom w:val="0"/>
              <w:divBdr>
                <w:top w:val="none" w:sz="0" w:space="0" w:color="auto"/>
                <w:left w:val="none" w:sz="0" w:space="0" w:color="auto"/>
                <w:bottom w:val="none" w:sz="0" w:space="0" w:color="auto"/>
                <w:right w:val="none" w:sz="0" w:space="0" w:color="auto"/>
              </w:divBdr>
              <w:divsChild>
                <w:div w:id="1830436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0185710">
      <w:bodyDiv w:val="1"/>
      <w:marLeft w:val="0"/>
      <w:marRight w:val="0"/>
      <w:marTop w:val="0"/>
      <w:marBottom w:val="0"/>
      <w:divBdr>
        <w:top w:val="none" w:sz="0" w:space="0" w:color="auto"/>
        <w:left w:val="none" w:sz="0" w:space="0" w:color="auto"/>
        <w:bottom w:val="none" w:sz="0" w:space="0" w:color="auto"/>
        <w:right w:val="none" w:sz="0" w:space="0" w:color="auto"/>
      </w:divBdr>
      <w:divsChild>
        <w:div w:id="1932346774">
          <w:marLeft w:val="0"/>
          <w:marRight w:val="0"/>
          <w:marTop w:val="0"/>
          <w:marBottom w:val="0"/>
          <w:divBdr>
            <w:top w:val="none" w:sz="0" w:space="0" w:color="auto"/>
            <w:left w:val="none" w:sz="0" w:space="0" w:color="auto"/>
            <w:bottom w:val="none" w:sz="0" w:space="0" w:color="auto"/>
            <w:right w:val="none" w:sz="0" w:space="0" w:color="auto"/>
          </w:divBdr>
          <w:divsChild>
            <w:div w:id="705984940">
              <w:marLeft w:val="0"/>
              <w:marRight w:val="0"/>
              <w:marTop w:val="0"/>
              <w:marBottom w:val="0"/>
              <w:divBdr>
                <w:top w:val="none" w:sz="0" w:space="0" w:color="auto"/>
                <w:left w:val="none" w:sz="0" w:space="0" w:color="auto"/>
                <w:bottom w:val="none" w:sz="0" w:space="0" w:color="auto"/>
                <w:right w:val="none" w:sz="0" w:space="0" w:color="auto"/>
              </w:divBdr>
              <w:divsChild>
                <w:div w:id="945889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5231418">
      <w:bodyDiv w:val="1"/>
      <w:marLeft w:val="0"/>
      <w:marRight w:val="0"/>
      <w:marTop w:val="0"/>
      <w:marBottom w:val="0"/>
      <w:divBdr>
        <w:top w:val="none" w:sz="0" w:space="0" w:color="auto"/>
        <w:left w:val="none" w:sz="0" w:space="0" w:color="auto"/>
        <w:bottom w:val="none" w:sz="0" w:space="0" w:color="auto"/>
        <w:right w:val="none" w:sz="0" w:space="0" w:color="auto"/>
      </w:divBdr>
    </w:div>
    <w:div w:id="725684289">
      <w:bodyDiv w:val="1"/>
      <w:marLeft w:val="0"/>
      <w:marRight w:val="0"/>
      <w:marTop w:val="0"/>
      <w:marBottom w:val="0"/>
      <w:divBdr>
        <w:top w:val="none" w:sz="0" w:space="0" w:color="auto"/>
        <w:left w:val="none" w:sz="0" w:space="0" w:color="auto"/>
        <w:bottom w:val="none" w:sz="0" w:space="0" w:color="auto"/>
        <w:right w:val="none" w:sz="0" w:space="0" w:color="auto"/>
      </w:divBdr>
      <w:divsChild>
        <w:div w:id="1929458766">
          <w:marLeft w:val="0"/>
          <w:marRight w:val="0"/>
          <w:marTop w:val="0"/>
          <w:marBottom w:val="0"/>
          <w:divBdr>
            <w:top w:val="none" w:sz="0" w:space="0" w:color="auto"/>
            <w:left w:val="none" w:sz="0" w:space="0" w:color="auto"/>
            <w:bottom w:val="none" w:sz="0" w:space="0" w:color="auto"/>
            <w:right w:val="none" w:sz="0" w:space="0" w:color="auto"/>
          </w:divBdr>
          <w:divsChild>
            <w:div w:id="1012029602">
              <w:marLeft w:val="0"/>
              <w:marRight w:val="0"/>
              <w:marTop w:val="0"/>
              <w:marBottom w:val="0"/>
              <w:divBdr>
                <w:top w:val="none" w:sz="0" w:space="0" w:color="auto"/>
                <w:left w:val="none" w:sz="0" w:space="0" w:color="auto"/>
                <w:bottom w:val="none" w:sz="0" w:space="0" w:color="auto"/>
                <w:right w:val="none" w:sz="0" w:space="0" w:color="auto"/>
              </w:divBdr>
              <w:divsChild>
                <w:div w:id="110824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6978775">
      <w:bodyDiv w:val="1"/>
      <w:marLeft w:val="0"/>
      <w:marRight w:val="0"/>
      <w:marTop w:val="0"/>
      <w:marBottom w:val="0"/>
      <w:divBdr>
        <w:top w:val="none" w:sz="0" w:space="0" w:color="auto"/>
        <w:left w:val="none" w:sz="0" w:space="0" w:color="auto"/>
        <w:bottom w:val="none" w:sz="0" w:space="0" w:color="auto"/>
        <w:right w:val="none" w:sz="0" w:space="0" w:color="auto"/>
      </w:divBdr>
      <w:divsChild>
        <w:div w:id="1079868252">
          <w:marLeft w:val="0"/>
          <w:marRight w:val="0"/>
          <w:marTop w:val="0"/>
          <w:marBottom w:val="0"/>
          <w:divBdr>
            <w:top w:val="none" w:sz="0" w:space="0" w:color="auto"/>
            <w:left w:val="none" w:sz="0" w:space="0" w:color="auto"/>
            <w:bottom w:val="none" w:sz="0" w:space="0" w:color="auto"/>
            <w:right w:val="none" w:sz="0" w:space="0" w:color="auto"/>
          </w:divBdr>
          <w:divsChild>
            <w:div w:id="1071654126">
              <w:marLeft w:val="0"/>
              <w:marRight w:val="0"/>
              <w:marTop w:val="0"/>
              <w:marBottom w:val="0"/>
              <w:divBdr>
                <w:top w:val="none" w:sz="0" w:space="0" w:color="auto"/>
                <w:left w:val="none" w:sz="0" w:space="0" w:color="auto"/>
                <w:bottom w:val="none" w:sz="0" w:space="0" w:color="auto"/>
                <w:right w:val="none" w:sz="0" w:space="0" w:color="auto"/>
              </w:divBdr>
              <w:divsChild>
                <w:div w:id="1840539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8766937">
      <w:bodyDiv w:val="1"/>
      <w:marLeft w:val="0"/>
      <w:marRight w:val="0"/>
      <w:marTop w:val="0"/>
      <w:marBottom w:val="0"/>
      <w:divBdr>
        <w:top w:val="none" w:sz="0" w:space="0" w:color="auto"/>
        <w:left w:val="none" w:sz="0" w:space="0" w:color="auto"/>
        <w:bottom w:val="none" w:sz="0" w:space="0" w:color="auto"/>
        <w:right w:val="none" w:sz="0" w:space="0" w:color="auto"/>
      </w:divBdr>
      <w:divsChild>
        <w:div w:id="302582736">
          <w:marLeft w:val="0"/>
          <w:marRight w:val="0"/>
          <w:marTop w:val="0"/>
          <w:marBottom w:val="0"/>
          <w:divBdr>
            <w:top w:val="none" w:sz="0" w:space="0" w:color="auto"/>
            <w:left w:val="none" w:sz="0" w:space="0" w:color="auto"/>
            <w:bottom w:val="none" w:sz="0" w:space="0" w:color="auto"/>
            <w:right w:val="none" w:sz="0" w:space="0" w:color="auto"/>
          </w:divBdr>
          <w:divsChild>
            <w:div w:id="1440834921">
              <w:marLeft w:val="0"/>
              <w:marRight w:val="0"/>
              <w:marTop w:val="0"/>
              <w:marBottom w:val="0"/>
              <w:divBdr>
                <w:top w:val="none" w:sz="0" w:space="0" w:color="auto"/>
                <w:left w:val="none" w:sz="0" w:space="0" w:color="auto"/>
                <w:bottom w:val="none" w:sz="0" w:space="0" w:color="auto"/>
                <w:right w:val="none" w:sz="0" w:space="0" w:color="auto"/>
              </w:divBdr>
              <w:divsChild>
                <w:div w:id="966469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7145791">
      <w:bodyDiv w:val="1"/>
      <w:marLeft w:val="0"/>
      <w:marRight w:val="0"/>
      <w:marTop w:val="0"/>
      <w:marBottom w:val="0"/>
      <w:divBdr>
        <w:top w:val="none" w:sz="0" w:space="0" w:color="auto"/>
        <w:left w:val="none" w:sz="0" w:space="0" w:color="auto"/>
        <w:bottom w:val="none" w:sz="0" w:space="0" w:color="auto"/>
        <w:right w:val="none" w:sz="0" w:space="0" w:color="auto"/>
      </w:divBdr>
      <w:divsChild>
        <w:div w:id="1018772325">
          <w:marLeft w:val="0"/>
          <w:marRight w:val="0"/>
          <w:marTop w:val="0"/>
          <w:marBottom w:val="0"/>
          <w:divBdr>
            <w:top w:val="none" w:sz="0" w:space="0" w:color="auto"/>
            <w:left w:val="none" w:sz="0" w:space="0" w:color="auto"/>
            <w:bottom w:val="none" w:sz="0" w:space="0" w:color="auto"/>
            <w:right w:val="none" w:sz="0" w:space="0" w:color="auto"/>
          </w:divBdr>
          <w:divsChild>
            <w:div w:id="1104879730">
              <w:marLeft w:val="0"/>
              <w:marRight w:val="0"/>
              <w:marTop w:val="0"/>
              <w:marBottom w:val="0"/>
              <w:divBdr>
                <w:top w:val="none" w:sz="0" w:space="0" w:color="auto"/>
                <w:left w:val="none" w:sz="0" w:space="0" w:color="auto"/>
                <w:bottom w:val="none" w:sz="0" w:space="0" w:color="auto"/>
                <w:right w:val="none" w:sz="0" w:space="0" w:color="auto"/>
              </w:divBdr>
              <w:divsChild>
                <w:div w:id="477845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2770507">
      <w:bodyDiv w:val="1"/>
      <w:marLeft w:val="0"/>
      <w:marRight w:val="0"/>
      <w:marTop w:val="0"/>
      <w:marBottom w:val="0"/>
      <w:divBdr>
        <w:top w:val="none" w:sz="0" w:space="0" w:color="auto"/>
        <w:left w:val="none" w:sz="0" w:space="0" w:color="auto"/>
        <w:bottom w:val="none" w:sz="0" w:space="0" w:color="auto"/>
        <w:right w:val="none" w:sz="0" w:space="0" w:color="auto"/>
      </w:divBdr>
    </w:div>
    <w:div w:id="862520328">
      <w:bodyDiv w:val="1"/>
      <w:marLeft w:val="0"/>
      <w:marRight w:val="0"/>
      <w:marTop w:val="0"/>
      <w:marBottom w:val="0"/>
      <w:divBdr>
        <w:top w:val="none" w:sz="0" w:space="0" w:color="auto"/>
        <w:left w:val="none" w:sz="0" w:space="0" w:color="auto"/>
        <w:bottom w:val="none" w:sz="0" w:space="0" w:color="auto"/>
        <w:right w:val="none" w:sz="0" w:space="0" w:color="auto"/>
      </w:divBdr>
      <w:divsChild>
        <w:div w:id="631450104">
          <w:marLeft w:val="0"/>
          <w:marRight w:val="0"/>
          <w:marTop w:val="0"/>
          <w:marBottom w:val="0"/>
          <w:divBdr>
            <w:top w:val="none" w:sz="0" w:space="0" w:color="auto"/>
            <w:left w:val="none" w:sz="0" w:space="0" w:color="auto"/>
            <w:bottom w:val="none" w:sz="0" w:space="0" w:color="auto"/>
            <w:right w:val="none" w:sz="0" w:space="0" w:color="auto"/>
          </w:divBdr>
          <w:divsChild>
            <w:div w:id="491945687">
              <w:marLeft w:val="0"/>
              <w:marRight w:val="0"/>
              <w:marTop w:val="0"/>
              <w:marBottom w:val="0"/>
              <w:divBdr>
                <w:top w:val="none" w:sz="0" w:space="0" w:color="auto"/>
                <w:left w:val="none" w:sz="0" w:space="0" w:color="auto"/>
                <w:bottom w:val="none" w:sz="0" w:space="0" w:color="auto"/>
                <w:right w:val="none" w:sz="0" w:space="0" w:color="auto"/>
              </w:divBdr>
              <w:divsChild>
                <w:div w:id="103962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0114578">
      <w:bodyDiv w:val="1"/>
      <w:marLeft w:val="0"/>
      <w:marRight w:val="0"/>
      <w:marTop w:val="0"/>
      <w:marBottom w:val="0"/>
      <w:divBdr>
        <w:top w:val="none" w:sz="0" w:space="0" w:color="auto"/>
        <w:left w:val="none" w:sz="0" w:space="0" w:color="auto"/>
        <w:bottom w:val="none" w:sz="0" w:space="0" w:color="auto"/>
        <w:right w:val="none" w:sz="0" w:space="0" w:color="auto"/>
      </w:divBdr>
      <w:divsChild>
        <w:div w:id="499467133">
          <w:marLeft w:val="0"/>
          <w:marRight w:val="0"/>
          <w:marTop w:val="0"/>
          <w:marBottom w:val="0"/>
          <w:divBdr>
            <w:top w:val="none" w:sz="0" w:space="0" w:color="auto"/>
            <w:left w:val="none" w:sz="0" w:space="0" w:color="auto"/>
            <w:bottom w:val="none" w:sz="0" w:space="0" w:color="auto"/>
            <w:right w:val="none" w:sz="0" w:space="0" w:color="auto"/>
          </w:divBdr>
          <w:divsChild>
            <w:div w:id="1354839328">
              <w:marLeft w:val="0"/>
              <w:marRight w:val="0"/>
              <w:marTop w:val="0"/>
              <w:marBottom w:val="0"/>
              <w:divBdr>
                <w:top w:val="none" w:sz="0" w:space="0" w:color="auto"/>
                <w:left w:val="none" w:sz="0" w:space="0" w:color="auto"/>
                <w:bottom w:val="none" w:sz="0" w:space="0" w:color="auto"/>
                <w:right w:val="none" w:sz="0" w:space="0" w:color="auto"/>
              </w:divBdr>
              <w:divsChild>
                <w:div w:id="1477142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1251243">
      <w:bodyDiv w:val="1"/>
      <w:marLeft w:val="0"/>
      <w:marRight w:val="0"/>
      <w:marTop w:val="0"/>
      <w:marBottom w:val="0"/>
      <w:divBdr>
        <w:top w:val="none" w:sz="0" w:space="0" w:color="auto"/>
        <w:left w:val="none" w:sz="0" w:space="0" w:color="auto"/>
        <w:bottom w:val="none" w:sz="0" w:space="0" w:color="auto"/>
        <w:right w:val="none" w:sz="0" w:space="0" w:color="auto"/>
      </w:divBdr>
      <w:divsChild>
        <w:div w:id="1077899063">
          <w:marLeft w:val="0"/>
          <w:marRight w:val="0"/>
          <w:marTop w:val="0"/>
          <w:marBottom w:val="0"/>
          <w:divBdr>
            <w:top w:val="none" w:sz="0" w:space="0" w:color="auto"/>
            <w:left w:val="none" w:sz="0" w:space="0" w:color="auto"/>
            <w:bottom w:val="none" w:sz="0" w:space="0" w:color="auto"/>
            <w:right w:val="none" w:sz="0" w:space="0" w:color="auto"/>
          </w:divBdr>
          <w:divsChild>
            <w:div w:id="1574579121">
              <w:marLeft w:val="0"/>
              <w:marRight w:val="0"/>
              <w:marTop w:val="0"/>
              <w:marBottom w:val="0"/>
              <w:divBdr>
                <w:top w:val="none" w:sz="0" w:space="0" w:color="auto"/>
                <w:left w:val="none" w:sz="0" w:space="0" w:color="auto"/>
                <w:bottom w:val="none" w:sz="0" w:space="0" w:color="auto"/>
                <w:right w:val="none" w:sz="0" w:space="0" w:color="auto"/>
              </w:divBdr>
              <w:divsChild>
                <w:div w:id="816650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9601385">
      <w:bodyDiv w:val="1"/>
      <w:marLeft w:val="0"/>
      <w:marRight w:val="0"/>
      <w:marTop w:val="0"/>
      <w:marBottom w:val="0"/>
      <w:divBdr>
        <w:top w:val="none" w:sz="0" w:space="0" w:color="auto"/>
        <w:left w:val="none" w:sz="0" w:space="0" w:color="auto"/>
        <w:bottom w:val="none" w:sz="0" w:space="0" w:color="auto"/>
        <w:right w:val="none" w:sz="0" w:space="0" w:color="auto"/>
      </w:divBdr>
      <w:divsChild>
        <w:div w:id="1101144852">
          <w:marLeft w:val="0"/>
          <w:marRight w:val="0"/>
          <w:marTop w:val="0"/>
          <w:marBottom w:val="0"/>
          <w:divBdr>
            <w:top w:val="none" w:sz="0" w:space="0" w:color="auto"/>
            <w:left w:val="none" w:sz="0" w:space="0" w:color="auto"/>
            <w:bottom w:val="none" w:sz="0" w:space="0" w:color="auto"/>
            <w:right w:val="none" w:sz="0" w:space="0" w:color="auto"/>
          </w:divBdr>
          <w:divsChild>
            <w:div w:id="1594897924">
              <w:marLeft w:val="0"/>
              <w:marRight w:val="0"/>
              <w:marTop w:val="0"/>
              <w:marBottom w:val="0"/>
              <w:divBdr>
                <w:top w:val="none" w:sz="0" w:space="0" w:color="auto"/>
                <w:left w:val="none" w:sz="0" w:space="0" w:color="auto"/>
                <w:bottom w:val="none" w:sz="0" w:space="0" w:color="auto"/>
                <w:right w:val="none" w:sz="0" w:space="0" w:color="auto"/>
              </w:divBdr>
              <w:divsChild>
                <w:div w:id="1984237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3462625">
      <w:bodyDiv w:val="1"/>
      <w:marLeft w:val="0"/>
      <w:marRight w:val="0"/>
      <w:marTop w:val="0"/>
      <w:marBottom w:val="0"/>
      <w:divBdr>
        <w:top w:val="none" w:sz="0" w:space="0" w:color="auto"/>
        <w:left w:val="none" w:sz="0" w:space="0" w:color="auto"/>
        <w:bottom w:val="none" w:sz="0" w:space="0" w:color="auto"/>
        <w:right w:val="none" w:sz="0" w:space="0" w:color="auto"/>
      </w:divBdr>
      <w:divsChild>
        <w:div w:id="620107660">
          <w:marLeft w:val="0"/>
          <w:marRight w:val="0"/>
          <w:marTop w:val="0"/>
          <w:marBottom w:val="0"/>
          <w:divBdr>
            <w:top w:val="none" w:sz="0" w:space="0" w:color="auto"/>
            <w:left w:val="none" w:sz="0" w:space="0" w:color="auto"/>
            <w:bottom w:val="none" w:sz="0" w:space="0" w:color="auto"/>
            <w:right w:val="none" w:sz="0" w:space="0" w:color="auto"/>
          </w:divBdr>
          <w:divsChild>
            <w:div w:id="2097703050">
              <w:marLeft w:val="0"/>
              <w:marRight w:val="150"/>
              <w:marTop w:val="0"/>
              <w:marBottom w:val="0"/>
              <w:divBdr>
                <w:top w:val="none" w:sz="0" w:space="0" w:color="auto"/>
                <w:left w:val="none" w:sz="0" w:space="0" w:color="auto"/>
                <w:bottom w:val="none" w:sz="0" w:space="0" w:color="auto"/>
                <w:right w:val="none" w:sz="0" w:space="0" w:color="auto"/>
              </w:divBdr>
              <w:divsChild>
                <w:div w:id="1537235380">
                  <w:marLeft w:val="0"/>
                  <w:marRight w:val="150"/>
                  <w:marTop w:val="0"/>
                  <w:marBottom w:val="0"/>
                  <w:divBdr>
                    <w:top w:val="none" w:sz="0" w:space="0" w:color="auto"/>
                    <w:left w:val="none" w:sz="0" w:space="0" w:color="auto"/>
                    <w:bottom w:val="none" w:sz="0" w:space="0" w:color="auto"/>
                    <w:right w:val="none" w:sz="0" w:space="0" w:color="auto"/>
                  </w:divBdr>
                </w:div>
              </w:divsChild>
            </w:div>
          </w:divsChild>
        </w:div>
        <w:div w:id="1908225714">
          <w:marLeft w:val="0"/>
          <w:marRight w:val="0"/>
          <w:marTop w:val="0"/>
          <w:marBottom w:val="0"/>
          <w:divBdr>
            <w:top w:val="none" w:sz="0" w:space="0" w:color="auto"/>
            <w:left w:val="none" w:sz="0" w:space="0" w:color="auto"/>
            <w:bottom w:val="none" w:sz="0" w:space="0" w:color="auto"/>
            <w:right w:val="none" w:sz="0" w:space="0" w:color="auto"/>
          </w:divBdr>
          <w:divsChild>
            <w:div w:id="1828551822">
              <w:marLeft w:val="0"/>
              <w:marRight w:val="0"/>
              <w:marTop w:val="0"/>
              <w:marBottom w:val="0"/>
              <w:divBdr>
                <w:top w:val="none" w:sz="0" w:space="0" w:color="auto"/>
                <w:left w:val="none" w:sz="0" w:space="0" w:color="auto"/>
                <w:bottom w:val="none" w:sz="0" w:space="0" w:color="auto"/>
                <w:right w:val="none" w:sz="0" w:space="0" w:color="auto"/>
              </w:divBdr>
            </w:div>
          </w:divsChild>
        </w:div>
        <w:div w:id="1476947860">
          <w:marLeft w:val="0"/>
          <w:marRight w:val="0"/>
          <w:marTop w:val="0"/>
          <w:marBottom w:val="0"/>
          <w:divBdr>
            <w:top w:val="none" w:sz="0" w:space="0" w:color="auto"/>
            <w:left w:val="none" w:sz="0" w:space="0" w:color="auto"/>
            <w:bottom w:val="none" w:sz="0" w:space="0" w:color="auto"/>
            <w:right w:val="none" w:sz="0" w:space="0" w:color="auto"/>
          </w:divBdr>
          <w:divsChild>
            <w:div w:id="1368028407">
              <w:marLeft w:val="0"/>
              <w:marRight w:val="0"/>
              <w:marTop w:val="0"/>
              <w:marBottom w:val="0"/>
              <w:divBdr>
                <w:top w:val="none" w:sz="0" w:space="0" w:color="auto"/>
                <w:left w:val="none" w:sz="0" w:space="0" w:color="auto"/>
                <w:bottom w:val="none" w:sz="0" w:space="0" w:color="auto"/>
                <w:right w:val="none" w:sz="0" w:space="0" w:color="auto"/>
              </w:divBdr>
            </w:div>
          </w:divsChild>
        </w:div>
        <w:div w:id="515651327">
          <w:marLeft w:val="0"/>
          <w:marRight w:val="0"/>
          <w:marTop w:val="0"/>
          <w:marBottom w:val="0"/>
          <w:divBdr>
            <w:top w:val="none" w:sz="0" w:space="0" w:color="auto"/>
            <w:left w:val="none" w:sz="0" w:space="0" w:color="auto"/>
            <w:bottom w:val="none" w:sz="0" w:space="0" w:color="auto"/>
            <w:right w:val="none" w:sz="0" w:space="0" w:color="auto"/>
          </w:divBdr>
        </w:div>
        <w:div w:id="1703431807">
          <w:marLeft w:val="0"/>
          <w:marRight w:val="0"/>
          <w:marTop w:val="0"/>
          <w:marBottom w:val="0"/>
          <w:divBdr>
            <w:top w:val="none" w:sz="0" w:space="0" w:color="auto"/>
            <w:left w:val="none" w:sz="0" w:space="0" w:color="auto"/>
            <w:bottom w:val="none" w:sz="0" w:space="0" w:color="auto"/>
            <w:right w:val="none" w:sz="0" w:space="0" w:color="auto"/>
          </w:divBdr>
        </w:div>
        <w:div w:id="104036719">
          <w:marLeft w:val="0"/>
          <w:marRight w:val="0"/>
          <w:marTop w:val="0"/>
          <w:marBottom w:val="0"/>
          <w:divBdr>
            <w:top w:val="none" w:sz="0" w:space="0" w:color="auto"/>
            <w:left w:val="none" w:sz="0" w:space="0" w:color="auto"/>
            <w:bottom w:val="none" w:sz="0" w:space="0" w:color="auto"/>
            <w:right w:val="none" w:sz="0" w:space="0" w:color="auto"/>
          </w:divBdr>
        </w:div>
        <w:div w:id="950674386">
          <w:marLeft w:val="0"/>
          <w:marRight w:val="0"/>
          <w:marTop w:val="0"/>
          <w:marBottom w:val="0"/>
          <w:divBdr>
            <w:top w:val="none" w:sz="0" w:space="0" w:color="auto"/>
            <w:left w:val="none" w:sz="0" w:space="0" w:color="auto"/>
            <w:bottom w:val="none" w:sz="0" w:space="0" w:color="auto"/>
            <w:right w:val="none" w:sz="0" w:space="0" w:color="auto"/>
          </w:divBdr>
        </w:div>
        <w:div w:id="356008039">
          <w:marLeft w:val="0"/>
          <w:marRight w:val="0"/>
          <w:marTop w:val="0"/>
          <w:marBottom w:val="0"/>
          <w:divBdr>
            <w:top w:val="none" w:sz="0" w:space="0" w:color="auto"/>
            <w:left w:val="none" w:sz="0" w:space="0" w:color="auto"/>
            <w:bottom w:val="none" w:sz="0" w:space="0" w:color="auto"/>
            <w:right w:val="none" w:sz="0" w:space="0" w:color="auto"/>
          </w:divBdr>
          <w:divsChild>
            <w:div w:id="868176438">
              <w:marLeft w:val="0"/>
              <w:marRight w:val="0"/>
              <w:marTop w:val="0"/>
              <w:marBottom w:val="0"/>
              <w:divBdr>
                <w:top w:val="none" w:sz="0" w:space="0" w:color="auto"/>
                <w:left w:val="none" w:sz="0" w:space="0" w:color="auto"/>
                <w:bottom w:val="none" w:sz="0" w:space="0" w:color="auto"/>
                <w:right w:val="none" w:sz="0" w:space="0" w:color="auto"/>
              </w:divBdr>
            </w:div>
          </w:divsChild>
        </w:div>
        <w:div w:id="2032874574">
          <w:marLeft w:val="0"/>
          <w:marRight w:val="0"/>
          <w:marTop w:val="0"/>
          <w:marBottom w:val="0"/>
          <w:divBdr>
            <w:top w:val="none" w:sz="0" w:space="0" w:color="auto"/>
            <w:left w:val="none" w:sz="0" w:space="0" w:color="auto"/>
            <w:bottom w:val="none" w:sz="0" w:space="0" w:color="auto"/>
            <w:right w:val="none" w:sz="0" w:space="0" w:color="auto"/>
          </w:divBdr>
          <w:divsChild>
            <w:div w:id="1035231042">
              <w:marLeft w:val="0"/>
              <w:marRight w:val="0"/>
              <w:marTop w:val="0"/>
              <w:marBottom w:val="0"/>
              <w:divBdr>
                <w:top w:val="none" w:sz="0" w:space="0" w:color="auto"/>
                <w:left w:val="none" w:sz="0" w:space="0" w:color="auto"/>
                <w:bottom w:val="none" w:sz="0" w:space="0" w:color="auto"/>
                <w:right w:val="none" w:sz="0" w:space="0" w:color="auto"/>
              </w:divBdr>
            </w:div>
          </w:divsChild>
        </w:div>
        <w:div w:id="645204739">
          <w:marLeft w:val="0"/>
          <w:marRight w:val="0"/>
          <w:marTop w:val="0"/>
          <w:marBottom w:val="0"/>
          <w:divBdr>
            <w:top w:val="none" w:sz="0" w:space="0" w:color="auto"/>
            <w:left w:val="none" w:sz="0" w:space="0" w:color="auto"/>
            <w:bottom w:val="none" w:sz="0" w:space="0" w:color="auto"/>
            <w:right w:val="none" w:sz="0" w:space="0" w:color="auto"/>
          </w:divBdr>
        </w:div>
        <w:div w:id="2105875886">
          <w:marLeft w:val="0"/>
          <w:marRight w:val="0"/>
          <w:marTop w:val="0"/>
          <w:marBottom w:val="0"/>
          <w:divBdr>
            <w:top w:val="none" w:sz="0" w:space="0" w:color="auto"/>
            <w:left w:val="none" w:sz="0" w:space="0" w:color="auto"/>
            <w:bottom w:val="none" w:sz="0" w:space="0" w:color="auto"/>
            <w:right w:val="none" w:sz="0" w:space="0" w:color="auto"/>
          </w:divBdr>
        </w:div>
        <w:div w:id="1036126893">
          <w:marLeft w:val="0"/>
          <w:marRight w:val="0"/>
          <w:marTop w:val="0"/>
          <w:marBottom w:val="0"/>
          <w:divBdr>
            <w:top w:val="none" w:sz="0" w:space="0" w:color="auto"/>
            <w:left w:val="none" w:sz="0" w:space="0" w:color="auto"/>
            <w:bottom w:val="none" w:sz="0" w:space="0" w:color="auto"/>
            <w:right w:val="none" w:sz="0" w:space="0" w:color="auto"/>
          </w:divBdr>
        </w:div>
        <w:div w:id="662044880">
          <w:marLeft w:val="0"/>
          <w:marRight w:val="0"/>
          <w:marTop w:val="0"/>
          <w:marBottom w:val="0"/>
          <w:divBdr>
            <w:top w:val="none" w:sz="0" w:space="0" w:color="auto"/>
            <w:left w:val="none" w:sz="0" w:space="0" w:color="auto"/>
            <w:bottom w:val="none" w:sz="0" w:space="0" w:color="auto"/>
            <w:right w:val="none" w:sz="0" w:space="0" w:color="auto"/>
          </w:divBdr>
        </w:div>
        <w:div w:id="456602054">
          <w:marLeft w:val="0"/>
          <w:marRight w:val="0"/>
          <w:marTop w:val="0"/>
          <w:marBottom w:val="0"/>
          <w:divBdr>
            <w:top w:val="none" w:sz="0" w:space="0" w:color="auto"/>
            <w:left w:val="none" w:sz="0" w:space="0" w:color="auto"/>
            <w:bottom w:val="none" w:sz="0" w:space="0" w:color="auto"/>
            <w:right w:val="none" w:sz="0" w:space="0" w:color="auto"/>
          </w:divBdr>
          <w:divsChild>
            <w:div w:id="1087380829">
              <w:marLeft w:val="0"/>
              <w:marRight w:val="0"/>
              <w:marTop w:val="0"/>
              <w:marBottom w:val="0"/>
              <w:divBdr>
                <w:top w:val="none" w:sz="0" w:space="0" w:color="auto"/>
                <w:left w:val="none" w:sz="0" w:space="0" w:color="auto"/>
                <w:bottom w:val="none" w:sz="0" w:space="0" w:color="auto"/>
                <w:right w:val="none" w:sz="0" w:space="0" w:color="auto"/>
              </w:divBdr>
            </w:div>
          </w:divsChild>
        </w:div>
        <w:div w:id="189346640">
          <w:marLeft w:val="0"/>
          <w:marRight w:val="0"/>
          <w:marTop w:val="0"/>
          <w:marBottom w:val="0"/>
          <w:divBdr>
            <w:top w:val="none" w:sz="0" w:space="0" w:color="auto"/>
            <w:left w:val="none" w:sz="0" w:space="0" w:color="auto"/>
            <w:bottom w:val="none" w:sz="0" w:space="0" w:color="auto"/>
            <w:right w:val="none" w:sz="0" w:space="0" w:color="auto"/>
          </w:divBdr>
          <w:divsChild>
            <w:div w:id="267274329">
              <w:marLeft w:val="0"/>
              <w:marRight w:val="0"/>
              <w:marTop w:val="0"/>
              <w:marBottom w:val="0"/>
              <w:divBdr>
                <w:top w:val="none" w:sz="0" w:space="0" w:color="auto"/>
                <w:left w:val="none" w:sz="0" w:space="0" w:color="auto"/>
                <w:bottom w:val="none" w:sz="0" w:space="0" w:color="auto"/>
                <w:right w:val="none" w:sz="0" w:space="0" w:color="auto"/>
              </w:divBdr>
            </w:div>
          </w:divsChild>
        </w:div>
        <w:div w:id="214322053">
          <w:marLeft w:val="0"/>
          <w:marRight w:val="0"/>
          <w:marTop w:val="0"/>
          <w:marBottom w:val="0"/>
          <w:divBdr>
            <w:top w:val="none" w:sz="0" w:space="0" w:color="auto"/>
            <w:left w:val="none" w:sz="0" w:space="0" w:color="auto"/>
            <w:bottom w:val="none" w:sz="0" w:space="0" w:color="auto"/>
            <w:right w:val="none" w:sz="0" w:space="0" w:color="auto"/>
          </w:divBdr>
        </w:div>
        <w:div w:id="1028724399">
          <w:marLeft w:val="0"/>
          <w:marRight w:val="0"/>
          <w:marTop w:val="0"/>
          <w:marBottom w:val="0"/>
          <w:divBdr>
            <w:top w:val="none" w:sz="0" w:space="0" w:color="auto"/>
            <w:left w:val="none" w:sz="0" w:space="0" w:color="auto"/>
            <w:bottom w:val="none" w:sz="0" w:space="0" w:color="auto"/>
            <w:right w:val="none" w:sz="0" w:space="0" w:color="auto"/>
          </w:divBdr>
        </w:div>
        <w:div w:id="1035276273">
          <w:marLeft w:val="0"/>
          <w:marRight w:val="0"/>
          <w:marTop w:val="0"/>
          <w:marBottom w:val="0"/>
          <w:divBdr>
            <w:top w:val="none" w:sz="0" w:space="0" w:color="auto"/>
            <w:left w:val="none" w:sz="0" w:space="0" w:color="auto"/>
            <w:bottom w:val="none" w:sz="0" w:space="0" w:color="auto"/>
            <w:right w:val="none" w:sz="0" w:space="0" w:color="auto"/>
          </w:divBdr>
        </w:div>
        <w:div w:id="221185014">
          <w:marLeft w:val="0"/>
          <w:marRight w:val="0"/>
          <w:marTop w:val="0"/>
          <w:marBottom w:val="0"/>
          <w:divBdr>
            <w:top w:val="none" w:sz="0" w:space="0" w:color="auto"/>
            <w:left w:val="none" w:sz="0" w:space="0" w:color="auto"/>
            <w:bottom w:val="none" w:sz="0" w:space="0" w:color="auto"/>
            <w:right w:val="none" w:sz="0" w:space="0" w:color="auto"/>
          </w:divBdr>
        </w:div>
        <w:div w:id="2128117261">
          <w:marLeft w:val="0"/>
          <w:marRight w:val="0"/>
          <w:marTop w:val="0"/>
          <w:marBottom w:val="0"/>
          <w:divBdr>
            <w:top w:val="none" w:sz="0" w:space="0" w:color="auto"/>
            <w:left w:val="none" w:sz="0" w:space="0" w:color="auto"/>
            <w:bottom w:val="none" w:sz="0" w:space="0" w:color="auto"/>
            <w:right w:val="none" w:sz="0" w:space="0" w:color="auto"/>
          </w:divBdr>
          <w:divsChild>
            <w:div w:id="198277862">
              <w:marLeft w:val="0"/>
              <w:marRight w:val="0"/>
              <w:marTop w:val="0"/>
              <w:marBottom w:val="0"/>
              <w:divBdr>
                <w:top w:val="none" w:sz="0" w:space="0" w:color="auto"/>
                <w:left w:val="none" w:sz="0" w:space="0" w:color="auto"/>
                <w:bottom w:val="none" w:sz="0" w:space="0" w:color="auto"/>
                <w:right w:val="none" w:sz="0" w:space="0" w:color="auto"/>
              </w:divBdr>
            </w:div>
          </w:divsChild>
        </w:div>
        <w:div w:id="899485563">
          <w:marLeft w:val="0"/>
          <w:marRight w:val="0"/>
          <w:marTop w:val="0"/>
          <w:marBottom w:val="0"/>
          <w:divBdr>
            <w:top w:val="none" w:sz="0" w:space="0" w:color="auto"/>
            <w:left w:val="none" w:sz="0" w:space="0" w:color="auto"/>
            <w:bottom w:val="none" w:sz="0" w:space="0" w:color="auto"/>
            <w:right w:val="none" w:sz="0" w:space="0" w:color="auto"/>
          </w:divBdr>
          <w:divsChild>
            <w:div w:id="1672217912">
              <w:marLeft w:val="0"/>
              <w:marRight w:val="0"/>
              <w:marTop w:val="0"/>
              <w:marBottom w:val="0"/>
              <w:divBdr>
                <w:top w:val="none" w:sz="0" w:space="0" w:color="auto"/>
                <w:left w:val="none" w:sz="0" w:space="0" w:color="auto"/>
                <w:bottom w:val="none" w:sz="0" w:space="0" w:color="auto"/>
                <w:right w:val="none" w:sz="0" w:space="0" w:color="auto"/>
              </w:divBdr>
            </w:div>
          </w:divsChild>
        </w:div>
        <w:div w:id="1876692106">
          <w:marLeft w:val="0"/>
          <w:marRight w:val="0"/>
          <w:marTop w:val="0"/>
          <w:marBottom w:val="0"/>
          <w:divBdr>
            <w:top w:val="none" w:sz="0" w:space="0" w:color="auto"/>
            <w:left w:val="none" w:sz="0" w:space="0" w:color="auto"/>
            <w:bottom w:val="none" w:sz="0" w:space="0" w:color="auto"/>
            <w:right w:val="none" w:sz="0" w:space="0" w:color="auto"/>
          </w:divBdr>
        </w:div>
        <w:div w:id="66079262">
          <w:marLeft w:val="0"/>
          <w:marRight w:val="0"/>
          <w:marTop w:val="0"/>
          <w:marBottom w:val="0"/>
          <w:divBdr>
            <w:top w:val="none" w:sz="0" w:space="0" w:color="auto"/>
            <w:left w:val="none" w:sz="0" w:space="0" w:color="auto"/>
            <w:bottom w:val="none" w:sz="0" w:space="0" w:color="auto"/>
            <w:right w:val="none" w:sz="0" w:space="0" w:color="auto"/>
          </w:divBdr>
        </w:div>
        <w:div w:id="2130778633">
          <w:marLeft w:val="0"/>
          <w:marRight w:val="0"/>
          <w:marTop w:val="0"/>
          <w:marBottom w:val="0"/>
          <w:divBdr>
            <w:top w:val="none" w:sz="0" w:space="0" w:color="auto"/>
            <w:left w:val="none" w:sz="0" w:space="0" w:color="auto"/>
            <w:bottom w:val="none" w:sz="0" w:space="0" w:color="auto"/>
            <w:right w:val="none" w:sz="0" w:space="0" w:color="auto"/>
          </w:divBdr>
        </w:div>
        <w:div w:id="1216039032">
          <w:marLeft w:val="0"/>
          <w:marRight w:val="0"/>
          <w:marTop w:val="0"/>
          <w:marBottom w:val="0"/>
          <w:divBdr>
            <w:top w:val="none" w:sz="0" w:space="0" w:color="auto"/>
            <w:left w:val="none" w:sz="0" w:space="0" w:color="auto"/>
            <w:bottom w:val="none" w:sz="0" w:space="0" w:color="auto"/>
            <w:right w:val="none" w:sz="0" w:space="0" w:color="auto"/>
          </w:divBdr>
        </w:div>
        <w:div w:id="1229607326">
          <w:marLeft w:val="0"/>
          <w:marRight w:val="0"/>
          <w:marTop w:val="0"/>
          <w:marBottom w:val="0"/>
          <w:divBdr>
            <w:top w:val="none" w:sz="0" w:space="0" w:color="auto"/>
            <w:left w:val="none" w:sz="0" w:space="0" w:color="auto"/>
            <w:bottom w:val="none" w:sz="0" w:space="0" w:color="auto"/>
            <w:right w:val="none" w:sz="0" w:space="0" w:color="auto"/>
          </w:divBdr>
          <w:divsChild>
            <w:div w:id="1030565076">
              <w:marLeft w:val="0"/>
              <w:marRight w:val="0"/>
              <w:marTop w:val="0"/>
              <w:marBottom w:val="0"/>
              <w:divBdr>
                <w:top w:val="none" w:sz="0" w:space="0" w:color="auto"/>
                <w:left w:val="none" w:sz="0" w:space="0" w:color="auto"/>
                <w:bottom w:val="none" w:sz="0" w:space="0" w:color="auto"/>
                <w:right w:val="none" w:sz="0" w:space="0" w:color="auto"/>
              </w:divBdr>
            </w:div>
          </w:divsChild>
        </w:div>
        <w:div w:id="70664331">
          <w:marLeft w:val="0"/>
          <w:marRight w:val="0"/>
          <w:marTop w:val="0"/>
          <w:marBottom w:val="0"/>
          <w:divBdr>
            <w:top w:val="none" w:sz="0" w:space="0" w:color="auto"/>
            <w:left w:val="none" w:sz="0" w:space="0" w:color="auto"/>
            <w:bottom w:val="none" w:sz="0" w:space="0" w:color="auto"/>
            <w:right w:val="none" w:sz="0" w:space="0" w:color="auto"/>
          </w:divBdr>
          <w:divsChild>
            <w:div w:id="1071587944">
              <w:marLeft w:val="0"/>
              <w:marRight w:val="0"/>
              <w:marTop w:val="0"/>
              <w:marBottom w:val="0"/>
              <w:divBdr>
                <w:top w:val="none" w:sz="0" w:space="0" w:color="auto"/>
                <w:left w:val="none" w:sz="0" w:space="0" w:color="auto"/>
                <w:bottom w:val="none" w:sz="0" w:space="0" w:color="auto"/>
                <w:right w:val="none" w:sz="0" w:space="0" w:color="auto"/>
              </w:divBdr>
            </w:div>
          </w:divsChild>
        </w:div>
        <w:div w:id="482891342">
          <w:marLeft w:val="0"/>
          <w:marRight w:val="0"/>
          <w:marTop w:val="0"/>
          <w:marBottom w:val="0"/>
          <w:divBdr>
            <w:top w:val="none" w:sz="0" w:space="0" w:color="auto"/>
            <w:left w:val="none" w:sz="0" w:space="0" w:color="auto"/>
            <w:bottom w:val="none" w:sz="0" w:space="0" w:color="auto"/>
            <w:right w:val="none" w:sz="0" w:space="0" w:color="auto"/>
          </w:divBdr>
        </w:div>
        <w:div w:id="497039568">
          <w:marLeft w:val="0"/>
          <w:marRight w:val="0"/>
          <w:marTop w:val="0"/>
          <w:marBottom w:val="0"/>
          <w:divBdr>
            <w:top w:val="none" w:sz="0" w:space="0" w:color="auto"/>
            <w:left w:val="none" w:sz="0" w:space="0" w:color="auto"/>
            <w:bottom w:val="none" w:sz="0" w:space="0" w:color="auto"/>
            <w:right w:val="none" w:sz="0" w:space="0" w:color="auto"/>
          </w:divBdr>
        </w:div>
        <w:div w:id="534657653">
          <w:marLeft w:val="0"/>
          <w:marRight w:val="0"/>
          <w:marTop w:val="0"/>
          <w:marBottom w:val="0"/>
          <w:divBdr>
            <w:top w:val="none" w:sz="0" w:space="0" w:color="auto"/>
            <w:left w:val="none" w:sz="0" w:space="0" w:color="auto"/>
            <w:bottom w:val="none" w:sz="0" w:space="0" w:color="auto"/>
            <w:right w:val="none" w:sz="0" w:space="0" w:color="auto"/>
          </w:divBdr>
        </w:div>
        <w:div w:id="1059015613">
          <w:marLeft w:val="0"/>
          <w:marRight w:val="0"/>
          <w:marTop w:val="0"/>
          <w:marBottom w:val="0"/>
          <w:divBdr>
            <w:top w:val="none" w:sz="0" w:space="0" w:color="auto"/>
            <w:left w:val="none" w:sz="0" w:space="0" w:color="auto"/>
            <w:bottom w:val="none" w:sz="0" w:space="0" w:color="auto"/>
            <w:right w:val="none" w:sz="0" w:space="0" w:color="auto"/>
          </w:divBdr>
        </w:div>
      </w:divsChild>
    </w:div>
    <w:div w:id="1022707275">
      <w:bodyDiv w:val="1"/>
      <w:marLeft w:val="0"/>
      <w:marRight w:val="0"/>
      <w:marTop w:val="0"/>
      <w:marBottom w:val="0"/>
      <w:divBdr>
        <w:top w:val="none" w:sz="0" w:space="0" w:color="auto"/>
        <w:left w:val="none" w:sz="0" w:space="0" w:color="auto"/>
        <w:bottom w:val="none" w:sz="0" w:space="0" w:color="auto"/>
        <w:right w:val="none" w:sz="0" w:space="0" w:color="auto"/>
      </w:divBdr>
      <w:divsChild>
        <w:div w:id="2048135421">
          <w:marLeft w:val="0"/>
          <w:marRight w:val="0"/>
          <w:marTop w:val="0"/>
          <w:marBottom w:val="0"/>
          <w:divBdr>
            <w:top w:val="none" w:sz="0" w:space="0" w:color="auto"/>
            <w:left w:val="none" w:sz="0" w:space="0" w:color="auto"/>
            <w:bottom w:val="none" w:sz="0" w:space="0" w:color="auto"/>
            <w:right w:val="none" w:sz="0" w:space="0" w:color="auto"/>
          </w:divBdr>
          <w:divsChild>
            <w:div w:id="1688294125">
              <w:marLeft w:val="0"/>
              <w:marRight w:val="0"/>
              <w:marTop w:val="0"/>
              <w:marBottom w:val="0"/>
              <w:divBdr>
                <w:top w:val="none" w:sz="0" w:space="0" w:color="auto"/>
                <w:left w:val="none" w:sz="0" w:space="0" w:color="auto"/>
                <w:bottom w:val="none" w:sz="0" w:space="0" w:color="auto"/>
                <w:right w:val="none" w:sz="0" w:space="0" w:color="auto"/>
              </w:divBdr>
              <w:divsChild>
                <w:div w:id="38164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0691459">
      <w:bodyDiv w:val="1"/>
      <w:marLeft w:val="0"/>
      <w:marRight w:val="0"/>
      <w:marTop w:val="0"/>
      <w:marBottom w:val="0"/>
      <w:divBdr>
        <w:top w:val="none" w:sz="0" w:space="0" w:color="auto"/>
        <w:left w:val="none" w:sz="0" w:space="0" w:color="auto"/>
        <w:bottom w:val="none" w:sz="0" w:space="0" w:color="auto"/>
        <w:right w:val="none" w:sz="0" w:space="0" w:color="auto"/>
      </w:divBdr>
    </w:div>
    <w:div w:id="1056200482">
      <w:bodyDiv w:val="1"/>
      <w:marLeft w:val="0"/>
      <w:marRight w:val="0"/>
      <w:marTop w:val="0"/>
      <w:marBottom w:val="0"/>
      <w:divBdr>
        <w:top w:val="none" w:sz="0" w:space="0" w:color="auto"/>
        <w:left w:val="none" w:sz="0" w:space="0" w:color="auto"/>
        <w:bottom w:val="none" w:sz="0" w:space="0" w:color="auto"/>
        <w:right w:val="none" w:sz="0" w:space="0" w:color="auto"/>
      </w:divBdr>
      <w:divsChild>
        <w:div w:id="927344774">
          <w:marLeft w:val="0"/>
          <w:marRight w:val="0"/>
          <w:marTop w:val="0"/>
          <w:marBottom w:val="0"/>
          <w:divBdr>
            <w:top w:val="none" w:sz="0" w:space="0" w:color="auto"/>
            <w:left w:val="none" w:sz="0" w:space="0" w:color="auto"/>
            <w:bottom w:val="none" w:sz="0" w:space="0" w:color="auto"/>
            <w:right w:val="none" w:sz="0" w:space="0" w:color="auto"/>
          </w:divBdr>
          <w:divsChild>
            <w:div w:id="2058048646">
              <w:marLeft w:val="0"/>
              <w:marRight w:val="0"/>
              <w:marTop w:val="0"/>
              <w:marBottom w:val="0"/>
              <w:divBdr>
                <w:top w:val="none" w:sz="0" w:space="0" w:color="auto"/>
                <w:left w:val="none" w:sz="0" w:space="0" w:color="auto"/>
                <w:bottom w:val="none" w:sz="0" w:space="0" w:color="auto"/>
                <w:right w:val="none" w:sz="0" w:space="0" w:color="auto"/>
              </w:divBdr>
              <w:divsChild>
                <w:div w:id="76369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9396848">
      <w:bodyDiv w:val="1"/>
      <w:marLeft w:val="0"/>
      <w:marRight w:val="0"/>
      <w:marTop w:val="0"/>
      <w:marBottom w:val="0"/>
      <w:divBdr>
        <w:top w:val="none" w:sz="0" w:space="0" w:color="auto"/>
        <w:left w:val="none" w:sz="0" w:space="0" w:color="auto"/>
        <w:bottom w:val="none" w:sz="0" w:space="0" w:color="auto"/>
        <w:right w:val="none" w:sz="0" w:space="0" w:color="auto"/>
      </w:divBdr>
      <w:divsChild>
        <w:div w:id="1509171841">
          <w:marLeft w:val="0"/>
          <w:marRight w:val="0"/>
          <w:marTop w:val="0"/>
          <w:marBottom w:val="0"/>
          <w:divBdr>
            <w:top w:val="none" w:sz="0" w:space="0" w:color="auto"/>
            <w:left w:val="none" w:sz="0" w:space="0" w:color="auto"/>
            <w:bottom w:val="none" w:sz="0" w:space="0" w:color="auto"/>
            <w:right w:val="none" w:sz="0" w:space="0" w:color="auto"/>
          </w:divBdr>
          <w:divsChild>
            <w:div w:id="1849447676">
              <w:marLeft w:val="0"/>
              <w:marRight w:val="0"/>
              <w:marTop w:val="0"/>
              <w:marBottom w:val="0"/>
              <w:divBdr>
                <w:top w:val="none" w:sz="0" w:space="0" w:color="auto"/>
                <w:left w:val="none" w:sz="0" w:space="0" w:color="auto"/>
                <w:bottom w:val="none" w:sz="0" w:space="0" w:color="auto"/>
                <w:right w:val="none" w:sz="0" w:space="0" w:color="auto"/>
              </w:divBdr>
              <w:divsChild>
                <w:div w:id="1885290777">
                  <w:marLeft w:val="0"/>
                  <w:marRight w:val="0"/>
                  <w:marTop w:val="0"/>
                  <w:marBottom w:val="0"/>
                  <w:divBdr>
                    <w:top w:val="none" w:sz="0" w:space="0" w:color="auto"/>
                    <w:left w:val="none" w:sz="0" w:space="0" w:color="auto"/>
                    <w:bottom w:val="none" w:sz="0" w:space="0" w:color="auto"/>
                    <w:right w:val="none" w:sz="0" w:space="0" w:color="auto"/>
                  </w:divBdr>
                  <w:divsChild>
                    <w:div w:id="171840565">
                      <w:marLeft w:val="0"/>
                      <w:marRight w:val="0"/>
                      <w:marTop w:val="0"/>
                      <w:marBottom w:val="0"/>
                      <w:divBdr>
                        <w:top w:val="none" w:sz="0" w:space="0" w:color="auto"/>
                        <w:left w:val="none" w:sz="0" w:space="0" w:color="auto"/>
                        <w:bottom w:val="none" w:sz="0" w:space="0" w:color="auto"/>
                        <w:right w:val="none" w:sz="0" w:space="0" w:color="auto"/>
                      </w:divBdr>
                    </w:div>
                    <w:div w:id="1046028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9979620">
      <w:bodyDiv w:val="1"/>
      <w:marLeft w:val="0"/>
      <w:marRight w:val="0"/>
      <w:marTop w:val="0"/>
      <w:marBottom w:val="0"/>
      <w:divBdr>
        <w:top w:val="none" w:sz="0" w:space="0" w:color="auto"/>
        <w:left w:val="none" w:sz="0" w:space="0" w:color="auto"/>
        <w:bottom w:val="none" w:sz="0" w:space="0" w:color="auto"/>
        <w:right w:val="none" w:sz="0" w:space="0" w:color="auto"/>
      </w:divBdr>
    </w:div>
    <w:div w:id="1075976210">
      <w:bodyDiv w:val="1"/>
      <w:marLeft w:val="0"/>
      <w:marRight w:val="0"/>
      <w:marTop w:val="0"/>
      <w:marBottom w:val="0"/>
      <w:divBdr>
        <w:top w:val="none" w:sz="0" w:space="0" w:color="auto"/>
        <w:left w:val="none" w:sz="0" w:space="0" w:color="auto"/>
        <w:bottom w:val="none" w:sz="0" w:space="0" w:color="auto"/>
        <w:right w:val="none" w:sz="0" w:space="0" w:color="auto"/>
      </w:divBdr>
      <w:divsChild>
        <w:div w:id="306980558">
          <w:marLeft w:val="0"/>
          <w:marRight w:val="0"/>
          <w:marTop w:val="0"/>
          <w:marBottom w:val="0"/>
          <w:divBdr>
            <w:top w:val="none" w:sz="0" w:space="0" w:color="auto"/>
            <w:left w:val="none" w:sz="0" w:space="0" w:color="auto"/>
            <w:bottom w:val="none" w:sz="0" w:space="0" w:color="auto"/>
            <w:right w:val="none" w:sz="0" w:space="0" w:color="auto"/>
          </w:divBdr>
          <w:divsChild>
            <w:div w:id="257102459">
              <w:marLeft w:val="0"/>
              <w:marRight w:val="0"/>
              <w:marTop w:val="0"/>
              <w:marBottom w:val="0"/>
              <w:divBdr>
                <w:top w:val="none" w:sz="0" w:space="0" w:color="auto"/>
                <w:left w:val="none" w:sz="0" w:space="0" w:color="auto"/>
                <w:bottom w:val="none" w:sz="0" w:space="0" w:color="auto"/>
                <w:right w:val="none" w:sz="0" w:space="0" w:color="auto"/>
              </w:divBdr>
              <w:divsChild>
                <w:div w:id="437721470">
                  <w:marLeft w:val="0"/>
                  <w:marRight w:val="0"/>
                  <w:marTop w:val="0"/>
                  <w:marBottom w:val="0"/>
                  <w:divBdr>
                    <w:top w:val="none" w:sz="0" w:space="0" w:color="auto"/>
                    <w:left w:val="none" w:sz="0" w:space="0" w:color="auto"/>
                    <w:bottom w:val="none" w:sz="0" w:space="0" w:color="auto"/>
                    <w:right w:val="none" w:sz="0" w:space="0" w:color="auto"/>
                  </w:divBdr>
                  <w:divsChild>
                    <w:div w:id="1359116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8519859">
      <w:bodyDiv w:val="1"/>
      <w:marLeft w:val="0"/>
      <w:marRight w:val="0"/>
      <w:marTop w:val="0"/>
      <w:marBottom w:val="0"/>
      <w:divBdr>
        <w:top w:val="none" w:sz="0" w:space="0" w:color="auto"/>
        <w:left w:val="none" w:sz="0" w:space="0" w:color="auto"/>
        <w:bottom w:val="none" w:sz="0" w:space="0" w:color="auto"/>
        <w:right w:val="none" w:sz="0" w:space="0" w:color="auto"/>
      </w:divBdr>
      <w:divsChild>
        <w:div w:id="1023436655">
          <w:marLeft w:val="0"/>
          <w:marRight w:val="0"/>
          <w:marTop w:val="0"/>
          <w:marBottom w:val="0"/>
          <w:divBdr>
            <w:top w:val="none" w:sz="0" w:space="0" w:color="auto"/>
            <w:left w:val="none" w:sz="0" w:space="0" w:color="auto"/>
            <w:bottom w:val="none" w:sz="0" w:space="0" w:color="auto"/>
            <w:right w:val="none" w:sz="0" w:space="0" w:color="auto"/>
          </w:divBdr>
          <w:divsChild>
            <w:div w:id="1881626258">
              <w:marLeft w:val="0"/>
              <w:marRight w:val="0"/>
              <w:marTop w:val="0"/>
              <w:marBottom w:val="0"/>
              <w:divBdr>
                <w:top w:val="none" w:sz="0" w:space="0" w:color="auto"/>
                <w:left w:val="none" w:sz="0" w:space="0" w:color="auto"/>
                <w:bottom w:val="none" w:sz="0" w:space="0" w:color="auto"/>
                <w:right w:val="none" w:sz="0" w:space="0" w:color="auto"/>
              </w:divBdr>
              <w:divsChild>
                <w:div w:id="1865240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3653290">
      <w:bodyDiv w:val="1"/>
      <w:marLeft w:val="0"/>
      <w:marRight w:val="0"/>
      <w:marTop w:val="0"/>
      <w:marBottom w:val="0"/>
      <w:divBdr>
        <w:top w:val="none" w:sz="0" w:space="0" w:color="auto"/>
        <w:left w:val="none" w:sz="0" w:space="0" w:color="auto"/>
        <w:bottom w:val="none" w:sz="0" w:space="0" w:color="auto"/>
        <w:right w:val="none" w:sz="0" w:space="0" w:color="auto"/>
      </w:divBdr>
      <w:divsChild>
        <w:div w:id="1807316765">
          <w:marLeft w:val="0"/>
          <w:marRight w:val="0"/>
          <w:marTop w:val="0"/>
          <w:marBottom w:val="0"/>
          <w:divBdr>
            <w:top w:val="none" w:sz="0" w:space="0" w:color="auto"/>
            <w:left w:val="none" w:sz="0" w:space="0" w:color="auto"/>
            <w:bottom w:val="none" w:sz="0" w:space="0" w:color="auto"/>
            <w:right w:val="none" w:sz="0" w:space="0" w:color="auto"/>
          </w:divBdr>
          <w:divsChild>
            <w:div w:id="1448769364">
              <w:marLeft w:val="0"/>
              <w:marRight w:val="0"/>
              <w:marTop w:val="0"/>
              <w:marBottom w:val="0"/>
              <w:divBdr>
                <w:top w:val="none" w:sz="0" w:space="0" w:color="auto"/>
                <w:left w:val="none" w:sz="0" w:space="0" w:color="auto"/>
                <w:bottom w:val="none" w:sz="0" w:space="0" w:color="auto"/>
                <w:right w:val="none" w:sz="0" w:space="0" w:color="auto"/>
              </w:divBdr>
              <w:divsChild>
                <w:div w:id="1380283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5271593">
      <w:bodyDiv w:val="1"/>
      <w:marLeft w:val="0"/>
      <w:marRight w:val="0"/>
      <w:marTop w:val="0"/>
      <w:marBottom w:val="0"/>
      <w:divBdr>
        <w:top w:val="none" w:sz="0" w:space="0" w:color="auto"/>
        <w:left w:val="none" w:sz="0" w:space="0" w:color="auto"/>
        <w:bottom w:val="none" w:sz="0" w:space="0" w:color="auto"/>
        <w:right w:val="none" w:sz="0" w:space="0" w:color="auto"/>
      </w:divBdr>
      <w:divsChild>
        <w:div w:id="1609004619">
          <w:marLeft w:val="0"/>
          <w:marRight w:val="0"/>
          <w:marTop w:val="0"/>
          <w:marBottom w:val="0"/>
          <w:divBdr>
            <w:top w:val="none" w:sz="0" w:space="0" w:color="auto"/>
            <w:left w:val="none" w:sz="0" w:space="0" w:color="auto"/>
            <w:bottom w:val="none" w:sz="0" w:space="0" w:color="auto"/>
            <w:right w:val="none" w:sz="0" w:space="0" w:color="auto"/>
          </w:divBdr>
          <w:divsChild>
            <w:div w:id="1405376584">
              <w:marLeft w:val="0"/>
              <w:marRight w:val="0"/>
              <w:marTop w:val="0"/>
              <w:marBottom w:val="0"/>
              <w:divBdr>
                <w:top w:val="none" w:sz="0" w:space="0" w:color="auto"/>
                <w:left w:val="none" w:sz="0" w:space="0" w:color="auto"/>
                <w:bottom w:val="none" w:sz="0" w:space="0" w:color="auto"/>
                <w:right w:val="none" w:sz="0" w:space="0" w:color="auto"/>
              </w:divBdr>
              <w:divsChild>
                <w:div w:id="1906523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3306901">
      <w:bodyDiv w:val="1"/>
      <w:marLeft w:val="0"/>
      <w:marRight w:val="0"/>
      <w:marTop w:val="0"/>
      <w:marBottom w:val="0"/>
      <w:divBdr>
        <w:top w:val="none" w:sz="0" w:space="0" w:color="auto"/>
        <w:left w:val="none" w:sz="0" w:space="0" w:color="auto"/>
        <w:bottom w:val="none" w:sz="0" w:space="0" w:color="auto"/>
        <w:right w:val="none" w:sz="0" w:space="0" w:color="auto"/>
      </w:divBdr>
      <w:divsChild>
        <w:div w:id="1625193095">
          <w:marLeft w:val="0"/>
          <w:marRight w:val="0"/>
          <w:marTop w:val="0"/>
          <w:marBottom w:val="0"/>
          <w:divBdr>
            <w:top w:val="none" w:sz="0" w:space="0" w:color="auto"/>
            <w:left w:val="none" w:sz="0" w:space="0" w:color="auto"/>
            <w:bottom w:val="none" w:sz="0" w:space="0" w:color="auto"/>
            <w:right w:val="none" w:sz="0" w:space="0" w:color="auto"/>
          </w:divBdr>
          <w:divsChild>
            <w:div w:id="535892068">
              <w:marLeft w:val="0"/>
              <w:marRight w:val="0"/>
              <w:marTop w:val="0"/>
              <w:marBottom w:val="0"/>
              <w:divBdr>
                <w:top w:val="none" w:sz="0" w:space="0" w:color="auto"/>
                <w:left w:val="none" w:sz="0" w:space="0" w:color="auto"/>
                <w:bottom w:val="none" w:sz="0" w:space="0" w:color="auto"/>
                <w:right w:val="none" w:sz="0" w:space="0" w:color="auto"/>
              </w:divBdr>
              <w:divsChild>
                <w:div w:id="1972708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4033168">
      <w:bodyDiv w:val="1"/>
      <w:marLeft w:val="0"/>
      <w:marRight w:val="0"/>
      <w:marTop w:val="0"/>
      <w:marBottom w:val="0"/>
      <w:divBdr>
        <w:top w:val="none" w:sz="0" w:space="0" w:color="auto"/>
        <w:left w:val="none" w:sz="0" w:space="0" w:color="auto"/>
        <w:bottom w:val="none" w:sz="0" w:space="0" w:color="auto"/>
        <w:right w:val="none" w:sz="0" w:space="0" w:color="auto"/>
      </w:divBdr>
      <w:divsChild>
        <w:div w:id="313603397">
          <w:marLeft w:val="0"/>
          <w:marRight w:val="0"/>
          <w:marTop w:val="0"/>
          <w:marBottom w:val="0"/>
          <w:divBdr>
            <w:top w:val="none" w:sz="0" w:space="0" w:color="auto"/>
            <w:left w:val="none" w:sz="0" w:space="0" w:color="auto"/>
            <w:bottom w:val="none" w:sz="0" w:space="0" w:color="auto"/>
            <w:right w:val="none" w:sz="0" w:space="0" w:color="auto"/>
          </w:divBdr>
          <w:divsChild>
            <w:div w:id="203518344">
              <w:marLeft w:val="0"/>
              <w:marRight w:val="0"/>
              <w:marTop w:val="0"/>
              <w:marBottom w:val="0"/>
              <w:divBdr>
                <w:top w:val="none" w:sz="0" w:space="0" w:color="auto"/>
                <w:left w:val="none" w:sz="0" w:space="0" w:color="auto"/>
                <w:bottom w:val="none" w:sz="0" w:space="0" w:color="auto"/>
                <w:right w:val="none" w:sz="0" w:space="0" w:color="auto"/>
              </w:divBdr>
              <w:divsChild>
                <w:div w:id="1129397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5532437">
      <w:bodyDiv w:val="1"/>
      <w:marLeft w:val="0"/>
      <w:marRight w:val="0"/>
      <w:marTop w:val="0"/>
      <w:marBottom w:val="0"/>
      <w:divBdr>
        <w:top w:val="none" w:sz="0" w:space="0" w:color="auto"/>
        <w:left w:val="none" w:sz="0" w:space="0" w:color="auto"/>
        <w:bottom w:val="none" w:sz="0" w:space="0" w:color="auto"/>
        <w:right w:val="none" w:sz="0" w:space="0" w:color="auto"/>
      </w:divBdr>
    </w:div>
    <w:div w:id="1155877349">
      <w:bodyDiv w:val="1"/>
      <w:marLeft w:val="0"/>
      <w:marRight w:val="0"/>
      <w:marTop w:val="0"/>
      <w:marBottom w:val="0"/>
      <w:divBdr>
        <w:top w:val="none" w:sz="0" w:space="0" w:color="auto"/>
        <w:left w:val="none" w:sz="0" w:space="0" w:color="auto"/>
        <w:bottom w:val="none" w:sz="0" w:space="0" w:color="auto"/>
        <w:right w:val="none" w:sz="0" w:space="0" w:color="auto"/>
      </w:divBdr>
      <w:divsChild>
        <w:div w:id="580216134">
          <w:marLeft w:val="0"/>
          <w:marRight w:val="0"/>
          <w:marTop w:val="0"/>
          <w:marBottom w:val="0"/>
          <w:divBdr>
            <w:top w:val="none" w:sz="0" w:space="0" w:color="auto"/>
            <w:left w:val="none" w:sz="0" w:space="0" w:color="auto"/>
            <w:bottom w:val="none" w:sz="0" w:space="0" w:color="auto"/>
            <w:right w:val="none" w:sz="0" w:space="0" w:color="auto"/>
          </w:divBdr>
          <w:divsChild>
            <w:div w:id="1685521292">
              <w:marLeft w:val="0"/>
              <w:marRight w:val="0"/>
              <w:marTop w:val="0"/>
              <w:marBottom w:val="0"/>
              <w:divBdr>
                <w:top w:val="none" w:sz="0" w:space="0" w:color="auto"/>
                <w:left w:val="none" w:sz="0" w:space="0" w:color="auto"/>
                <w:bottom w:val="none" w:sz="0" w:space="0" w:color="auto"/>
                <w:right w:val="none" w:sz="0" w:space="0" w:color="auto"/>
              </w:divBdr>
              <w:divsChild>
                <w:div w:id="2033535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3547676">
      <w:bodyDiv w:val="1"/>
      <w:marLeft w:val="0"/>
      <w:marRight w:val="0"/>
      <w:marTop w:val="0"/>
      <w:marBottom w:val="0"/>
      <w:divBdr>
        <w:top w:val="none" w:sz="0" w:space="0" w:color="auto"/>
        <w:left w:val="none" w:sz="0" w:space="0" w:color="auto"/>
        <w:bottom w:val="none" w:sz="0" w:space="0" w:color="auto"/>
        <w:right w:val="none" w:sz="0" w:space="0" w:color="auto"/>
      </w:divBdr>
      <w:divsChild>
        <w:div w:id="1714966378">
          <w:marLeft w:val="0"/>
          <w:marRight w:val="0"/>
          <w:marTop w:val="0"/>
          <w:marBottom w:val="0"/>
          <w:divBdr>
            <w:top w:val="none" w:sz="0" w:space="0" w:color="auto"/>
            <w:left w:val="none" w:sz="0" w:space="0" w:color="auto"/>
            <w:bottom w:val="none" w:sz="0" w:space="0" w:color="auto"/>
            <w:right w:val="none" w:sz="0" w:space="0" w:color="auto"/>
          </w:divBdr>
          <w:divsChild>
            <w:div w:id="1282684094">
              <w:marLeft w:val="0"/>
              <w:marRight w:val="0"/>
              <w:marTop w:val="0"/>
              <w:marBottom w:val="0"/>
              <w:divBdr>
                <w:top w:val="none" w:sz="0" w:space="0" w:color="auto"/>
                <w:left w:val="none" w:sz="0" w:space="0" w:color="auto"/>
                <w:bottom w:val="none" w:sz="0" w:space="0" w:color="auto"/>
                <w:right w:val="none" w:sz="0" w:space="0" w:color="auto"/>
              </w:divBdr>
              <w:divsChild>
                <w:div w:id="1833256272">
                  <w:marLeft w:val="0"/>
                  <w:marRight w:val="0"/>
                  <w:marTop w:val="0"/>
                  <w:marBottom w:val="0"/>
                  <w:divBdr>
                    <w:top w:val="none" w:sz="0" w:space="0" w:color="auto"/>
                    <w:left w:val="none" w:sz="0" w:space="0" w:color="auto"/>
                    <w:bottom w:val="none" w:sz="0" w:space="0" w:color="auto"/>
                    <w:right w:val="none" w:sz="0" w:space="0" w:color="auto"/>
                  </w:divBdr>
                </w:div>
                <w:div w:id="822695077">
                  <w:marLeft w:val="0"/>
                  <w:marRight w:val="0"/>
                  <w:marTop w:val="0"/>
                  <w:marBottom w:val="0"/>
                  <w:divBdr>
                    <w:top w:val="none" w:sz="0" w:space="0" w:color="auto"/>
                    <w:left w:val="none" w:sz="0" w:space="0" w:color="auto"/>
                    <w:bottom w:val="none" w:sz="0" w:space="0" w:color="auto"/>
                    <w:right w:val="none" w:sz="0" w:space="0" w:color="auto"/>
                  </w:divBdr>
                </w:div>
                <w:div w:id="1130049734">
                  <w:marLeft w:val="0"/>
                  <w:marRight w:val="0"/>
                  <w:marTop w:val="0"/>
                  <w:marBottom w:val="0"/>
                  <w:divBdr>
                    <w:top w:val="none" w:sz="0" w:space="0" w:color="auto"/>
                    <w:left w:val="none" w:sz="0" w:space="0" w:color="auto"/>
                    <w:bottom w:val="none" w:sz="0" w:space="0" w:color="auto"/>
                    <w:right w:val="none" w:sz="0" w:space="0" w:color="auto"/>
                  </w:divBdr>
                  <w:divsChild>
                    <w:div w:id="1766489475">
                      <w:marLeft w:val="0"/>
                      <w:marRight w:val="0"/>
                      <w:marTop w:val="0"/>
                      <w:marBottom w:val="0"/>
                      <w:divBdr>
                        <w:top w:val="none" w:sz="0" w:space="0" w:color="auto"/>
                        <w:left w:val="none" w:sz="0" w:space="0" w:color="auto"/>
                        <w:bottom w:val="none" w:sz="0" w:space="0" w:color="auto"/>
                        <w:right w:val="none" w:sz="0" w:space="0" w:color="auto"/>
                      </w:divBdr>
                    </w:div>
                  </w:divsChild>
                </w:div>
                <w:div w:id="1065371797">
                  <w:marLeft w:val="0"/>
                  <w:marRight w:val="0"/>
                  <w:marTop w:val="0"/>
                  <w:marBottom w:val="0"/>
                  <w:divBdr>
                    <w:top w:val="none" w:sz="0" w:space="0" w:color="auto"/>
                    <w:left w:val="none" w:sz="0" w:space="0" w:color="auto"/>
                    <w:bottom w:val="none" w:sz="0" w:space="0" w:color="auto"/>
                    <w:right w:val="none" w:sz="0" w:space="0" w:color="auto"/>
                  </w:divBdr>
                </w:div>
                <w:div w:id="518130117">
                  <w:marLeft w:val="0"/>
                  <w:marRight w:val="0"/>
                  <w:marTop w:val="0"/>
                  <w:marBottom w:val="0"/>
                  <w:divBdr>
                    <w:top w:val="none" w:sz="0" w:space="0" w:color="auto"/>
                    <w:left w:val="none" w:sz="0" w:space="0" w:color="auto"/>
                    <w:bottom w:val="none" w:sz="0" w:space="0" w:color="auto"/>
                    <w:right w:val="none" w:sz="0" w:space="0" w:color="auto"/>
                  </w:divBdr>
                  <w:divsChild>
                    <w:div w:id="119226123">
                      <w:marLeft w:val="0"/>
                      <w:marRight w:val="0"/>
                      <w:marTop w:val="0"/>
                      <w:marBottom w:val="0"/>
                      <w:divBdr>
                        <w:top w:val="none" w:sz="0" w:space="0" w:color="auto"/>
                        <w:left w:val="none" w:sz="0" w:space="0" w:color="auto"/>
                        <w:bottom w:val="none" w:sz="0" w:space="0" w:color="auto"/>
                        <w:right w:val="none" w:sz="0" w:space="0" w:color="auto"/>
                      </w:divBdr>
                    </w:div>
                  </w:divsChild>
                </w:div>
                <w:div w:id="1438597266">
                  <w:marLeft w:val="0"/>
                  <w:marRight w:val="0"/>
                  <w:marTop w:val="0"/>
                  <w:marBottom w:val="0"/>
                  <w:divBdr>
                    <w:top w:val="none" w:sz="0" w:space="0" w:color="auto"/>
                    <w:left w:val="none" w:sz="0" w:space="0" w:color="auto"/>
                    <w:bottom w:val="none" w:sz="0" w:space="0" w:color="auto"/>
                    <w:right w:val="none" w:sz="0" w:space="0" w:color="auto"/>
                  </w:divBdr>
                </w:div>
                <w:div w:id="709651181">
                  <w:marLeft w:val="0"/>
                  <w:marRight w:val="0"/>
                  <w:marTop w:val="0"/>
                  <w:marBottom w:val="0"/>
                  <w:divBdr>
                    <w:top w:val="none" w:sz="0" w:space="0" w:color="auto"/>
                    <w:left w:val="none" w:sz="0" w:space="0" w:color="auto"/>
                    <w:bottom w:val="none" w:sz="0" w:space="0" w:color="auto"/>
                    <w:right w:val="none" w:sz="0" w:space="0" w:color="auto"/>
                  </w:divBdr>
                </w:div>
                <w:div w:id="486016882">
                  <w:marLeft w:val="0"/>
                  <w:marRight w:val="0"/>
                  <w:marTop w:val="0"/>
                  <w:marBottom w:val="0"/>
                  <w:divBdr>
                    <w:top w:val="none" w:sz="0" w:space="0" w:color="auto"/>
                    <w:left w:val="none" w:sz="0" w:space="0" w:color="auto"/>
                    <w:bottom w:val="none" w:sz="0" w:space="0" w:color="auto"/>
                    <w:right w:val="none" w:sz="0" w:space="0" w:color="auto"/>
                  </w:divBdr>
                  <w:divsChild>
                    <w:div w:id="713771848">
                      <w:marLeft w:val="0"/>
                      <w:marRight w:val="0"/>
                      <w:marTop w:val="0"/>
                      <w:marBottom w:val="0"/>
                      <w:divBdr>
                        <w:top w:val="none" w:sz="0" w:space="0" w:color="auto"/>
                        <w:left w:val="none" w:sz="0" w:space="0" w:color="auto"/>
                        <w:bottom w:val="none" w:sz="0" w:space="0" w:color="auto"/>
                        <w:right w:val="none" w:sz="0" w:space="0" w:color="auto"/>
                      </w:divBdr>
                    </w:div>
                  </w:divsChild>
                </w:div>
                <w:div w:id="1000085197">
                  <w:marLeft w:val="0"/>
                  <w:marRight w:val="0"/>
                  <w:marTop w:val="0"/>
                  <w:marBottom w:val="0"/>
                  <w:divBdr>
                    <w:top w:val="none" w:sz="0" w:space="0" w:color="auto"/>
                    <w:left w:val="none" w:sz="0" w:space="0" w:color="auto"/>
                    <w:bottom w:val="none" w:sz="0" w:space="0" w:color="auto"/>
                    <w:right w:val="none" w:sz="0" w:space="0" w:color="auto"/>
                  </w:divBdr>
                </w:div>
                <w:div w:id="889343547">
                  <w:marLeft w:val="0"/>
                  <w:marRight w:val="0"/>
                  <w:marTop w:val="0"/>
                  <w:marBottom w:val="0"/>
                  <w:divBdr>
                    <w:top w:val="none" w:sz="0" w:space="0" w:color="auto"/>
                    <w:left w:val="none" w:sz="0" w:space="0" w:color="auto"/>
                    <w:bottom w:val="none" w:sz="0" w:space="0" w:color="auto"/>
                    <w:right w:val="none" w:sz="0" w:space="0" w:color="auto"/>
                  </w:divBdr>
                  <w:divsChild>
                    <w:div w:id="1137916626">
                      <w:marLeft w:val="0"/>
                      <w:marRight w:val="0"/>
                      <w:marTop w:val="0"/>
                      <w:marBottom w:val="0"/>
                      <w:divBdr>
                        <w:top w:val="none" w:sz="0" w:space="0" w:color="auto"/>
                        <w:left w:val="none" w:sz="0" w:space="0" w:color="auto"/>
                        <w:bottom w:val="none" w:sz="0" w:space="0" w:color="auto"/>
                        <w:right w:val="none" w:sz="0" w:space="0" w:color="auto"/>
                      </w:divBdr>
                    </w:div>
                  </w:divsChild>
                </w:div>
                <w:div w:id="1432041882">
                  <w:marLeft w:val="0"/>
                  <w:marRight w:val="0"/>
                  <w:marTop w:val="0"/>
                  <w:marBottom w:val="0"/>
                  <w:divBdr>
                    <w:top w:val="none" w:sz="0" w:space="0" w:color="auto"/>
                    <w:left w:val="none" w:sz="0" w:space="0" w:color="auto"/>
                    <w:bottom w:val="none" w:sz="0" w:space="0" w:color="auto"/>
                    <w:right w:val="none" w:sz="0" w:space="0" w:color="auto"/>
                  </w:divBdr>
                </w:div>
                <w:div w:id="1929462136">
                  <w:marLeft w:val="0"/>
                  <w:marRight w:val="0"/>
                  <w:marTop w:val="0"/>
                  <w:marBottom w:val="0"/>
                  <w:divBdr>
                    <w:top w:val="none" w:sz="0" w:space="0" w:color="auto"/>
                    <w:left w:val="none" w:sz="0" w:space="0" w:color="auto"/>
                    <w:bottom w:val="none" w:sz="0" w:space="0" w:color="auto"/>
                    <w:right w:val="none" w:sz="0" w:space="0" w:color="auto"/>
                  </w:divBdr>
                </w:div>
                <w:div w:id="1227490834">
                  <w:marLeft w:val="0"/>
                  <w:marRight w:val="0"/>
                  <w:marTop w:val="0"/>
                  <w:marBottom w:val="0"/>
                  <w:divBdr>
                    <w:top w:val="none" w:sz="0" w:space="0" w:color="auto"/>
                    <w:left w:val="none" w:sz="0" w:space="0" w:color="auto"/>
                    <w:bottom w:val="none" w:sz="0" w:space="0" w:color="auto"/>
                    <w:right w:val="none" w:sz="0" w:space="0" w:color="auto"/>
                  </w:divBdr>
                  <w:divsChild>
                    <w:div w:id="639261527">
                      <w:marLeft w:val="0"/>
                      <w:marRight w:val="0"/>
                      <w:marTop w:val="0"/>
                      <w:marBottom w:val="0"/>
                      <w:divBdr>
                        <w:top w:val="none" w:sz="0" w:space="0" w:color="auto"/>
                        <w:left w:val="none" w:sz="0" w:space="0" w:color="auto"/>
                        <w:bottom w:val="none" w:sz="0" w:space="0" w:color="auto"/>
                        <w:right w:val="none" w:sz="0" w:space="0" w:color="auto"/>
                      </w:divBdr>
                    </w:div>
                  </w:divsChild>
                </w:div>
                <w:div w:id="1641417344">
                  <w:marLeft w:val="0"/>
                  <w:marRight w:val="0"/>
                  <w:marTop w:val="0"/>
                  <w:marBottom w:val="0"/>
                  <w:divBdr>
                    <w:top w:val="none" w:sz="0" w:space="0" w:color="auto"/>
                    <w:left w:val="none" w:sz="0" w:space="0" w:color="auto"/>
                    <w:bottom w:val="none" w:sz="0" w:space="0" w:color="auto"/>
                    <w:right w:val="none" w:sz="0" w:space="0" w:color="auto"/>
                  </w:divBdr>
                </w:div>
                <w:div w:id="1650746190">
                  <w:marLeft w:val="0"/>
                  <w:marRight w:val="0"/>
                  <w:marTop w:val="0"/>
                  <w:marBottom w:val="0"/>
                  <w:divBdr>
                    <w:top w:val="none" w:sz="0" w:space="0" w:color="auto"/>
                    <w:left w:val="none" w:sz="0" w:space="0" w:color="auto"/>
                    <w:bottom w:val="none" w:sz="0" w:space="0" w:color="auto"/>
                    <w:right w:val="none" w:sz="0" w:space="0" w:color="auto"/>
                  </w:divBdr>
                  <w:divsChild>
                    <w:div w:id="1565291170">
                      <w:marLeft w:val="0"/>
                      <w:marRight w:val="0"/>
                      <w:marTop w:val="0"/>
                      <w:marBottom w:val="0"/>
                      <w:divBdr>
                        <w:top w:val="none" w:sz="0" w:space="0" w:color="auto"/>
                        <w:left w:val="none" w:sz="0" w:space="0" w:color="auto"/>
                        <w:bottom w:val="none" w:sz="0" w:space="0" w:color="auto"/>
                        <w:right w:val="none" w:sz="0" w:space="0" w:color="auto"/>
                      </w:divBdr>
                    </w:div>
                  </w:divsChild>
                </w:div>
                <w:div w:id="1314484908">
                  <w:marLeft w:val="0"/>
                  <w:marRight w:val="0"/>
                  <w:marTop w:val="0"/>
                  <w:marBottom w:val="0"/>
                  <w:divBdr>
                    <w:top w:val="none" w:sz="0" w:space="0" w:color="auto"/>
                    <w:left w:val="none" w:sz="0" w:space="0" w:color="auto"/>
                    <w:bottom w:val="none" w:sz="0" w:space="0" w:color="auto"/>
                    <w:right w:val="none" w:sz="0" w:space="0" w:color="auto"/>
                  </w:divBdr>
                </w:div>
                <w:div w:id="1455520261">
                  <w:marLeft w:val="0"/>
                  <w:marRight w:val="0"/>
                  <w:marTop w:val="0"/>
                  <w:marBottom w:val="0"/>
                  <w:divBdr>
                    <w:top w:val="none" w:sz="0" w:space="0" w:color="auto"/>
                    <w:left w:val="none" w:sz="0" w:space="0" w:color="auto"/>
                    <w:bottom w:val="none" w:sz="0" w:space="0" w:color="auto"/>
                    <w:right w:val="none" w:sz="0" w:space="0" w:color="auto"/>
                  </w:divBdr>
                </w:div>
                <w:div w:id="1489983170">
                  <w:marLeft w:val="0"/>
                  <w:marRight w:val="0"/>
                  <w:marTop w:val="0"/>
                  <w:marBottom w:val="0"/>
                  <w:divBdr>
                    <w:top w:val="none" w:sz="0" w:space="0" w:color="auto"/>
                    <w:left w:val="none" w:sz="0" w:space="0" w:color="auto"/>
                    <w:bottom w:val="none" w:sz="0" w:space="0" w:color="auto"/>
                    <w:right w:val="none" w:sz="0" w:space="0" w:color="auto"/>
                  </w:divBdr>
                  <w:divsChild>
                    <w:div w:id="1107502008">
                      <w:marLeft w:val="0"/>
                      <w:marRight w:val="0"/>
                      <w:marTop w:val="0"/>
                      <w:marBottom w:val="0"/>
                      <w:divBdr>
                        <w:top w:val="none" w:sz="0" w:space="0" w:color="auto"/>
                        <w:left w:val="none" w:sz="0" w:space="0" w:color="auto"/>
                        <w:bottom w:val="none" w:sz="0" w:space="0" w:color="auto"/>
                        <w:right w:val="none" w:sz="0" w:space="0" w:color="auto"/>
                      </w:divBdr>
                    </w:div>
                  </w:divsChild>
                </w:div>
                <w:div w:id="78067336">
                  <w:marLeft w:val="0"/>
                  <w:marRight w:val="0"/>
                  <w:marTop w:val="0"/>
                  <w:marBottom w:val="0"/>
                  <w:divBdr>
                    <w:top w:val="none" w:sz="0" w:space="0" w:color="auto"/>
                    <w:left w:val="none" w:sz="0" w:space="0" w:color="auto"/>
                    <w:bottom w:val="none" w:sz="0" w:space="0" w:color="auto"/>
                    <w:right w:val="none" w:sz="0" w:space="0" w:color="auto"/>
                  </w:divBdr>
                </w:div>
                <w:div w:id="981693114">
                  <w:marLeft w:val="0"/>
                  <w:marRight w:val="0"/>
                  <w:marTop w:val="0"/>
                  <w:marBottom w:val="0"/>
                  <w:divBdr>
                    <w:top w:val="none" w:sz="0" w:space="0" w:color="auto"/>
                    <w:left w:val="none" w:sz="0" w:space="0" w:color="auto"/>
                    <w:bottom w:val="none" w:sz="0" w:space="0" w:color="auto"/>
                    <w:right w:val="none" w:sz="0" w:space="0" w:color="auto"/>
                  </w:divBdr>
                  <w:divsChild>
                    <w:div w:id="385764392">
                      <w:marLeft w:val="0"/>
                      <w:marRight w:val="0"/>
                      <w:marTop w:val="0"/>
                      <w:marBottom w:val="0"/>
                      <w:divBdr>
                        <w:top w:val="none" w:sz="0" w:space="0" w:color="auto"/>
                        <w:left w:val="none" w:sz="0" w:space="0" w:color="auto"/>
                        <w:bottom w:val="none" w:sz="0" w:space="0" w:color="auto"/>
                        <w:right w:val="none" w:sz="0" w:space="0" w:color="auto"/>
                      </w:divBdr>
                    </w:div>
                  </w:divsChild>
                </w:div>
                <w:div w:id="2111661258">
                  <w:marLeft w:val="0"/>
                  <w:marRight w:val="0"/>
                  <w:marTop w:val="0"/>
                  <w:marBottom w:val="0"/>
                  <w:divBdr>
                    <w:top w:val="none" w:sz="0" w:space="0" w:color="auto"/>
                    <w:left w:val="none" w:sz="0" w:space="0" w:color="auto"/>
                    <w:bottom w:val="none" w:sz="0" w:space="0" w:color="auto"/>
                    <w:right w:val="none" w:sz="0" w:space="0" w:color="auto"/>
                  </w:divBdr>
                </w:div>
                <w:div w:id="794058706">
                  <w:marLeft w:val="0"/>
                  <w:marRight w:val="0"/>
                  <w:marTop w:val="0"/>
                  <w:marBottom w:val="0"/>
                  <w:divBdr>
                    <w:top w:val="none" w:sz="0" w:space="0" w:color="auto"/>
                    <w:left w:val="none" w:sz="0" w:space="0" w:color="auto"/>
                    <w:bottom w:val="none" w:sz="0" w:space="0" w:color="auto"/>
                    <w:right w:val="none" w:sz="0" w:space="0" w:color="auto"/>
                  </w:divBdr>
                </w:div>
                <w:div w:id="1638606839">
                  <w:marLeft w:val="0"/>
                  <w:marRight w:val="0"/>
                  <w:marTop w:val="0"/>
                  <w:marBottom w:val="0"/>
                  <w:divBdr>
                    <w:top w:val="none" w:sz="0" w:space="0" w:color="auto"/>
                    <w:left w:val="none" w:sz="0" w:space="0" w:color="auto"/>
                    <w:bottom w:val="none" w:sz="0" w:space="0" w:color="auto"/>
                    <w:right w:val="none" w:sz="0" w:space="0" w:color="auto"/>
                  </w:divBdr>
                  <w:divsChild>
                    <w:div w:id="543755000">
                      <w:marLeft w:val="0"/>
                      <w:marRight w:val="0"/>
                      <w:marTop w:val="0"/>
                      <w:marBottom w:val="0"/>
                      <w:divBdr>
                        <w:top w:val="none" w:sz="0" w:space="0" w:color="auto"/>
                        <w:left w:val="none" w:sz="0" w:space="0" w:color="auto"/>
                        <w:bottom w:val="none" w:sz="0" w:space="0" w:color="auto"/>
                        <w:right w:val="none" w:sz="0" w:space="0" w:color="auto"/>
                      </w:divBdr>
                    </w:div>
                  </w:divsChild>
                </w:div>
                <w:div w:id="1114255804">
                  <w:marLeft w:val="0"/>
                  <w:marRight w:val="0"/>
                  <w:marTop w:val="0"/>
                  <w:marBottom w:val="0"/>
                  <w:divBdr>
                    <w:top w:val="none" w:sz="0" w:space="0" w:color="auto"/>
                    <w:left w:val="none" w:sz="0" w:space="0" w:color="auto"/>
                    <w:bottom w:val="none" w:sz="0" w:space="0" w:color="auto"/>
                    <w:right w:val="none" w:sz="0" w:space="0" w:color="auto"/>
                  </w:divBdr>
                </w:div>
                <w:div w:id="288439819">
                  <w:marLeft w:val="0"/>
                  <w:marRight w:val="0"/>
                  <w:marTop w:val="0"/>
                  <w:marBottom w:val="0"/>
                  <w:divBdr>
                    <w:top w:val="none" w:sz="0" w:space="0" w:color="auto"/>
                    <w:left w:val="none" w:sz="0" w:space="0" w:color="auto"/>
                    <w:bottom w:val="none" w:sz="0" w:space="0" w:color="auto"/>
                    <w:right w:val="none" w:sz="0" w:space="0" w:color="auto"/>
                  </w:divBdr>
                  <w:divsChild>
                    <w:div w:id="2049550">
                      <w:marLeft w:val="0"/>
                      <w:marRight w:val="0"/>
                      <w:marTop w:val="0"/>
                      <w:marBottom w:val="0"/>
                      <w:divBdr>
                        <w:top w:val="none" w:sz="0" w:space="0" w:color="auto"/>
                        <w:left w:val="none" w:sz="0" w:space="0" w:color="auto"/>
                        <w:bottom w:val="none" w:sz="0" w:space="0" w:color="auto"/>
                        <w:right w:val="none" w:sz="0" w:space="0" w:color="auto"/>
                      </w:divBdr>
                    </w:div>
                  </w:divsChild>
                </w:div>
                <w:div w:id="1467622890">
                  <w:marLeft w:val="0"/>
                  <w:marRight w:val="0"/>
                  <w:marTop w:val="0"/>
                  <w:marBottom w:val="0"/>
                  <w:divBdr>
                    <w:top w:val="none" w:sz="0" w:space="0" w:color="auto"/>
                    <w:left w:val="none" w:sz="0" w:space="0" w:color="auto"/>
                    <w:bottom w:val="none" w:sz="0" w:space="0" w:color="auto"/>
                    <w:right w:val="none" w:sz="0" w:space="0" w:color="auto"/>
                  </w:divBdr>
                </w:div>
                <w:div w:id="357200648">
                  <w:marLeft w:val="0"/>
                  <w:marRight w:val="0"/>
                  <w:marTop w:val="0"/>
                  <w:marBottom w:val="0"/>
                  <w:divBdr>
                    <w:top w:val="none" w:sz="0" w:space="0" w:color="auto"/>
                    <w:left w:val="none" w:sz="0" w:space="0" w:color="auto"/>
                    <w:bottom w:val="none" w:sz="0" w:space="0" w:color="auto"/>
                    <w:right w:val="none" w:sz="0" w:space="0" w:color="auto"/>
                  </w:divBdr>
                </w:div>
                <w:div w:id="1880124441">
                  <w:marLeft w:val="0"/>
                  <w:marRight w:val="0"/>
                  <w:marTop w:val="0"/>
                  <w:marBottom w:val="0"/>
                  <w:divBdr>
                    <w:top w:val="none" w:sz="0" w:space="0" w:color="auto"/>
                    <w:left w:val="none" w:sz="0" w:space="0" w:color="auto"/>
                    <w:bottom w:val="none" w:sz="0" w:space="0" w:color="auto"/>
                    <w:right w:val="none" w:sz="0" w:space="0" w:color="auto"/>
                  </w:divBdr>
                  <w:divsChild>
                    <w:div w:id="624048719">
                      <w:marLeft w:val="0"/>
                      <w:marRight w:val="0"/>
                      <w:marTop w:val="0"/>
                      <w:marBottom w:val="0"/>
                      <w:divBdr>
                        <w:top w:val="none" w:sz="0" w:space="0" w:color="auto"/>
                        <w:left w:val="none" w:sz="0" w:space="0" w:color="auto"/>
                        <w:bottom w:val="none" w:sz="0" w:space="0" w:color="auto"/>
                        <w:right w:val="none" w:sz="0" w:space="0" w:color="auto"/>
                      </w:divBdr>
                    </w:div>
                  </w:divsChild>
                </w:div>
                <w:div w:id="428741405">
                  <w:marLeft w:val="0"/>
                  <w:marRight w:val="0"/>
                  <w:marTop w:val="0"/>
                  <w:marBottom w:val="0"/>
                  <w:divBdr>
                    <w:top w:val="none" w:sz="0" w:space="0" w:color="auto"/>
                    <w:left w:val="none" w:sz="0" w:space="0" w:color="auto"/>
                    <w:bottom w:val="none" w:sz="0" w:space="0" w:color="auto"/>
                    <w:right w:val="none" w:sz="0" w:space="0" w:color="auto"/>
                  </w:divBdr>
                </w:div>
                <w:div w:id="668824855">
                  <w:marLeft w:val="0"/>
                  <w:marRight w:val="0"/>
                  <w:marTop w:val="0"/>
                  <w:marBottom w:val="0"/>
                  <w:divBdr>
                    <w:top w:val="none" w:sz="0" w:space="0" w:color="auto"/>
                    <w:left w:val="none" w:sz="0" w:space="0" w:color="auto"/>
                    <w:bottom w:val="none" w:sz="0" w:space="0" w:color="auto"/>
                    <w:right w:val="none" w:sz="0" w:space="0" w:color="auto"/>
                  </w:divBdr>
                  <w:divsChild>
                    <w:div w:id="976028953">
                      <w:marLeft w:val="0"/>
                      <w:marRight w:val="0"/>
                      <w:marTop w:val="0"/>
                      <w:marBottom w:val="0"/>
                      <w:divBdr>
                        <w:top w:val="none" w:sz="0" w:space="0" w:color="auto"/>
                        <w:left w:val="none" w:sz="0" w:space="0" w:color="auto"/>
                        <w:bottom w:val="none" w:sz="0" w:space="0" w:color="auto"/>
                        <w:right w:val="none" w:sz="0" w:space="0" w:color="auto"/>
                      </w:divBdr>
                    </w:div>
                  </w:divsChild>
                </w:div>
                <w:div w:id="333186659">
                  <w:marLeft w:val="0"/>
                  <w:marRight w:val="0"/>
                  <w:marTop w:val="0"/>
                  <w:marBottom w:val="0"/>
                  <w:divBdr>
                    <w:top w:val="none" w:sz="0" w:space="0" w:color="auto"/>
                    <w:left w:val="none" w:sz="0" w:space="0" w:color="auto"/>
                    <w:bottom w:val="none" w:sz="0" w:space="0" w:color="auto"/>
                    <w:right w:val="none" w:sz="0" w:space="0" w:color="auto"/>
                  </w:divBdr>
                </w:div>
                <w:div w:id="481627469">
                  <w:marLeft w:val="0"/>
                  <w:marRight w:val="0"/>
                  <w:marTop w:val="0"/>
                  <w:marBottom w:val="0"/>
                  <w:divBdr>
                    <w:top w:val="none" w:sz="0" w:space="0" w:color="auto"/>
                    <w:left w:val="none" w:sz="0" w:space="0" w:color="auto"/>
                    <w:bottom w:val="none" w:sz="0" w:space="0" w:color="auto"/>
                    <w:right w:val="none" w:sz="0" w:space="0" w:color="auto"/>
                  </w:divBdr>
                </w:div>
                <w:div w:id="1596091720">
                  <w:marLeft w:val="0"/>
                  <w:marRight w:val="0"/>
                  <w:marTop w:val="0"/>
                  <w:marBottom w:val="0"/>
                  <w:divBdr>
                    <w:top w:val="none" w:sz="0" w:space="0" w:color="auto"/>
                    <w:left w:val="none" w:sz="0" w:space="0" w:color="auto"/>
                    <w:bottom w:val="none" w:sz="0" w:space="0" w:color="auto"/>
                    <w:right w:val="none" w:sz="0" w:space="0" w:color="auto"/>
                  </w:divBdr>
                  <w:divsChild>
                    <w:div w:id="1621912112">
                      <w:marLeft w:val="0"/>
                      <w:marRight w:val="0"/>
                      <w:marTop w:val="0"/>
                      <w:marBottom w:val="0"/>
                      <w:divBdr>
                        <w:top w:val="none" w:sz="0" w:space="0" w:color="auto"/>
                        <w:left w:val="none" w:sz="0" w:space="0" w:color="auto"/>
                        <w:bottom w:val="none" w:sz="0" w:space="0" w:color="auto"/>
                        <w:right w:val="none" w:sz="0" w:space="0" w:color="auto"/>
                      </w:divBdr>
                    </w:div>
                  </w:divsChild>
                </w:div>
                <w:div w:id="164783381">
                  <w:marLeft w:val="0"/>
                  <w:marRight w:val="0"/>
                  <w:marTop w:val="0"/>
                  <w:marBottom w:val="0"/>
                  <w:divBdr>
                    <w:top w:val="none" w:sz="0" w:space="0" w:color="auto"/>
                    <w:left w:val="none" w:sz="0" w:space="0" w:color="auto"/>
                    <w:bottom w:val="none" w:sz="0" w:space="0" w:color="auto"/>
                    <w:right w:val="none" w:sz="0" w:space="0" w:color="auto"/>
                  </w:divBdr>
                </w:div>
                <w:div w:id="226300954">
                  <w:marLeft w:val="0"/>
                  <w:marRight w:val="0"/>
                  <w:marTop w:val="0"/>
                  <w:marBottom w:val="0"/>
                  <w:divBdr>
                    <w:top w:val="none" w:sz="0" w:space="0" w:color="auto"/>
                    <w:left w:val="none" w:sz="0" w:space="0" w:color="auto"/>
                    <w:bottom w:val="none" w:sz="0" w:space="0" w:color="auto"/>
                    <w:right w:val="none" w:sz="0" w:space="0" w:color="auto"/>
                  </w:divBdr>
                  <w:divsChild>
                    <w:div w:id="1926769410">
                      <w:marLeft w:val="0"/>
                      <w:marRight w:val="0"/>
                      <w:marTop w:val="0"/>
                      <w:marBottom w:val="0"/>
                      <w:divBdr>
                        <w:top w:val="none" w:sz="0" w:space="0" w:color="auto"/>
                        <w:left w:val="none" w:sz="0" w:space="0" w:color="auto"/>
                        <w:bottom w:val="none" w:sz="0" w:space="0" w:color="auto"/>
                        <w:right w:val="none" w:sz="0" w:space="0" w:color="auto"/>
                      </w:divBdr>
                    </w:div>
                  </w:divsChild>
                </w:div>
                <w:div w:id="1081022406">
                  <w:marLeft w:val="0"/>
                  <w:marRight w:val="0"/>
                  <w:marTop w:val="0"/>
                  <w:marBottom w:val="0"/>
                  <w:divBdr>
                    <w:top w:val="none" w:sz="0" w:space="0" w:color="auto"/>
                    <w:left w:val="none" w:sz="0" w:space="0" w:color="auto"/>
                    <w:bottom w:val="none" w:sz="0" w:space="0" w:color="auto"/>
                    <w:right w:val="none" w:sz="0" w:space="0" w:color="auto"/>
                  </w:divBdr>
                </w:div>
                <w:div w:id="544561123">
                  <w:marLeft w:val="0"/>
                  <w:marRight w:val="0"/>
                  <w:marTop w:val="0"/>
                  <w:marBottom w:val="0"/>
                  <w:divBdr>
                    <w:top w:val="none" w:sz="0" w:space="0" w:color="auto"/>
                    <w:left w:val="none" w:sz="0" w:space="0" w:color="auto"/>
                    <w:bottom w:val="none" w:sz="0" w:space="0" w:color="auto"/>
                    <w:right w:val="none" w:sz="0" w:space="0" w:color="auto"/>
                  </w:divBdr>
                </w:div>
                <w:div w:id="413553791">
                  <w:marLeft w:val="0"/>
                  <w:marRight w:val="0"/>
                  <w:marTop w:val="0"/>
                  <w:marBottom w:val="0"/>
                  <w:divBdr>
                    <w:top w:val="none" w:sz="0" w:space="0" w:color="auto"/>
                    <w:left w:val="none" w:sz="0" w:space="0" w:color="auto"/>
                    <w:bottom w:val="none" w:sz="0" w:space="0" w:color="auto"/>
                    <w:right w:val="none" w:sz="0" w:space="0" w:color="auto"/>
                  </w:divBdr>
                  <w:divsChild>
                    <w:div w:id="1037268777">
                      <w:marLeft w:val="0"/>
                      <w:marRight w:val="0"/>
                      <w:marTop w:val="0"/>
                      <w:marBottom w:val="0"/>
                      <w:divBdr>
                        <w:top w:val="none" w:sz="0" w:space="0" w:color="auto"/>
                        <w:left w:val="none" w:sz="0" w:space="0" w:color="auto"/>
                        <w:bottom w:val="none" w:sz="0" w:space="0" w:color="auto"/>
                        <w:right w:val="none" w:sz="0" w:space="0" w:color="auto"/>
                      </w:divBdr>
                    </w:div>
                  </w:divsChild>
                </w:div>
                <w:div w:id="917249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5734667">
      <w:bodyDiv w:val="1"/>
      <w:marLeft w:val="0"/>
      <w:marRight w:val="0"/>
      <w:marTop w:val="0"/>
      <w:marBottom w:val="0"/>
      <w:divBdr>
        <w:top w:val="none" w:sz="0" w:space="0" w:color="auto"/>
        <w:left w:val="none" w:sz="0" w:space="0" w:color="auto"/>
        <w:bottom w:val="none" w:sz="0" w:space="0" w:color="auto"/>
        <w:right w:val="none" w:sz="0" w:space="0" w:color="auto"/>
      </w:divBdr>
      <w:divsChild>
        <w:div w:id="2134057014">
          <w:marLeft w:val="0"/>
          <w:marRight w:val="0"/>
          <w:marTop w:val="0"/>
          <w:marBottom w:val="0"/>
          <w:divBdr>
            <w:top w:val="none" w:sz="0" w:space="0" w:color="auto"/>
            <w:left w:val="none" w:sz="0" w:space="0" w:color="auto"/>
            <w:bottom w:val="none" w:sz="0" w:space="0" w:color="auto"/>
            <w:right w:val="none" w:sz="0" w:space="0" w:color="auto"/>
          </w:divBdr>
          <w:divsChild>
            <w:div w:id="259606383">
              <w:marLeft w:val="0"/>
              <w:marRight w:val="0"/>
              <w:marTop w:val="0"/>
              <w:marBottom w:val="0"/>
              <w:divBdr>
                <w:top w:val="none" w:sz="0" w:space="0" w:color="auto"/>
                <w:left w:val="none" w:sz="0" w:space="0" w:color="auto"/>
                <w:bottom w:val="none" w:sz="0" w:space="0" w:color="auto"/>
                <w:right w:val="none" w:sz="0" w:space="0" w:color="auto"/>
              </w:divBdr>
              <w:divsChild>
                <w:div w:id="1869683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6892745">
      <w:bodyDiv w:val="1"/>
      <w:marLeft w:val="0"/>
      <w:marRight w:val="0"/>
      <w:marTop w:val="0"/>
      <w:marBottom w:val="0"/>
      <w:divBdr>
        <w:top w:val="none" w:sz="0" w:space="0" w:color="auto"/>
        <w:left w:val="none" w:sz="0" w:space="0" w:color="auto"/>
        <w:bottom w:val="none" w:sz="0" w:space="0" w:color="auto"/>
        <w:right w:val="none" w:sz="0" w:space="0" w:color="auto"/>
      </w:divBdr>
      <w:divsChild>
        <w:div w:id="763192155">
          <w:marLeft w:val="0"/>
          <w:marRight w:val="0"/>
          <w:marTop w:val="0"/>
          <w:marBottom w:val="0"/>
          <w:divBdr>
            <w:top w:val="none" w:sz="0" w:space="0" w:color="auto"/>
            <w:left w:val="none" w:sz="0" w:space="0" w:color="auto"/>
            <w:bottom w:val="none" w:sz="0" w:space="0" w:color="auto"/>
            <w:right w:val="none" w:sz="0" w:space="0" w:color="auto"/>
          </w:divBdr>
          <w:divsChild>
            <w:div w:id="1398431355">
              <w:marLeft w:val="0"/>
              <w:marRight w:val="0"/>
              <w:marTop w:val="0"/>
              <w:marBottom w:val="0"/>
              <w:divBdr>
                <w:top w:val="none" w:sz="0" w:space="0" w:color="auto"/>
                <w:left w:val="none" w:sz="0" w:space="0" w:color="auto"/>
                <w:bottom w:val="none" w:sz="0" w:space="0" w:color="auto"/>
                <w:right w:val="none" w:sz="0" w:space="0" w:color="auto"/>
              </w:divBdr>
              <w:divsChild>
                <w:div w:id="1904564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4368772">
      <w:bodyDiv w:val="1"/>
      <w:marLeft w:val="0"/>
      <w:marRight w:val="0"/>
      <w:marTop w:val="0"/>
      <w:marBottom w:val="0"/>
      <w:divBdr>
        <w:top w:val="none" w:sz="0" w:space="0" w:color="auto"/>
        <w:left w:val="none" w:sz="0" w:space="0" w:color="auto"/>
        <w:bottom w:val="none" w:sz="0" w:space="0" w:color="auto"/>
        <w:right w:val="none" w:sz="0" w:space="0" w:color="auto"/>
      </w:divBdr>
      <w:divsChild>
        <w:div w:id="2093505424">
          <w:marLeft w:val="0"/>
          <w:marRight w:val="0"/>
          <w:marTop w:val="0"/>
          <w:marBottom w:val="0"/>
          <w:divBdr>
            <w:top w:val="none" w:sz="0" w:space="0" w:color="auto"/>
            <w:left w:val="none" w:sz="0" w:space="0" w:color="auto"/>
            <w:bottom w:val="none" w:sz="0" w:space="0" w:color="auto"/>
            <w:right w:val="none" w:sz="0" w:space="0" w:color="auto"/>
          </w:divBdr>
          <w:divsChild>
            <w:div w:id="495343695">
              <w:marLeft w:val="0"/>
              <w:marRight w:val="0"/>
              <w:marTop w:val="0"/>
              <w:marBottom w:val="0"/>
              <w:divBdr>
                <w:top w:val="none" w:sz="0" w:space="0" w:color="auto"/>
                <w:left w:val="none" w:sz="0" w:space="0" w:color="auto"/>
                <w:bottom w:val="none" w:sz="0" w:space="0" w:color="auto"/>
                <w:right w:val="none" w:sz="0" w:space="0" w:color="auto"/>
              </w:divBdr>
              <w:divsChild>
                <w:div w:id="1068965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9493473">
      <w:bodyDiv w:val="1"/>
      <w:marLeft w:val="0"/>
      <w:marRight w:val="0"/>
      <w:marTop w:val="0"/>
      <w:marBottom w:val="0"/>
      <w:divBdr>
        <w:top w:val="none" w:sz="0" w:space="0" w:color="auto"/>
        <w:left w:val="none" w:sz="0" w:space="0" w:color="auto"/>
        <w:bottom w:val="none" w:sz="0" w:space="0" w:color="auto"/>
        <w:right w:val="none" w:sz="0" w:space="0" w:color="auto"/>
      </w:divBdr>
      <w:divsChild>
        <w:div w:id="1331446260">
          <w:marLeft w:val="0"/>
          <w:marRight w:val="0"/>
          <w:marTop w:val="0"/>
          <w:marBottom w:val="0"/>
          <w:divBdr>
            <w:top w:val="none" w:sz="0" w:space="0" w:color="auto"/>
            <w:left w:val="none" w:sz="0" w:space="0" w:color="auto"/>
            <w:bottom w:val="none" w:sz="0" w:space="0" w:color="auto"/>
            <w:right w:val="none" w:sz="0" w:space="0" w:color="auto"/>
          </w:divBdr>
          <w:divsChild>
            <w:div w:id="2015643225">
              <w:marLeft w:val="0"/>
              <w:marRight w:val="0"/>
              <w:marTop w:val="0"/>
              <w:marBottom w:val="0"/>
              <w:divBdr>
                <w:top w:val="none" w:sz="0" w:space="0" w:color="auto"/>
                <w:left w:val="none" w:sz="0" w:space="0" w:color="auto"/>
                <w:bottom w:val="none" w:sz="0" w:space="0" w:color="auto"/>
                <w:right w:val="none" w:sz="0" w:space="0" w:color="auto"/>
              </w:divBdr>
              <w:divsChild>
                <w:div w:id="1451704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4172267">
      <w:bodyDiv w:val="1"/>
      <w:marLeft w:val="0"/>
      <w:marRight w:val="0"/>
      <w:marTop w:val="0"/>
      <w:marBottom w:val="0"/>
      <w:divBdr>
        <w:top w:val="none" w:sz="0" w:space="0" w:color="auto"/>
        <w:left w:val="none" w:sz="0" w:space="0" w:color="auto"/>
        <w:bottom w:val="none" w:sz="0" w:space="0" w:color="auto"/>
        <w:right w:val="none" w:sz="0" w:space="0" w:color="auto"/>
      </w:divBdr>
      <w:divsChild>
        <w:div w:id="561797158">
          <w:marLeft w:val="0"/>
          <w:marRight w:val="0"/>
          <w:marTop w:val="0"/>
          <w:marBottom w:val="0"/>
          <w:divBdr>
            <w:top w:val="none" w:sz="0" w:space="0" w:color="auto"/>
            <w:left w:val="none" w:sz="0" w:space="0" w:color="auto"/>
            <w:bottom w:val="none" w:sz="0" w:space="0" w:color="auto"/>
            <w:right w:val="none" w:sz="0" w:space="0" w:color="auto"/>
          </w:divBdr>
          <w:divsChild>
            <w:div w:id="1420910656">
              <w:marLeft w:val="0"/>
              <w:marRight w:val="0"/>
              <w:marTop w:val="0"/>
              <w:marBottom w:val="0"/>
              <w:divBdr>
                <w:top w:val="none" w:sz="0" w:space="0" w:color="auto"/>
                <w:left w:val="none" w:sz="0" w:space="0" w:color="auto"/>
                <w:bottom w:val="none" w:sz="0" w:space="0" w:color="auto"/>
                <w:right w:val="none" w:sz="0" w:space="0" w:color="auto"/>
              </w:divBdr>
              <w:divsChild>
                <w:div w:id="40597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5263606">
      <w:bodyDiv w:val="1"/>
      <w:marLeft w:val="0"/>
      <w:marRight w:val="0"/>
      <w:marTop w:val="0"/>
      <w:marBottom w:val="0"/>
      <w:divBdr>
        <w:top w:val="none" w:sz="0" w:space="0" w:color="auto"/>
        <w:left w:val="none" w:sz="0" w:space="0" w:color="auto"/>
        <w:bottom w:val="none" w:sz="0" w:space="0" w:color="auto"/>
        <w:right w:val="none" w:sz="0" w:space="0" w:color="auto"/>
      </w:divBdr>
    </w:div>
    <w:div w:id="1289582833">
      <w:bodyDiv w:val="1"/>
      <w:marLeft w:val="0"/>
      <w:marRight w:val="0"/>
      <w:marTop w:val="0"/>
      <w:marBottom w:val="0"/>
      <w:divBdr>
        <w:top w:val="none" w:sz="0" w:space="0" w:color="auto"/>
        <w:left w:val="none" w:sz="0" w:space="0" w:color="auto"/>
        <w:bottom w:val="none" w:sz="0" w:space="0" w:color="auto"/>
        <w:right w:val="none" w:sz="0" w:space="0" w:color="auto"/>
      </w:divBdr>
      <w:divsChild>
        <w:div w:id="1877622226">
          <w:marLeft w:val="0"/>
          <w:marRight w:val="0"/>
          <w:marTop w:val="0"/>
          <w:marBottom w:val="0"/>
          <w:divBdr>
            <w:top w:val="none" w:sz="0" w:space="0" w:color="auto"/>
            <w:left w:val="none" w:sz="0" w:space="0" w:color="auto"/>
            <w:bottom w:val="none" w:sz="0" w:space="0" w:color="auto"/>
            <w:right w:val="none" w:sz="0" w:space="0" w:color="auto"/>
          </w:divBdr>
          <w:divsChild>
            <w:div w:id="1499419863">
              <w:marLeft w:val="0"/>
              <w:marRight w:val="0"/>
              <w:marTop w:val="0"/>
              <w:marBottom w:val="0"/>
              <w:divBdr>
                <w:top w:val="none" w:sz="0" w:space="0" w:color="auto"/>
                <w:left w:val="none" w:sz="0" w:space="0" w:color="auto"/>
                <w:bottom w:val="none" w:sz="0" w:space="0" w:color="auto"/>
                <w:right w:val="none" w:sz="0" w:space="0" w:color="auto"/>
              </w:divBdr>
              <w:divsChild>
                <w:div w:id="1628311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3196170">
      <w:bodyDiv w:val="1"/>
      <w:marLeft w:val="0"/>
      <w:marRight w:val="0"/>
      <w:marTop w:val="0"/>
      <w:marBottom w:val="0"/>
      <w:divBdr>
        <w:top w:val="none" w:sz="0" w:space="0" w:color="auto"/>
        <w:left w:val="none" w:sz="0" w:space="0" w:color="auto"/>
        <w:bottom w:val="none" w:sz="0" w:space="0" w:color="auto"/>
        <w:right w:val="none" w:sz="0" w:space="0" w:color="auto"/>
      </w:divBdr>
      <w:divsChild>
        <w:div w:id="273752104">
          <w:marLeft w:val="0"/>
          <w:marRight w:val="0"/>
          <w:marTop w:val="0"/>
          <w:marBottom w:val="0"/>
          <w:divBdr>
            <w:top w:val="none" w:sz="0" w:space="0" w:color="auto"/>
            <w:left w:val="none" w:sz="0" w:space="0" w:color="auto"/>
            <w:bottom w:val="none" w:sz="0" w:space="0" w:color="auto"/>
            <w:right w:val="none" w:sz="0" w:space="0" w:color="auto"/>
          </w:divBdr>
          <w:divsChild>
            <w:div w:id="1367024501">
              <w:marLeft w:val="0"/>
              <w:marRight w:val="0"/>
              <w:marTop w:val="0"/>
              <w:marBottom w:val="0"/>
              <w:divBdr>
                <w:top w:val="none" w:sz="0" w:space="0" w:color="auto"/>
                <w:left w:val="none" w:sz="0" w:space="0" w:color="auto"/>
                <w:bottom w:val="none" w:sz="0" w:space="0" w:color="auto"/>
                <w:right w:val="none" w:sz="0" w:space="0" w:color="auto"/>
              </w:divBdr>
              <w:divsChild>
                <w:div w:id="357632973">
                  <w:marLeft w:val="0"/>
                  <w:marRight w:val="0"/>
                  <w:marTop w:val="0"/>
                  <w:marBottom w:val="0"/>
                  <w:divBdr>
                    <w:top w:val="none" w:sz="0" w:space="0" w:color="auto"/>
                    <w:left w:val="none" w:sz="0" w:space="0" w:color="auto"/>
                    <w:bottom w:val="none" w:sz="0" w:space="0" w:color="auto"/>
                    <w:right w:val="none" w:sz="0" w:space="0" w:color="auto"/>
                  </w:divBdr>
                </w:div>
              </w:divsChild>
            </w:div>
            <w:div w:id="806119937">
              <w:marLeft w:val="0"/>
              <w:marRight w:val="0"/>
              <w:marTop w:val="0"/>
              <w:marBottom w:val="0"/>
              <w:divBdr>
                <w:top w:val="none" w:sz="0" w:space="0" w:color="auto"/>
                <w:left w:val="none" w:sz="0" w:space="0" w:color="auto"/>
                <w:bottom w:val="none" w:sz="0" w:space="0" w:color="auto"/>
                <w:right w:val="none" w:sz="0" w:space="0" w:color="auto"/>
              </w:divBdr>
              <w:divsChild>
                <w:div w:id="1481575676">
                  <w:marLeft w:val="0"/>
                  <w:marRight w:val="0"/>
                  <w:marTop w:val="0"/>
                  <w:marBottom w:val="0"/>
                  <w:divBdr>
                    <w:top w:val="none" w:sz="0" w:space="0" w:color="auto"/>
                    <w:left w:val="none" w:sz="0" w:space="0" w:color="auto"/>
                    <w:bottom w:val="none" w:sz="0" w:space="0" w:color="auto"/>
                    <w:right w:val="none" w:sz="0" w:space="0" w:color="auto"/>
                  </w:divBdr>
                </w:div>
              </w:divsChild>
            </w:div>
            <w:div w:id="784731114">
              <w:marLeft w:val="0"/>
              <w:marRight w:val="0"/>
              <w:marTop w:val="0"/>
              <w:marBottom w:val="0"/>
              <w:divBdr>
                <w:top w:val="none" w:sz="0" w:space="0" w:color="auto"/>
                <w:left w:val="none" w:sz="0" w:space="0" w:color="auto"/>
                <w:bottom w:val="none" w:sz="0" w:space="0" w:color="auto"/>
                <w:right w:val="none" w:sz="0" w:space="0" w:color="auto"/>
              </w:divBdr>
              <w:divsChild>
                <w:div w:id="1574778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5805203">
          <w:marLeft w:val="0"/>
          <w:marRight w:val="0"/>
          <w:marTop w:val="0"/>
          <w:marBottom w:val="0"/>
          <w:divBdr>
            <w:top w:val="none" w:sz="0" w:space="0" w:color="auto"/>
            <w:left w:val="none" w:sz="0" w:space="0" w:color="auto"/>
            <w:bottom w:val="none" w:sz="0" w:space="0" w:color="auto"/>
            <w:right w:val="none" w:sz="0" w:space="0" w:color="auto"/>
          </w:divBdr>
          <w:divsChild>
            <w:div w:id="1947157267">
              <w:marLeft w:val="0"/>
              <w:marRight w:val="0"/>
              <w:marTop w:val="0"/>
              <w:marBottom w:val="0"/>
              <w:divBdr>
                <w:top w:val="none" w:sz="0" w:space="0" w:color="auto"/>
                <w:left w:val="none" w:sz="0" w:space="0" w:color="auto"/>
                <w:bottom w:val="none" w:sz="0" w:space="0" w:color="auto"/>
                <w:right w:val="none" w:sz="0" w:space="0" w:color="auto"/>
              </w:divBdr>
              <w:divsChild>
                <w:div w:id="1114908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6666541">
      <w:bodyDiv w:val="1"/>
      <w:marLeft w:val="0"/>
      <w:marRight w:val="0"/>
      <w:marTop w:val="0"/>
      <w:marBottom w:val="0"/>
      <w:divBdr>
        <w:top w:val="none" w:sz="0" w:space="0" w:color="auto"/>
        <w:left w:val="none" w:sz="0" w:space="0" w:color="auto"/>
        <w:bottom w:val="none" w:sz="0" w:space="0" w:color="auto"/>
        <w:right w:val="none" w:sz="0" w:space="0" w:color="auto"/>
      </w:divBdr>
      <w:divsChild>
        <w:div w:id="1182620710">
          <w:marLeft w:val="0"/>
          <w:marRight w:val="0"/>
          <w:marTop w:val="0"/>
          <w:marBottom w:val="0"/>
          <w:divBdr>
            <w:top w:val="none" w:sz="0" w:space="0" w:color="auto"/>
            <w:left w:val="none" w:sz="0" w:space="0" w:color="auto"/>
            <w:bottom w:val="none" w:sz="0" w:space="0" w:color="auto"/>
            <w:right w:val="none" w:sz="0" w:space="0" w:color="auto"/>
          </w:divBdr>
          <w:divsChild>
            <w:div w:id="2112701366">
              <w:marLeft w:val="0"/>
              <w:marRight w:val="0"/>
              <w:marTop w:val="0"/>
              <w:marBottom w:val="0"/>
              <w:divBdr>
                <w:top w:val="none" w:sz="0" w:space="0" w:color="auto"/>
                <w:left w:val="none" w:sz="0" w:space="0" w:color="auto"/>
                <w:bottom w:val="none" w:sz="0" w:space="0" w:color="auto"/>
                <w:right w:val="none" w:sz="0" w:space="0" w:color="auto"/>
              </w:divBdr>
              <w:divsChild>
                <w:div w:id="364136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7399085">
      <w:bodyDiv w:val="1"/>
      <w:marLeft w:val="0"/>
      <w:marRight w:val="0"/>
      <w:marTop w:val="0"/>
      <w:marBottom w:val="0"/>
      <w:divBdr>
        <w:top w:val="none" w:sz="0" w:space="0" w:color="auto"/>
        <w:left w:val="none" w:sz="0" w:space="0" w:color="auto"/>
        <w:bottom w:val="none" w:sz="0" w:space="0" w:color="auto"/>
        <w:right w:val="none" w:sz="0" w:space="0" w:color="auto"/>
      </w:divBdr>
      <w:divsChild>
        <w:div w:id="1273317393">
          <w:marLeft w:val="0"/>
          <w:marRight w:val="0"/>
          <w:marTop w:val="0"/>
          <w:marBottom w:val="0"/>
          <w:divBdr>
            <w:top w:val="none" w:sz="0" w:space="0" w:color="auto"/>
            <w:left w:val="none" w:sz="0" w:space="0" w:color="auto"/>
            <w:bottom w:val="none" w:sz="0" w:space="0" w:color="auto"/>
            <w:right w:val="none" w:sz="0" w:space="0" w:color="auto"/>
          </w:divBdr>
          <w:divsChild>
            <w:div w:id="1551459690">
              <w:marLeft w:val="0"/>
              <w:marRight w:val="0"/>
              <w:marTop w:val="0"/>
              <w:marBottom w:val="0"/>
              <w:divBdr>
                <w:top w:val="none" w:sz="0" w:space="0" w:color="auto"/>
                <w:left w:val="none" w:sz="0" w:space="0" w:color="auto"/>
                <w:bottom w:val="none" w:sz="0" w:space="0" w:color="auto"/>
                <w:right w:val="none" w:sz="0" w:space="0" w:color="auto"/>
              </w:divBdr>
              <w:divsChild>
                <w:div w:id="1580603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0742332">
      <w:bodyDiv w:val="1"/>
      <w:marLeft w:val="0"/>
      <w:marRight w:val="0"/>
      <w:marTop w:val="0"/>
      <w:marBottom w:val="0"/>
      <w:divBdr>
        <w:top w:val="none" w:sz="0" w:space="0" w:color="auto"/>
        <w:left w:val="none" w:sz="0" w:space="0" w:color="auto"/>
        <w:bottom w:val="none" w:sz="0" w:space="0" w:color="auto"/>
        <w:right w:val="none" w:sz="0" w:space="0" w:color="auto"/>
      </w:divBdr>
    </w:div>
    <w:div w:id="1349259441">
      <w:bodyDiv w:val="1"/>
      <w:marLeft w:val="0"/>
      <w:marRight w:val="0"/>
      <w:marTop w:val="0"/>
      <w:marBottom w:val="0"/>
      <w:divBdr>
        <w:top w:val="none" w:sz="0" w:space="0" w:color="auto"/>
        <w:left w:val="none" w:sz="0" w:space="0" w:color="auto"/>
        <w:bottom w:val="none" w:sz="0" w:space="0" w:color="auto"/>
        <w:right w:val="none" w:sz="0" w:space="0" w:color="auto"/>
      </w:divBdr>
      <w:divsChild>
        <w:div w:id="580524416">
          <w:marLeft w:val="0"/>
          <w:marRight w:val="0"/>
          <w:marTop w:val="0"/>
          <w:marBottom w:val="0"/>
          <w:divBdr>
            <w:top w:val="none" w:sz="0" w:space="0" w:color="auto"/>
            <w:left w:val="none" w:sz="0" w:space="0" w:color="auto"/>
            <w:bottom w:val="none" w:sz="0" w:space="0" w:color="auto"/>
            <w:right w:val="none" w:sz="0" w:space="0" w:color="auto"/>
          </w:divBdr>
          <w:divsChild>
            <w:div w:id="446657865">
              <w:marLeft w:val="0"/>
              <w:marRight w:val="0"/>
              <w:marTop w:val="0"/>
              <w:marBottom w:val="0"/>
              <w:divBdr>
                <w:top w:val="none" w:sz="0" w:space="0" w:color="auto"/>
                <w:left w:val="none" w:sz="0" w:space="0" w:color="auto"/>
                <w:bottom w:val="none" w:sz="0" w:space="0" w:color="auto"/>
                <w:right w:val="none" w:sz="0" w:space="0" w:color="auto"/>
              </w:divBdr>
              <w:divsChild>
                <w:div w:id="1430811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7921422">
      <w:bodyDiv w:val="1"/>
      <w:marLeft w:val="0"/>
      <w:marRight w:val="0"/>
      <w:marTop w:val="0"/>
      <w:marBottom w:val="0"/>
      <w:divBdr>
        <w:top w:val="none" w:sz="0" w:space="0" w:color="auto"/>
        <w:left w:val="none" w:sz="0" w:space="0" w:color="auto"/>
        <w:bottom w:val="none" w:sz="0" w:space="0" w:color="auto"/>
        <w:right w:val="none" w:sz="0" w:space="0" w:color="auto"/>
      </w:divBdr>
    </w:div>
    <w:div w:id="1375930898">
      <w:bodyDiv w:val="1"/>
      <w:marLeft w:val="0"/>
      <w:marRight w:val="0"/>
      <w:marTop w:val="0"/>
      <w:marBottom w:val="0"/>
      <w:divBdr>
        <w:top w:val="none" w:sz="0" w:space="0" w:color="auto"/>
        <w:left w:val="none" w:sz="0" w:space="0" w:color="auto"/>
        <w:bottom w:val="none" w:sz="0" w:space="0" w:color="auto"/>
        <w:right w:val="none" w:sz="0" w:space="0" w:color="auto"/>
      </w:divBdr>
      <w:divsChild>
        <w:div w:id="1257978172">
          <w:marLeft w:val="0"/>
          <w:marRight w:val="0"/>
          <w:marTop w:val="0"/>
          <w:marBottom w:val="0"/>
          <w:divBdr>
            <w:top w:val="none" w:sz="0" w:space="0" w:color="auto"/>
            <w:left w:val="none" w:sz="0" w:space="0" w:color="auto"/>
            <w:bottom w:val="none" w:sz="0" w:space="0" w:color="auto"/>
            <w:right w:val="none" w:sz="0" w:space="0" w:color="auto"/>
          </w:divBdr>
          <w:divsChild>
            <w:div w:id="1397972797">
              <w:marLeft w:val="0"/>
              <w:marRight w:val="0"/>
              <w:marTop w:val="0"/>
              <w:marBottom w:val="0"/>
              <w:divBdr>
                <w:top w:val="none" w:sz="0" w:space="0" w:color="auto"/>
                <w:left w:val="none" w:sz="0" w:space="0" w:color="auto"/>
                <w:bottom w:val="none" w:sz="0" w:space="0" w:color="auto"/>
                <w:right w:val="none" w:sz="0" w:space="0" w:color="auto"/>
              </w:divBdr>
              <w:divsChild>
                <w:div w:id="1022559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1873418">
      <w:bodyDiv w:val="1"/>
      <w:marLeft w:val="0"/>
      <w:marRight w:val="0"/>
      <w:marTop w:val="0"/>
      <w:marBottom w:val="0"/>
      <w:divBdr>
        <w:top w:val="none" w:sz="0" w:space="0" w:color="auto"/>
        <w:left w:val="none" w:sz="0" w:space="0" w:color="auto"/>
        <w:bottom w:val="none" w:sz="0" w:space="0" w:color="auto"/>
        <w:right w:val="none" w:sz="0" w:space="0" w:color="auto"/>
      </w:divBdr>
      <w:divsChild>
        <w:div w:id="1626696807">
          <w:marLeft w:val="0"/>
          <w:marRight w:val="0"/>
          <w:marTop w:val="0"/>
          <w:marBottom w:val="0"/>
          <w:divBdr>
            <w:top w:val="none" w:sz="0" w:space="0" w:color="auto"/>
            <w:left w:val="none" w:sz="0" w:space="0" w:color="auto"/>
            <w:bottom w:val="none" w:sz="0" w:space="0" w:color="auto"/>
            <w:right w:val="none" w:sz="0" w:space="0" w:color="auto"/>
          </w:divBdr>
          <w:divsChild>
            <w:div w:id="481510033">
              <w:marLeft w:val="0"/>
              <w:marRight w:val="0"/>
              <w:marTop w:val="0"/>
              <w:marBottom w:val="0"/>
              <w:divBdr>
                <w:top w:val="none" w:sz="0" w:space="0" w:color="auto"/>
                <w:left w:val="none" w:sz="0" w:space="0" w:color="auto"/>
                <w:bottom w:val="none" w:sz="0" w:space="0" w:color="auto"/>
                <w:right w:val="none" w:sz="0" w:space="0" w:color="auto"/>
              </w:divBdr>
              <w:divsChild>
                <w:div w:id="293871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3651290">
      <w:bodyDiv w:val="1"/>
      <w:marLeft w:val="0"/>
      <w:marRight w:val="0"/>
      <w:marTop w:val="0"/>
      <w:marBottom w:val="0"/>
      <w:divBdr>
        <w:top w:val="none" w:sz="0" w:space="0" w:color="auto"/>
        <w:left w:val="none" w:sz="0" w:space="0" w:color="auto"/>
        <w:bottom w:val="none" w:sz="0" w:space="0" w:color="auto"/>
        <w:right w:val="none" w:sz="0" w:space="0" w:color="auto"/>
      </w:divBdr>
    </w:div>
    <w:div w:id="1450733607">
      <w:bodyDiv w:val="1"/>
      <w:marLeft w:val="0"/>
      <w:marRight w:val="0"/>
      <w:marTop w:val="0"/>
      <w:marBottom w:val="0"/>
      <w:divBdr>
        <w:top w:val="none" w:sz="0" w:space="0" w:color="auto"/>
        <w:left w:val="none" w:sz="0" w:space="0" w:color="auto"/>
        <w:bottom w:val="none" w:sz="0" w:space="0" w:color="auto"/>
        <w:right w:val="none" w:sz="0" w:space="0" w:color="auto"/>
      </w:divBdr>
      <w:divsChild>
        <w:div w:id="147332767">
          <w:marLeft w:val="0"/>
          <w:marRight w:val="0"/>
          <w:marTop w:val="0"/>
          <w:marBottom w:val="0"/>
          <w:divBdr>
            <w:top w:val="none" w:sz="0" w:space="0" w:color="auto"/>
            <w:left w:val="none" w:sz="0" w:space="0" w:color="auto"/>
            <w:bottom w:val="none" w:sz="0" w:space="0" w:color="auto"/>
            <w:right w:val="none" w:sz="0" w:space="0" w:color="auto"/>
          </w:divBdr>
          <w:divsChild>
            <w:div w:id="690109654">
              <w:marLeft w:val="0"/>
              <w:marRight w:val="0"/>
              <w:marTop w:val="0"/>
              <w:marBottom w:val="0"/>
              <w:divBdr>
                <w:top w:val="none" w:sz="0" w:space="0" w:color="auto"/>
                <w:left w:val="none" w:sz="0" w:space="0" w:color="auto"/>
                <w:bottom w:val="none" w:sz="0" w:space="0" w:color="auto"/>
                <w:right w:val="none" w:sz="0" w:space="0" w:color="auto"/>
              </w:divBdr>
              <w:divsChild>
                <w:div w:id="14310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0999933">
      <w:bodyDiv w:val="1"/>
      <w:marLeft w:val="0"/>
      <w:marRight w:val="0"/>
      <w:marTop w:val="0"/>
      <w:marBottom w:val="0"/>
      <w:divBdr>
        <w:top w:val="none" w:sz="0" w:space="0" w:color="auto"/>
        <w:left w:val="none" w:sz="0" w:space="0" w:color="auto"/>
        <w:bottom w:val="none" w:sz="0" w:space="0" w:color="auto"/>
        <w:right w:val="none" w:sz="0" w:space="0" w:color="auto"/>
      </w:divBdr>
      <w:divsChild>
        <w:div w:id="1745761433">
          <w:marLeft w:val="0"/>
          <w:marRight w:val="0"/>
          <w:marTop w:val="0"/>
          <w:marBottom w:val="0"/>
          <w:divBdr>
            <w:top w:val="none" w:sz="0" w:space="0" w:color="auto"/>
            <w:left w:val="none" w:sz="0" w:space="0" w:color="auto"/>
            <w:bottom w:val="none" w:sz="0" w:space="0" w:color="auto"/>
            <w:right w:val="none" w:sz="0" w:space="0" w:color="auto"/>
          </w:divBdr>
          <w:divsChild>
            <w:div w:id="1313832241">
              <w:marLeft w:val="0"/>
              <w:marRight w:val="0"/>
              <w:marTop w:val="0"/>
              <w:marBottom w:val="0"/>
              <w:divBdr>
                <w:top w:val="none" w:sz="0" w:space="0" w:color="auto"/>
                <w:left w:val="none" w:sz="0" w:space="0" w:color="auto"/>
                <w:bottom w:val="none" w:sz="0" w:space="0" w:color="auto"/>
                <w:right w:val="none" w:sz="0" w:space="0" w:color="auto"/>
              </w:divBdr>
              <w:divsChild>
                <w:div w:id="582615518">
                  <w:marLeft w:val="0"/>
                  <w:marRight w:val="0"/>
                  <w:marTop w:val="0"/>
                  <w:marBottom w:val="0"/>
                  <w:divBdr>
                    <w:top w:val="none" w:sz="0" w:space="0" w:color="auto"/>
                    <w:left w:val="none" w:sz="0" w:space="0" w:color="auto"/>
                    <w:bottom w:val="none" w:sz="0" w:space="0" w:color="auto"/>
                    <w:right w:val="none" w:sz="0" w:space="0" w:color="auto"/>
                  </w:divBdr>
                </w:div>
                <w:div w:id="604967103">
                  <w:marLeft w:val="0"/>
                  <w:marRight w:val="0"/>
                  <w:marTop w:val="0"/>
                  <w:marBottom w:val="0"/>
                  <w:divBdr>
                    <w:top w:val="none" w:sz="0" w:space="0" w:color="auto"/>
                    <w:left w:val="none" w:sz="0" w:space="0" w:color="auto"/>
                    <w:bottom w:val="none" w:sz="0" w:space="0" w:color="auto"/>
                    <w:right w:val="none" w:sz="0" w:space="0" w:color="auto"/>
                  </w:divBdr>
                </w:div>
                <w:div w:id="815147650">
                  <w:marLeft w:val="0"/>
                  <w:marRight w:val="0"/>
                  <w:marTop w:val="0"/>
                  <w:marBottom w:val="0"/>
                  <w:divBdr>
                    <w:top w:val="none" w:sz="0" w:space="0" w:color="auto"/>
                    <w:left w:val="none" w:sz="0" w:space="0" w:color="auto"/>
                    <w:bottom w:val="none" w:sz="0" w:space="0" w:color="auto"/>
                    <w:right w:val="none" w:sz="0" w:space="0" w:color="auto"/>
                  </w:divBdr>
                  <w:divsChild>
                    <w:div w:id="1775903874">
                      <w:marLeft w:val="0"/>
                      <w:marRight w:val="0"/>
                      <w:marTop w:val="0"/>
                      <w:marBottom w:val="0"/>
                      <w:divBdr>
                        <w:top w:val="none" w:sz="0" w:space="0" w:color="auto"/>
                        <w:left w:val="none" w:sz="0" w:space="0" w:color="auto"/>
                        <w:bottom w:val="none" w:sz="0" w:space="0" w:color="auto"/>
                        <w:right w:val="none" w:sz="0" w:space="0" w:color="auto"/>
                      </w:divBdr>
                    </w:div>
                  </w:divsChild>
                </w:div>
                <w:div w:id="1540433550">
                  <w:marLeft w:val="0"/>
                  <w:marRight w:val="0"/>
                  <w:marTop w:val="0"/>
                  <w:marBottom w:val="0"/>
                  <w:divBdr>
                    <w:top w:val="none" w:sz="0" w:space="0" w:color="auto"/>
                    <w:left w:val="none" w:sz="0" w:space="0" w:color="auto"/>
                    <w:bottom w:val="none" w:sz="0" w:space="0" w:color="auto"/>
                    <w:right w:val="none" w:sz="0" w:space="0" w:color="auto"/>
                  </w:divBdr>
                </w:div>
                <w:div w:id="887568301">
                  <w:marLeft w:val="0"/>
                  <w:marRight w:val="0"/>
                  <w:marTop w:val="0"/>
                  <w:marBottom w:val="0"/>
                  <w:divBdr>
                    <w:top w:val="none" w:sz="0" w:space="0" w:color="auto"/>
                    <w:left w:val="none" w:sz="0" w:space="0" w:color="auto"/>
                    <w:bottom w:val="none" w:sz="0" w:space="0" w:color="auto"/>
                    <w:right w:val="none" w:sz="0" w:space="0" w:color="auto"/>
                  </w:divBdr>
                  <w:divsChild>
                    <w:div w:id="378674693">
                      <w:marLeft w:val="0"/>
                      <w:marRight w:val="0"/>
                      <w:marTop w:val="0"/>
                      <w:marBottom w:val="0"/>
                      <w:divBdr>
                        <w:top w:val="none" w:sz="0" w:space="0" w:color="auto"/>
                        <w:left w:val="none" w:sz="0" w:space="0" w:color="auto"/>
                        <w:bottom w:val="none" w:sz="0" w:space="0" w:color="auto"/>
                        <w:right w:val="none" w:sz="0" w:space="0" w:color="auto"/>
                      </w:divBdr>
                    </w:div>
                  </w:divsChild>
                </w:div>
                <w:div w:id="55016164">
                  <w:marLeft w:val="0"/>
                  <w:marRight w:val="0"/>
                  <w:marTop w:val="0"/>
                  <w:marBottom w:val="0"/>
                  <w:divBdr>
                    <w:top w:val="none" w:sz="0" w:space="0" w:color="auto"/>
                    <w:left w:val="none" w:sz="0" w:space="0" w:color="auto"/>
                    <w:bottom w:val="none" w:sz="0" w:space="0" w:color="auto"/>
                    <w:right w:val="none" w:sz="0" w:space="0" w:color="auto"/>
                  </w:divBdr>
                </w:div>
                <w:div w:id="496846961">
                  <w:marLeft w:val="0"/>
                  <w:marRight w:val="0"/>
                  <w:marTop w:val="0"/>
                  <w:marBottom w:val="0"/>
                  <w:divBdr>
                    <w:top w:val="none" w:sz="0" w:space="0" w:color="auto"/>
                    <w:left w:val="none" w:sz="0" w:space="0" w:color="auto"/>
                    <w:bottom w:val="none" w:sz="0" w:space="0" w:color="auto"/>
                    <w:right w:val="none" w:sz="0" w:space="0" w:color="auto"/>
                  </w:divBdr>
                </w:div>
                <w:div w:id="312686663">
                  <w:marLeft w:val="0"/>
                  <w:marRight w:val="0"/>
                  <w:marTop w:val="0"/>
                  <w:marBottom w:val="0"/>
                  <w:divBdr>
                    <w:top w:val="none" w:sz="0" w:space="0" w:color="auto"/>
                    <w:left w:val="none" w:sz="0" w:space="0" w:color="auto"/>
                    <w:bottom w:val="none" w:sz="0" w:space="0" w:color="auto"/>
                    <w:right w:val="none" w:sz="0" w:space="0" w:color="auto"/>
                  </w:divBdr>
                  <w:divsChild>
                    <w:div w:id="838080007">
                      <w:marLeft w:val="0"/>
                      <w:marRight w:val="0"/>
                      <w:marTop w:val="0"/>
                      <w:marBottom w:val="0"/>
                      <w:divBdr>
                        <w:top w:val="none" w:sz="0" w:space="0" w:color="auto"/>
                        <w:left w:val="none" w:sz="0" w:space="0" w:color="auto"/>
                        <w:bottom w:val="none" w:sz="0" w:space="0" w:color="auto"/>
                        <w:right w:val="none" w:sz="0" w:space="0" w:color="auto"/>
                      </w:divBdr>
                    </w:div>
                  </w:divsChild>
                </w:div>
                <w:div w:id="82723693">
                  <w:marLeft w:val="0"/>
                  <w:marRight w:val="0"/>
                  <w:marTop w:val="0"/>
                  <w:marBottom w:val="0"/>
                  <w:divBdr>
                    <w:top w:val="none" w:sz="0" w:space="0" w:color="auto"/>
                    <w:left w:val="none" w:sz="0" w:space="0" w:color="auto"/>
                    <w:bottom w:val="none" w:sz="0" w:space="0" w:color="auto"/>
                    <w:right w:val="none" w:sz="0" w:space="0" w:color="auto"/>
                  </w:divBdr>
                </w:div>
                <w:div w:id="1887446181">
                  <w:marLeft w:val="0"/>
                  <w:marRight w:val="0"/>
                  <w:marTop w:val="0"/>
                  <w:marBottom w:val="0"/>
                  <w:divBdr>
                    <w:top w:val="none" w:sz="0" w:space="0" w:color="auto"/>
                    <w:left w:val="none" w:sz="0" w:space="0" w:color="auto"/>
                    <w:bottom w:val="none" w:sz="0" w:space="0" w:color="auto"/>
                    <w:right w:val="none" w:sz="0" w:space="0" w:color="auto"/>
                  </w:divBdr>
                  <w:divsChild>
                    <w:div w:id="1013069080">
                      <w:marLeft w:val="0"/>
                      <w:marRight w:val="0"/>
                      <w:marTop w:val="0"/>
                      <w:marBottom w:val="0"/>
                      <w:divBdr>
                        <w:top w:val="none" w:sz="0" w:space="0" w:color="auto"/>
                        <w:left w:val="none" w:sz="0" w:space="0" w:color="auto"/>
                        <w:bottom w:val="none" w:sz="0" w:space="0" w:color="auto"/>
                        <w:right w:val="none" w:sz="0" w:space="0" w:color="auto"/>
                      </w:divBdr>
                    </w:div>
                  </w:divsChild>
                </w:div>
                <w:div w:id="1640381903">
                  <w:marLeft w:val="0"/>
                  <w:marRight w:val="0"/>
                  <w:marTop w:val="0"/>
                  <w:marBottom w:val="0"/>
                  <w:divBdr>
                    <w:top w:val="none" w:sz="0" w:space="0" w:color="auto"/>
                    <w:left w:val="none" w:sz="0" w:space="0" w:color="auto"/>
                    <w:bottom w:val="none" w:sz="0" w:space="0" w:color="auto"/>
                    <w:right w:val="none" w:sz="0" w:space="0" w:color="auto"/>
                  </w:divBdr>
                </w:div>
                <w:div w:id="1164857173">
                  <w:marLeft w:val="0"/>
                  <w:marRight w:val="0"/>
                  <w:marTop w:val="0"/>
                  <w:marBottom w:val="0"/>
                  <w:divBdr>
                    <w:top w:val="none" w:sz="0" w:space="0" w:color="auto"/>
                    <w:left w:val="none" w:sz="0" w:space="0" w:color="auto"/>
                    <w:bottom w:val="none" w:sz="0" w:space="0" w:color="auto"/>
                    <w:right w:val="none" w:sz="0" w:space="0" w:color="auto"/>
                  </w:divBdr>
                </w:div>
                <w:div w:id="852299390">
                  <w:marLeft w:val="0"/>
                  <w:marRight w:val="0"/>
                  <w:marTop w:val="0"/>
                  <w:marBottom w:val="0"/>
                  <w:divBdr>
                    <w:top w:val="none" w:sz="0" w:space="0" w:color="auto"/>
                    <w:left w:val="none" w:sz="0" w:space="0" w:color="auto"/>
                    <w:bottom w:val="none" w:sz="0" w:space="0" w:color="auto"/>
                    <w:right w:val="none" w:sz="0" w:space="0" w:color="auto"/>
                  </w:divBdr>
                  <w:divsChild>
                    <w:div w:id="97916093">
                      <w:marLeft w:val="0"/>
                      <w:marRight w:val="0"/>
                      <w:marTop w:val="0"/>
                      <w:marBottom w:val="0"/>
                      <w:divBdr>
                        <w:top w:val="none" w:sz="0" w:space="0" w:color="auto"/>
                        <w:left w:val="none" w:sz="0" w:space="0" w:color="auto"/>
                        <w:bottom w:val="none" w:sz="0" w:space="0" w:color="auto"/>
                        <w:right w:val="none" w:sz="0" w:space="0" w:color="auto"/>
                      </w:divBdr>
                    </w:div>
                  </w:divsChild>
                </w:div>
                <w:div w:id="185021592">
                  <w:marLeft w:val="0"/>
                  <w:marRight w:val="0"/>
                  <w:marTop w:val="0"/>
                  <w:marBottom w:val="0"/>
                  <w:divBdr>
                    <w:top w:val="none" w:sz="0" w:space="0" w:color="auto"/>
                    <w:left w:val="none" w:sz="0" w:space="0" w:color="auto"/>
                    <w:bottom w:val="none" w:sz="0" w:space="0" w:color="auto"/>
                    <w:right w:val="none" w:sz="0" w:space="0" w:color="auto"/>
                  </w:divBdr>
                </w:div>
                <w:div w:id="2049793767">
                  <w:marLeft w:val="0"/>
                  <w:marRight w:val="0"/>
                  <w:marTop w:val="0"/>
                  <w:marBottom w:val="0"/>
                  <w:divBdr>
                    <w:top w:val="none" w:sz="0" w:space="0" w:color="auto"/>
                    <w:left w:val="none" w:sz="0" w:space="0" w:color="auto"/>
                    <w:bottom w:val="none" w:sz="0" w:space="0" w:color="auto"/>
                    <w:right w:val="none" w:sz="0" w:space="0" w:color="auto"/>
                  </w:divBdr>
                  <w:divsChild>
                    <w:div w:id="1384596805">
                      <w:marLeft w:val="0"/>
                      <w:marRight w:val="0"/>
                      <w:marTop w:val="0"/>
                      <w:marBottom w:val="0"/>
                      <w:divBdr>
                        <w:top w:val="none" w:sz="0" w:space="0" w:color="auto"/>
                        <w:left w:val="none" w:sz="0" w:space="0" w:color="auto"/>
                        <w:bottom w:val="none" w:sz="0" w:space="0" w:color="auto"/>
                        <w:right w:val="none" w:sz="0" w:space="0" w:color="auto"/>
                      </w:divBdr>
                    </w:div>
                  </w:divsChild>
                </w:div>
                <w:div w:id="1496067689">
                  <w:marLeft w:val="0"/>
                  <w:marRight w:val="0"/>
                  <w:marTop w:val="0"/>
                  <w:marBottom w:val="0"/>
                  <w:divBdr>
                    <w:top w:val="none" w:sz="0" w:space="0" w:color="auto"/>
                    <w:left w:val="none" w:sz="0" w:space="0" w:color="auto"/>
                    <w:bottom w:val="none" w:sz="0" w:space="0" w:color="auto"/>
                    <w:right w:val="none" w:sz="0" w:space="0" w:color="auto"/>
                  </w:divBdr>
                </w:div>
                <w:div w:id="69088024">
                  <w:marLeft w:val="0"/>
                  <w:marRight w:val="0"/>
                  <w:marTop w:val="0"/>
                  <w:marBottom w:val="0"/>
                  <w:divBdr>
                    <w:top w:val="none" w:sz="0" w:space="0" w:color="auto"/>
                    <w:left w:val="none" w:sz="0" w:space="0" w:color="auto"/>
                    <w:bottom w:val="none" w:sz="0" w:space="0" w:color="auto"/>
                    <w:right w:val="none" w:sz="0" w:space="0" w:color="auto"/>
                  </w:divBdr>
                </w:div>
                <w:div w:id="63258896">
                  <w:marLeft w:val="0"/>
                  <w:marRight w:val="0"/>
                  <w:marTop w:val="0"/>
                  <w:marBottom w:val="0"/>
                  <w:divBdr>
                    <w:top w:val="none" w:sz="0" w:space="0" w:color="auto"/>
                    <w:left w:val="none" w:sz="0" w:space="0" w:color="auto"/>
                    <w:bottom w:val="none" w:sz="0" w:space="0" w:color="auto"/>
                    <w:right w:val="none" w:sz="0" w:space="0" w:color="auto"/>
                  </w:divBdr>
                  <w:divsChild>
                    <w:div w:id="602960020">
                      <w:marLeft w:val="0"/>
                      <w:marRight w:val="0"/>
                      <w:marTop w:val="0"/>
                      <w:marBottom w:val="0"/>
                      <w:divBdr>
                        <w:top w:val="none" w:sz="0" w:space="0" w:color="auto"/>
                        <w:left w:val="none" w:sz="0" w:space="0" w:color="auto"/>
                        <w:bottom w:val="none" w:sz="0" w:space="0" w:color="auto"/>
                        <w:right w:val="none" w:sz="0" w:space="0" w:color="auto"/>
                      </w:divBdr>
                    </w:div>
                  </w:divsChild>
                </w:div>
                <w:div w:id="660161012">
                  <w:marLeft w:val="0"/>
                  <w:marRight w:val="0"/>
                  <w:marTop w:val="0"/>
                  <w:marBottom w:val="0"/>
                  <w:divBdr>
                    <w:top w:val="none" w:sz="0" w:space="0" w:color="auto"/>
                    <w:left w:val="none" w:sz="0" w:space="0" w:color="auto"/>
                    <w:bottom w:val="none" w:sz="0" w:space="0" w:color="auto"/>
                    <w:right w:val="none" w:sz="0" w:space="0" w:color="auto"/>
                  </w:divBdr>
                </w:div>
                <w:div w:id="406344573">
                  <w:marLeft w:val="0"/>
                  <w:marRight w:val="0"/>
                  <w:marTop w:val="0"/>
                  <w:marBottom w:val="0"/>
                  <w:divBdr>
                    <w:top w:val="none" w:sz="0" w:space="0" w:color="auto"/>
                    <w:left w:val="none" w:sz="0" w:space="0" w:color="auto"/>
                    <w:bottom w:val="none" w:sz="0" w:space="0" w:color="auto"/>
                    <w:right w:val="none" w:sz="0" w:space="0" w:color="auto"/>
                  </w:divBdr>
                  <w:divsChild>
                    <w:div w:id="1271621226">
                      <w:marLeft w:val="0"/>
                      <w:marRight w:val="0"/>
                      <w:marTop w:val="0"/>
                      <w:marBottom w:val="0"/>
                      <w:divBdr>
                        <w:top w:val="none" w:sz="0" w:space="0" w:color="auto"/>
                        <w:left w:val="none" w:sz="0" w:space="0" w:color="auto"/>
                        <w:bottom w:val="none" w:sz="0" w:space="0" w:color="auto"/>
                        <w:right w:val="none" w:sz="0" w:space="0" w:color="auto"/>
                      </w:divBdr>
                    </w:div>
                  </w:divsChild>
                </w:div>
                <w:div w:id="1958827810">
                  <w:marLeft w:val="0"/>
                  <w:marRight w:val="0"/>
                  <w:marTop w:val="0"/>
                  <w:marBottom w:val="0"/>
                  <w:divBdr>
                    <w:top w:val="none" w:sz="0" w:space="0" w:color="auto"/>
                    <w:left w:val="none" w:sz="0" w:space="0" w:color="auto"/>
                    <w:bottom w:val="none" w:sz="0" w:space="0" w:color="auto"/>
                    <w:right w:val="none" w:sz="0" w:space="0" w:color="auto"/>
                  </w:divBdr>
                </w:div>
                <w:div w:id="1317416493">
                  <w:marLeft w:val="0"/>
                  <w:marRight w:val="0"/>
                  <w:marTop w:val="0"/>
                  <w:marBottom w:val="0"/>
                  <w:divBdr>
                    <w:top w:val="none" w:sz="0" w:space="0" w:color="auto"/>
                    <w:left w:val="none" w:sz="0" w:space="0" w:color="auto"/>
                    <w:bottom w:val="none" w:sz="0" w:space="0" w:color="auto"/>
                    <w:right w:val="none" w:sz="0" w:space="0" w:color="auto"/>
                  </w:divBdr>
                </w:div>
                <w:div w:id="371466367">
                  <w:marLeft w:val="0"/>
                  <w:marRight w:val="0"/>
                  <w:marTop w:val="0"/>
                  <w:marBottom w:val="0"/>
                  <w:divBdr>
                    <w:top w:val="none" w:sz="0" w:space="0" w:color="auto"/>
                    <w:left w:val="none" w:sz="0" w:space="0" w:color="auto"/>
                    <w:bottom w:val="none" w:sz="0" w:space="0" w:color="auto"/>
                    <w:right w:val="none" w:sz="0" w:space="0" w:color="auto"/>
                  </w:divBdr>
                  <w:divsChild>
                    <w:div w:id="282350899">
                      <w:marLeft w:val="0"/>
                      <w:marRight w:val="0"/>
                      <w:marTop w:val="0"/>
                      <w:marBottom w:val="0"/>
                      <w:divBdr>
                        <w:top w:val="none" w:sz="0" w:space="0" w:color="auto"/>
                        <w:left w:val="none" w:sz="0" w:space="0" w:color="auto"/>
                        <w:bottom w:val="none" w:sz="0" w:space="0" w:color="auto"/>
                        <w:right w:val="none" w:sz="0" w:space="0" w:color="auto"/>
                      </w:divBdr>
                    </w:div>
                  </w:divsChild>
                </w:div>
                <w:div w:id="1240555328">
                  <w:marLeft w:val="0"/>
                  <w:marRight w:val="0"/>
                  <w:marTop w:val="0"/>
                  <w:marBottom w:val="0"/>
                  <w:divBdr>
                    <w:top w:val="none" w:sz="0" w:space="0" w:color="auto"/>
                    <w:left w:val="none" w:sz="0" w:space="0" w:color="auto"/>
                    <w:bottom w:val="none" w:sz="0" w:space="0" w:color="auto"/>
                    <w:right w:val="none" w:sz="0" w:space="0" w:color="auto"/>
                  </w:divBdr>
                </w:div>
                <w:div w:id="686636478">
                  <w:marLeft w:val="0"/>
                  <w:marRight w:val="0"/>
                  <w:marTop w:val="0"/>
                  <w:marBottom w:val="0"/>
                  <w:divBdr>
                    <w:top w:val="none" w:sz="0" w:space="0" w:color="auto"/>
                    <w:left w:val="none" w:sz="0" w:space="0" w:color="auto"/>
                    <w:bottom w:val="none" w:sz="0" w:space="0" w:color="auto"/>
                    <w:right w:val="none" w:sz="0" w:space="0" w:color="auto"/>
                  </w:divBdr>
                  <w:divsChild>
                    <w:div w:id="799688003">
                      <w:marLeft w:val="0"/>
                      <w:marRight w:val="0"/>
                      <w:marTop w:val="0"/>
                      <w:marBottom w:val="0"/>
                      <w:divBdr>
                        <w:top w:val="none" w:sz="0" w:space="0" w:color="auto"/>
                        <w:left w:val="none" w:sz="0" w:space="0" w:color="auto"/>
                        <w:bottom w:val="none" w:sz="0" w:space="0" w:color="auto"/>
                        <w:right w:val="none" w:sz="0" w:space="0" w:color="auto"/>
                      </w:divBdr>
                    </w:div>
                  </w:divsChild>
                </w:div>
                <w:div w:id="768626748">
                  <w:marLeft w:val="0"/>
                  <w:marRight w:val="0"/>
                  <w:marTop w:val="0"/>
                  <w:marBottom w:val="0"/>
                  <w:divBdr>
                    <w:top w:val="none" w:sz="0" w:space="0" w:color="auto"/>
                    <w:left w:val="none" w:sz="0" w:space="0" w:color="auto"/>
                    <w:bottom w:val="none" w:sz="0" w:space="0" w:color="auto"/>
                    <w:right w:val="none" w:sz="0" w:space="0" w:color="auto"/>
                  </w:divBdr>
                </w:div>
                <w:div w:id="774788056">
                  <w:marLeft w:val="0"/>
                  <w:marRight w:val="0"/>
                  <w:marTop w:val="0"/>
                  <w:marBottom w:val="0"/>
                  <w:divBdr>
                    <w:top w:val="none" w:sz="0" w:space="0" w:color="auto"/>
                    <w:left w:val="none" w:sz="0" w:space="0" w:color="auto"/>
                    <w:bottom w:val="none" w:sz="0" w:space="0" w:color="auto"/>
                    <w:right w:val="none" w:sz="0" w:space="0" w:color="auto"/>
                  </w:divBdr>
                </w:div>
                <w:div w:id="1541941482">
                  <w:marLeft w:val="0"/>
                  <w:marRight w:val="0"/>
                  <w:marTop w:val="0"/>
                  <w:marBottom w:val="0"/>
                  <w:divBdr>
                    <w:top w:val="none" w:sz="0" w:space="0" w:color="auto"/>
                    <w:left w:val="none" w:sz="0" w:space="0" w:color="auto"/>
                    <w:bottom w:val="none" w:sz="0" w:space="0" w:color="auto"/>
                    <w:right w:val="none" w:sz="0" w:space="0" w:color="auto"/>
                  </w:divBdr>
                  <w:divsChild>
                    <w:div w:id="723065493">
                      <w:marLeft w:val="0"/>
                      <w:marRight w:val="0"/>
                      <w:marTop w:val="0"/>
                      <w:marBottom w:val="0"/>
                      <w:divBdr>
                        <w:top w:val="none" w:sz="0" w:space="0" w:color="auto"/>
                        <w:left w:val="none" w:sz="0" w:space="0" w:color="auto"/>
                        <w:bottom w:val="none" w:sz="0" w:space="0" w:color="auto"/>
                        <w:right w:val="none" w:sz="0" w:space="0" w:color="auto"/>
                      </w:divBdr>
                    </w:div>
                  </w:divsChild>
                </w:div>
                <w:div w:id="597252994">
                  <w:marLeft w:val="0"/>
                  <w:marRight w:val="0"/>
                  <w:marTop w:val="0"/>
                  <w:marBottom w:val="0"/>
                  <w:divBdr>
                    <w:top w:val="none" w:sz="0" w:space="0" w:color="auto"/>
                    <w:left w:val="none" w:sz="0" w:space="0" w:color="auto"/>
                    <w:bottom w:val="none" w:sz="0" w:space="0" w:color="auto"/>
                    <w:right w:val="none" w:sz="0" w:space="0" w:color="auto"/>
                  </w:divBdr>
                </w:div>
                <w:div w:id="449708378">
                  <w:marLeft w:val="0"/>
                  <w:marRight w:val="0"/>
                  <w:marTop w:val="0"/>
                  <w:marBottom w:val="0"/>
                  <w:divBdr>
                    <w:top w:val="none" w:sz="0" w:space="0" w:color="auto"/>
                    <w:left w:val="none" w:sz="0" w:space="0" w:color="auto"/>
                    <w:bottom w:val="none" w:sz="0" w:space="0" w:color="auto"/>
                    <w:right w:val="none" w:sz="0" w:space="0" w:color="auto"/>
                  </w:divBdr>
                  <w:divsChild>
                    <w:div w:id="595137855">
                      <w:marLeft w:val="0"/>
                      <w:marRight w:val="0"/>
                      <w:marTop w:val="0"/>
                      <w:marBottom w:val="0"/>
                      <w:divBdr>
                        <w:top w:val="none" w:sz="0" w:space="0" w:color="auto"/>
                        <w:left w:val="none" w:sz="0" w:space="0" w:color="auto"/>
                        <w:bottom w:val="none" w:sz="0" w:space="0" w:color="auto"/>
                        <w:right w:val="none" w:sz="0" w:space="0" w:color="auto"/>
                      </w:divBdr>
                    </w:div>
                  </w:divsChild>
                </w:div>
                <w:div w:id="1615868944">
                  <w:marLeft w:val="0"/>
                  <w:marRight w:val="0"/>
                  <w:marTop w:val="0"/>
                  <w:marBottom w:val="0"/>
                  <w:divBdr>
                    <w:top w:val="none" w:sz="0" w:space="0" w:color="auto"/>
                    <w:left w:val="none" w:sz="0" w:space="0" w:color="auto"/>
                    <w:bottom w:val="none" w:sz="0" w:space="0" w:color="auto"/>
                    <w:right w:val="none" w:sz="0" w:space="0" w:color="auto"/>
                  </w:divBdr>
                </w:div>
                <w:div w:id="1754669375">
                  <w:marLeft w:val="0"/>
                  <w:marRight w:val="0"/>
                  <w:marTop w:val="0"/>
                  <w:marBottom w:val="0"/>
                  <w:divBdr>
                    <w:top w:val="none" w:sz="0" w:space="0" w:color="auto"/>
                    <w:left w:val="none" w:sz="0" w:space="0" w:color="auto"/>
                    <w:bottom w:val="none" w:sz="0" w:space="0" w:color="auto"/>
                    <w:right w:val="none" w:sz="0" w:space="0" w:color="auto"/>
                  </w:divBdr>
                </w:div>
                <w:div w:id="2041390480">
                  <w:marLeft w:val="0"/>
                  <w:marRight w:val="0"/>
                  <w:marTop w:val="0"/>
                  <w:marBottom w:val="0"/>
                  <w:divBdr>
                    <w:top w:val="none" w:sz="0" w:space="0" w:color="auto"/>
                    <w:left w:val="none" w:sz="0" w:space="0" w:color="auto"/>
                    <w:bottom w:val="none" w:sz="0" w:space="0" w:color="auto"/>
                    <w:right w:val="none" w:sz="0" w:space="0" w:color="auto"/>
                  </w:divBdr>
                  <w:divsChild>
                    <w:div w:id="33041100">
                      <w:marLeft w:val="0"/>
                      <w:marRight w:val="0"/>
                      <w:marTop w:val="0"/>
                      <w:marBottom w:val="0"/>
                      <w:divBdr>
                        <w:top w:val="none" w:sz="0" w:space="0" w:color="auto"/>
                        <w:left w:val="none" w:sz="0" w:space="0" w:color="auto"/>
                        <w:bottom w:val="none" w:sz="0" w:space="0" w:color="auto"/>
                        <w:right w:val="none" w:sz="0" w:space="0" w:color="auto"/>
                      </w:divBdr>
                    </w:div>
                  </w:divsChild>
                </w:div>
                <w:div w:id="619385694">
                  <w:marLeft w:val="0"/>
                  <w:marRight w:val="0"/>
                  <w:marTop w:val="0"/>
                  <w:marBottom w:val="0"/>
                  <w:divBdr>
                    <w:top w:val="none" w:sz="0" w:space="0" w:color="auto"/>
                    <w:left w:val="none" w:sz="0" w:space="0" w:color="auto"/>
                    <w:bottom w:val="none" w:sz="0" w:space="0" w:color="auto"/>
                    <w:right w:val="none" w:sz="0" w:space="0" w:color="auto"/>
                  </w:divBdr>
                </w:div>
                <w:div w:id="1814906272">
                  <w:marLeft w:val="0"/>
                  <w:marRight w:val="0"/>
                  <w:marTop w:val="0"/>
                  <w:marBottom w:val="0"/>
                  <w:divBdr>
                    <w:top w:val="none" w:sz="0" w:space="0" w:color="auto"/>
                    <w:left w:val="none" w:sz="0" w:space="0" w:color="auto"/>
                    <w:bottom w:val="none" w:sz="0" w:space="0" w:color="auto"/>
                    <w:right w:val="none" w:sz="0" w:space="0" w:color="auto"/>
                  </w:divBdr>
                  <w:divsChild>
                    <w:div w:id="135874631">
                      <w:marLeft w:val="0"/>
                      <w:marRight w:val="0"/>
                      <w:marTop w:val="0"/>
                      <w:marBottom w:val="0"/>
                      <w:divBdr>
                        <w:top w:val="none" w:sz="0" w:space="0" w:color="auto"/>
                        <w:left w:val="none" w:sz="0" w:space="0" w:color="auto"/>
                        <w:bottom w:val="none" w:sz="0" w:space="0" w:color="auto"/>
                        <w:right w:val="none" w:sz="0" w:space="0" w:color="auto"/>
                      </w:divBdr>
                    </w:div>
                  </w:divsChild>
                </w:div>
                <w:div w:id="936139344">
                  <w:marLeft w:val="0"/>
                  <w:marRight w:val="0"/>
                  <w:marTop w:val="0"/>
                  <w:marBottom w:val="0"/>
                  <w:divBdr>
                    <w:top w:val="none" w:sz="0" w:space="0" w:color="auto"/>
                    <w:left w:val="none" w:sz="0" w:space="0" w:color="auto"/>
                    <w:bottom w:val="none" w:sz="0" w:space="0" w:color="auto"/>
                    <w:right w:val="none" w:sz="0" w:space="0" w:color="auto"/>
                  </w:divBdr>
                </w:div>
                <w:div w:id="1173642779">
                  <w:marLeft w:val="0"/>
                  <w:marRight w:val="0"/>
                  <w:marTop w:val="0"/>
                  <w:marBottom w:val="0"/>
                  <w:divBdr>
                    <w:top w:val="none" w:sz="0" w:space="0" w:color="auto"/>
                    <w:left w:val="none" w:sz="0" w:space="0" w:color="auto"/>
                    <w:bottom w:val="none" w:sz="0" w:space="0" w:color="auto"/>
                    <w:right w:val="none" w:sz="0" w:space="0" w:color="auto"/>
                  </w:divBdr>
                </w:div>
                <w:div w:id="158086236">
                  <w:marLeft w:val="0"/>
                  <w:marRight w:val="0"/>
                  <w:marTop w:val="0"/>
                  <w:marBottom w:val="0"/>
                  <w:divBdr>
                    <w:top w:val="none" w:sz="0" w:space="0" w:color="auto"/>
                    <w:left w:val="none" w:sz="0" w:space="0" w:color="auto"/>
                    <w:bottom w:val="none" w:sz="0" w:space="0" w:color="auto"/>
                    <w:right w:val="none" w:sz="0" w:space="0" w:color="auto"/>
                  </w:divBdr>
                  <w:divsChild>
                    <w:div w:id="1639843374">
                      <w:marLeft w:val="0"/>
                      <w:marRight w:val="0"/>
                      <w:marTop w:val="0"/>
                      <w:marBottom w:val="0"/>
                      <w:divBdr>
                        <w:top w:val="none" w:sz="0" w:space="0" w:color="auto"/>
                        <w:left w:val="none" w:sz="0" w:space="0" w:color="auto"/>
                        <w:bottom w:val="none" w:sz="0" w:space="0" w:color="auto"/>
                        <w:right w:val="none" w:sz="0" w:space="0" w:color="auto"/>
                      </w:divBdr>
                    </w:div>
                  </w:divsChild>
                </w:div>
                <w:div w:id="977302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6002792">
      <w:bodyDiv w:val="1"/>
      <w:marLeft w:val="0"/>
      <w:marRight w:val="0"/>
      <w:marTop w:val="0"/>
      <w:marBottom w:val="0"/>
      <w:divBdr>
        <w:top w:val="none" w:sz="0" w:space="0" w:color="auto"/>
        <w:left w:val="none" w:sz="0" w:space="0" w:color="auto"/>
        <w:bottom w:val="none" w:sz="0" w:space="0" w:color="auto"/>
        <w:right w:val="none" w:sz="0" w:space="0" w:color="auto"/>
      </w:divBdr>
      <w:divsChild>
        <w:div w:id="1683900700">
          <w:marLeft w:val="0"/>
          <w:marRight w:val="0"/>
          <w:marTop w:val="0"/>
          <w:marBottom w:val="0"/>
          <w:divBdr>
            <w:top w:val="none" w:sz="0" w:space="0" w:color="auto"/>
            <w:left w:val="none" w:sz="0" w:space="0" w:color="auto"/>
            <w:bottom w:val="none" w:sz="0" w:space="0" w:color="auto"/>
            <w:right w:val="none" w:sz="0" w:space="0" w:color="auto"/>
          </w:divBdr>
          <w:divsChild>
            <w:div w:id="1667855117">
              <w:marLeft w:val="0"/>
              <w:marRight w:val="0"/>
              <w:marTop w:val="0"/>
              <w:marBottom w:val="0"/>
              <w:divBdr>
                <w:top w:val="none" w:sz="0" w:space="0" w:color="auto"/>
                <w:left w:val="none" w:sz="0" w:space="0" w:color="auto"/>
                <w:bottom w:val="none" w:sz="0" w:space="0" w:color="auto"/>
                <w:right w:val="none" w:sz="0" w:space="0" w:color="auto"/>
              </w:divBdr>
              <w:divsChild>
                <w:div w:id="1531644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0901884">
      <w:bodyDiv w:val="1"/>
      <w:marLeft w:val="0"/>
      <w:marRight w:val="0"/>
      <w:marTop w:val="0"/>
      <w:marBottom w:val="0"/>
      <w:divBdr>
        <w:top w:val="none" w:sz="0" w:space="0" w:color="auto"/>
        <w:left w:val="none" w:sz="0" w:space="0" w:color="auto"/>
        <w:bottom w:val="none" w:sz="0" w:space="0" w:color="auto"/>
        <w:right w:val="none" w:sz="0" w:space="0" w:color="auto"/>
      </w:divBdr>
      <w:divsChild>
        <w:div w:id="945582567">
          <w:marLeft w:val="0"/>
          <w:marRight w:val="0"/>
          <w:marTop w:val="0"/>
          <w:marBottom w:val="0"/>
          <w:divBdr>
            <w:top w:val="none" w:sz="0" w:space="0" w:color="auto"/>
            <w:left w:val="none" w:sz="0" w:space="0" w:color="auto"/>
            <w:bottom w:val="none" w:sz="0" w:space="0" w:color="auto"/>
            <w:right w:val="none" w:sz="0" w:space="0" w:color="auto"/>
          </w:divBdr>
          <w:divsChild>
            <w:div w:id="881868169">
              <w:marLeft w:val="0"/>
              <w:marRight w:val="0"/>
              <w:marTop w:val="0"/>
              <w:marBottom w:val="0"/>
              <w:divBdr>
                <w:top w:val="none" w:sz="0" w:space="0" w:color="auto"/>
                <w:left w:val="none" w:sz="0" w:space="0" w:color="auto"/>
                <w:bottom w:val="none" w:sz="0" w:space="0" w:color="auto"/>
                <w:right w:val="none" w:sz="0" w:space="0" w:color="auto"/>
              </w:divBdr>
              <w:divsChild>
                <w:div w:id="693117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1365394">
      <w:bodyDiv w:val="1"/>
      <w:marLeft w:val="0"/>
      <w:marRight w:val="0"/>
      <w:marTop w:val="0"/>
      <w:marBottom w:val="0"/>
      <w:divBdr>
        <w:top w:val="none" w:sz="0" w:space="0" w:color="auto"/>
        <w:left w:val="none" w:sz="0" w:space="0" w:color="auto"/>
        <w:bottom w:val="none" w:sz="0" w:space="0" w:color="auto"/>
        <w:right w:val="none" w:sz="0" w:space="0" w:color="auto"/>
      </w:divBdr>
    </w:div>
    <w:div w:id="1493987901">
      <w:bodyDiv w:val="1"/>
      <w:marLeft w:val="0"/>
      <w:marRight w:val="0"/>
      <w:marTop w:val="0"/>
      <w:marBottom w:val="0"/>
      <w:divBdr>
        <w:top w:val="none" w:sz="0" w:space="0" w:color="auto"/>
        <w:left w:val="none" w:sz="0" w:space="0" w:color="auto"/>
        <w:bottom w:val="none" w:sz="0" w:space="0" w:color="auto"/>
        <w:right w:val="none" w:sz="0" w:space="0" w:color="auto"/>
      </w:divBdr>
      <w:divsChild>
        <w:div w:id="1741635757">
          <w:marLeft w:val="0"/>
          <w:marRight w:val="0"/>
          <w:marTop w:val="0"/>
          <w:marBottom w:val="0"/>
          <w:divBdr>
            <w:top w:val="none" w:sz="0" w:space="0" w:color="auto"/>
            <w:left w:val="none" w:sz="0" w:space="0" w:color="auto"/>
            <w:bottom w:val="none" w:sz="0" w:space="0" w:color="auto"/>
            <w:right w:val="none" w:sz="0" w:space="0" w:color="auto"/>
          </w:divBdr>
          <w:divsChild>
            <w:div w:id="1490634850">
              <w:marLeft w:val="0"/>
              <w:marRight w:val="0"/>
              <w:marTop w:val="0"/>
              <w:marBottom w:val="0"/>
              <w:divBdr>
                <w:top w:val="none" w:sz="0" w:space="0" w:color="auto"/>
                <w:left w:val="none" w:sz="0" w:space="0" w:color="auto"/>
                <w:bottom w:val="none" w:sz="0" w:space="0" w:color="auto"/>
                <w:right w:val="none" w:sz="0" w:space="0" w:color="auto"/>
              </w:divBdr>
              <w:divsChild>
                <w:div w:id="809635099">
                  <w:marLeft w:val="0"/>
                  <w:marRight w:val="0"/>
                  <w:marTop w:val="0"/>
                  <w:marBottom w:val="0"/>
                  <w:divBdr>
                    <w:top w:val="none" w:sz="0" w:space="0" w:color="auto"/>
                    <w:left w:val="none" w:sz="0" w:space="0" w:color="auto"/>
                    <w:bottom w:val="none" w:sz="0" w:space="0" w:color="auto"/>
                    <w:right w:val="none" w:sz="0" w:space="0" w:color="auto"/>
                  </w:divBdr>
                  <w:divsChild>
                    <w:div w:id="1192917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4930777">
      <w:bodyDiv w:val="1"/>
      <w:marLeft w:val="0"/>
      <w:marRight w:val="0"/>
      <w:marTop w:val="0"/>
      <w:marBottom w:val="0"/>
      <w:divBdr>
        <w:top w:val="none" w:sz="0" w:space="0" w:color="auto"/>
        <w:left w:val="none" w:sz="0" w:space="0" w:color="auto"/>
        <w:bottom w:val="none" w:sz="0" w:space="0" w:color="auto"/>
        <w:right w:val="none" w:sz="0" w:space="0" w:color="auto"/>
      </w:divBdr>
    </w:div>
    <w:div w:id="1512599799">
      <w:bodyDiv w:val="1"/>
      <w:marLeft w:val="0"/>
      <w:marRight w:val="0"/>
      <w:marTop w:val="0"/>
      <w:marBottom w:val="0"/>
      <w:divBdr>
        <w:top w:val="none" w:sz="0" w:space="0" w:color="auto"/>
        <w:left w:val="none" w:sz="0" w:space="0" w:color="auto"/>
        <w:bottom w:val="none" w:sz="0" w:space="0" w:color="auto"/>
        <w:right w:val="none" w:sz="0" w:space="0" w:color="auto"/>
      </w:divBdr>
      <w:divsChild>
        <w:div w:id="1279609230">
          <w:marLeft w:val="0"/>
          <w:marRight w:val="0"/>
          <w:marTop w:val="0"/>
          <w:marBottom w:val="0"/>
          <w:divBdr>
            <w:top w:val="none" w:sz="0" w:space="0" w:color="auto"/>
            <w:left w:val="none" w:sz="0" w:space="0" w:color="auto"/>
            <w:bottom w:val="none" w:sz="0" w:space="0" w:color="auto"/>
            <w:right w:val="none" w:sz="0" w:space="0" w:color="auto"/>
          </w:divBdr>
          <w:divsChild>
            <w:div w:id="1706323274">
              <w:marLeft w:val="0"/>
              <w:marRight w:val="0"/>
              <w:marTop w:val="0"/>
              <w:marBottom w:val="0"/>
              <w:divBdr>
                <w:top w:val="none" w:sz="0" w:space="0" w:color="auto"/>
                <w:left w:val="none" w:sz="0" w:space="0" w:color="auto"/>
                <w:bottom w:val="none" w:sz="0" w:space="0" w:color="auto"/>
                <w:right w:val="none" w:sz="0" w:space="0" w:color="auto"/>
              </w:divBdr>
              <w:divsChild>
                <w:div w:id="1071004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5533444">
      <w:bodyDiv w:val="1"/>
      <w:marLeft w:val="0"/>
      <w:marRight w:val="0"/>
      <w:marTop w:val="0"/>
      <w:marBottom w:val="0"/>
      <w:divBdr>
        <w:top w:val="none" w:sz="0" w:space="0" w:color="auto"/>
        <w:left w:val="none" w:sz="0" w:space="0" w:color="auto"/>
        <w:bottom w:val="none" w:sz="0" w:space="0" w:color="auto"/>
        <w:right w:val="none" w:sz="0" w:space="0" w:color="auto"/>
      </w:divBdr>
      <w:divsChild>
        <w:div w:id="1785465132">
          <w:marLeft w:val="0"/>
          <w:marRight w:val="0"/>
          <w:marTop w:val="0"/>
          <w:marBottom w:val="0"/>
          <w:divBdr>
            <w:top w:val="none" w:sz="0" w:space="0" w:color="auto"/>
            <w:left w:val="none" w:sz="0" w:space="0" w:color="auto"/>
            <w:bottom w:val="none" w:sz="0" w:space="0" w:color="auto"/>
            <w:right w:val="none" w:sz="0" w:space="0" w:color="auto"/>
          </w:divBdr>
          <w:divsChild>
            <w:div w:id="763454343">
              <w:marLeft w:val="0"/>
              <w:marRight w:val="0"/>
              <w:marTop w:val="0"/>
              <w:marBottom w:val="0"/>
              <w:divBdr>
                <w:top w:val="none" w:sz="0" w:space="0" w:color="auto"/>
                <w:left w:val="none" w:sz="0" w:space="0" w:color="auto"/>
                <w:bottom w:val="none" w:sz="0" w:space="0" w:color="auto"/>
                <w:right w:val="none" w:sz="0" w:space="0" w:color="auto"/>
              </w:divBdr>
              <w:divsChild>
                <w:div w:id="527332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7233441">
      <w:bodyDiv w:val="1"/>
      <w:marLeft w:val="0"/>
      <w:marRight w:val="0"/>
      <w:marTop w:val="0"/>
      <w:marBottom w:val="0"/>
      <w:divBdr>
        <w:top w:val="none" w:sz="0" w:space="0" w:color="auto"/>
        <w:left w:val="none" w:sz="0" w:space="0" w:color="auto"/>
        <w:bottom w:val="none" w:sz="0" w:space="0" w:color="auto"/>
        <w:right w:val="none" w:sz="0" w:space="0" w:color="auto"/>
      </w:divBdr>
    </w:div>
    <w:div w:id="1525098850">
      <w:bodyDiv w:val="1"/>
      <w:marLeft w:val="0"/>
      <w:marRight w:val="0"/>
      <w:marTop w:val="0"/>
      <w:marBottom w:val="0"/>
      <w:divBdr>
        <w:top w:val="none" w:sz="0" w:space="0" w:color="auto"/>
        <w:left w:val="none" w:sz="0" w:space="0" w:color="auto"/>
        <w:bottom w:val="none" w:sz="0" w:space="0" w:color="auto"/>
        <w:right w:val="none" w:sz="0" w:space="0" w:color="auto"/>
      </w:divBdr>
      <w:divsChild>
        <w:div w:id="2124036266">
          <w:marLeft w:val="0"/>
          <w:marRight w:val="0"/>
          <w:marTop w:val="0"/>
          <w:marBottom w:val="0"/>
          <w:divBdr>
            <w:top w:val="none" w:sz="0" w:space="0" w:color="auto"/>
            <w:left w:val="none" w:sz="0" w:space="0" w:color="auto"/>
            <w:bottom w:val="none" w:sz="0" w:space="0" w:color="auto"/>
            <w:right w:val="none" w:sz="0" w:space="0" w:color="auto"/>
          </w:divBdr>
          <w:divsChild>
            <w:div w:id="2107067297">
              <w:marLeft w:val="0"/>
              <w:marRight w:val="0"/>
              <w:marTop w:val="0"/>
              <w:marBottom w:val="0"/>
              <w:divBdr>
                <w:top w:val="none" w:sz="0" w:space="0" w:color="auto"/>
                <w:left w:val="none" w:sz="0" w:space="0" w:color="auto"/>
                <w:bottom w:val="none" w:sz="0" w:space="0" w:color="auto"/>
                <w:right w:val="none" w:sz="0" w:space="0" w:color="auto"/>
              </w:divBdr>
              <w:divsChild>
                <w:div w:id="79958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8569216">
      <w:bodyDiv w:val="1"/>
      <w:marLeft w:val="0"/>
      <w:marRight w:val="0"/>
      <w:marTop w:val="0"/>
      <w:marBottom w:val="0"/>
      <w:divBdr>
        <w:top w:val="none" w:sz="0" w:space="0" w:color="auto"/>
        <w:left w:val="none" w:sz="0" w:space="0" w:color="auto"/>
        <w:bottom w:val="none" w:sz="0" w:space="0" w:color="auto"/>
        <w:right w:val="none" w:sz="0" w:space="0" w:color="auto"/>
      </w:divBdr>
      <w:divsChild>
        <w:div w:id="601306505">
          <w:marLeft w:val="0"/>
          <w:marRight w:val="0"/>
          <w:marTop w:val="0"/>
          <w:marBottom w:val="0"/>
          <w:divBdr>
            <w:top w:val="none" w:sz="0" w:space="0" w:color="auto"/>
            <w:left w:val="none" w:sz="0" w:space="0" w:color="auto"/>
            <w:bottom w:val="none" w:sz="0" w:space="0" w:color="auto"/>
            <w:right w:val="none" w:sz="0" w:space="0" w:color="auto"/>
          </w:divBdr>
          <w:divsChild>
            <w:div w:id="1198659426">
              <w:marLeft w:val="0"/>
              <w:marRight w:val="0"/>
              <w:marTop w:val="0"/>
              <w:marBottom w:val="0"/>
              <w:divBdr>
                <w:top w:val="none" w:sz="0" w:space="0" w:color="auto"/>
                <w:left w:val="none" w:sz="0" w:space="0" w:color="auto"/>
                <w:bottom w:val="none" w:sz="0" w:space="0" w:color="auto"/>
                <w:right w:val="none" w:sz="0" w:space="0" w:color="auto"/>
              </w:divBdr>
              <w:divsChild>
                <w:div w:id="2045641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2985991">
      <w:bodyDiv w:val="1"/>
      <w:marLeft w:val="0"/>
      <w:marRight w:val="0"/>
      <w:marTop w:val="0"/>
      <w:marBottom w:val="0"/>
      <w:divBdr>
        <w:top w:val="none" w:sz="0" w:space="0" w:color="auto"/>
        <w:left w:val="none" w:sz="0" w:space="0" w:color="auto"/>
        <w:bottom w:val="none" w:sz="0" w:space="0" w:color="auto"/>
        <w:right w:val="none" w:sz="0" w:space="0" w:color="auto"/>
      </w:divBdr>
      <w:divsChild>
        <w:div w:id="1063334364">
          <w:marLeft w:val="0"/>
          <w:marRight w:val="0"/>
          <w:marTop w:val="0"/>
          <w:marBottom w:val="0"/>
          <w:divBdr>
            <w:top w:val="none" w:sz="0" w:space="0" w:color="auto"/>
            <w:left w:val="none" w:sz="0" w:space="0" w:color="auto"/>
            <w:bottom w:val="none" w:sz="0" w:space="0" w:color="auto"/>
            <w:right w:val="none" w:sz="0" w:space="0" w:color="auto"/>
          </w:divBdr>
          <w:divsChild>
            <w:div w:id="1406150951">
              <w:marLeft w:val="0"/>
              <w:marRight w:val="0"/>
              <w:marTop w:val="0"/>
              <w:marBottom w:val="0"/>
              <w:divBdr>
                <w:top w:val="none" w:sz="0" w:space="0" w:color="auto"/>
                <w:left w:val="none" w:sz="0" w:space="0" w:color="auto"/>
                <w:bottom w:val="none" w:sz="0" w:space="0" w:color="auto"/>
                <w:right w:val="none" w:sz="0" w:space="0" w:color="auto"/>
              </w:divBdr>
              <w:divsChild>
                <w:div w:id="973020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0476959">
      <w:bodyDiv w:val="1"/>
      <w:marLeft w:val="0"/>
      <w:marRight w:val="0"/>
      <w:marTop w:val="0"/>
      <w:marBottom w:val="0"/>
      <w:divBdr>
        <w:top w:val="none" w:sz="0" w:space="0" w:color="auto"/>
        <w:left w:val="none" w:sz="0" w:space="0" w:color="auto"/>
        <w:bottom w:val="none" w:sz="0" w:space="0" w:color="auto"/>
        <w:right w:val="none" w:sz="0" w:space="0" w:color="auto"/>
      </w:divBdr>
      <w:divsChild>
        <w:div w:id="724261093">
          <w:marLeft w:val="0"/>
          <w:marRight w:val="0"/>
          <w:marTop w:val="0"/>
          <w:marBottom w:val="0"/>
          <w:divBdr>
            <w:top w:val="none" w:sz="0" w:space="0" w:color="auto"/>
            <w:left w:val="none" w:sz="0" w:space="0" w:color="auto"/>
            <w:bottom w:val="none" w:sz="0" w:space="0" w:color="auto"/>
            <w:right w:val="none" w:sz="0" w:space="0" w:color="auto"/>
          </w:divBdr>
          <w:divsChild>
            <w:div w:id="265505525">
              <w:marLeft w:val="0"/>
              <w:marRight w:val="0"/>
              <w:marTop w:val="0"/>
              <w:marBottom w:val="0"/>
              <w:divBdr>
                <w:top w:val="none" w:sz="0" w:space="0" w:color="auto"/>
                <w:left w:val="none" w:sz="0" w:space="0" w:color="auto"/>
                <w:bottom w:val="none" w:sz="0" w:space="0" w:color="auto"/>
                <w:right w:val="none" w:sz="0" w:space="0" w:color="auto"/>
              </w:divBdr>
              <w:divsChild>
                <w:div w:id="583879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7523051">
      <w:bodyDiv w:val="1"/>
      <w:marLeft w:val="0"/>
      <w:marRight w:val="0"/>
      <w:marTop w:val="0"/>
      <w:marBottom w:val="0"/>
      <w:divBdr>
        <w:top w:val="none" w:sz="0" w:space="0" w:color="auto"/>
        <w:left w:val="none" w:sz="0" w:space="0" w:color="auto"/>
        <w:bottom w:val="none" w:sz="0" w:space="0" w:color="auto"/>
        <w:right w:val="none" w:sz="0" w:space="0" w:color="auto"/>
      </w:divBdr>
      <w:divsChild>
        <w:div w:id="547686694">
          <w:marLeft w:val="0"/>
          <w:marRight w:val="0"/>
          <w:marTop w:val="360"/>
          <w:marBottom w:val="0"/>
          <w:divBdr>
            <w:top w:val="none" w:sz="0" w:space="0" w:color="auto"/>
            <w:left w:val="none" w:sz="0" w:space="0" w:color="auto"/>
            <w:bottom w:val="none" w:sz="0" w:space="0" w:color="auto"/>
            <w:right w:val="none" w:sz="0" w:space="0" w:color="auto"/>
          </w:divBdr>
          <w:divsChild>
            <w:div w:id="2009403140">
              <w:marLeft w:val="0"/>
              <w:marRight w:val="0"/>
              <w:marTop w:val="0"/>
              <w:marBottom w:val="0"/>
              <w:divBdr>
                <w:top w:val="none" w:sz="0" w:space="0" w:color="auto"/>
                <w:left w:val="none" w:sz="0" w:space="0" w:color="auto"/>
                <w:bottom w:val="none" w:sz="0" w:space="0" w:color="auto"/>
                <w:right w:val="none" w:sz="0" w:space="0" w:color="auto"/>
              </w:divBdr>
            </w:div>
          </w:divsChild>
        </w:div>
        <w:div w:id="1998991429">
          <w:marLeft w:val="0"/>
          <w:marRight w:val="0"/>
          <w:marTop w:val="0"/>
          <w:marBottom w:val="0"/>
          <w:divBdr>
            <w:top w:val="none" w:sz="0" w:space="0" w:color="auto"/>
            <w:left w:val="none" w:sz="0" w:space="0" w:color="auto"/>
            <w:bottom w:val="none" w:sz="0" w:space="0" w:color="auto"/>
            <w:right w:val="none" w:sz="0" w:space="0" w:color="auto"/>
          </w:divBdr>
        </w:div>
      </w:divsChild>
    </w:div>
    <w:div w:id="1631205325">
      <w:bodyDiv w:val="1"/>
      <w:marLeft w:val="0"/>
      <w:marRight w:val="0"/>
      <w:marTop w:val="0"/>
      <w:marBottom w:val="0"/>
      <w:divBdr>
        <w:top w:val="none" w:sz="0" w:space="0" w:color="auto"/>
        <w:left w:val="none" w:sz="0" w:space="0" w:color="auto"/>
        <w:bottom w:val="none" w:sz="0" w:space="0" w:color="auto"/>
        <w:right w:val="none" w:sz="0" w:space="0" w:color="auto"/>
      </w:divBdr>
      <w:divsChild>
        <w:div w:id="123544834">
          <w:marLeft w:val="0"/>
          <w:marRight w:val="0"/>
          <w:marTop w:val="0"/>
          <w:marBottom w:val="0"/>
          <w:divBdr>
            <w:top w:val="none" w:sz="0" w:space="0" w:color="auto"/>
            <w:left w:val="none" w:sz="0" w:space="0" w:color="auto"/>
            <w:bottom w:val="none" w:sz="0" w:space="0" w:color="auto"/>
            <w:right w:val="none" w:sz="0" w:space="0" w:color="auto"/>
          </w:divBdr>
          <w:divsChild>
            <w:div w:id="1393503078">
              <w:marLeft w:val="0"/>
              <w:marRight w:val="0"/>
              <w:marTop w:val="0"/>
              <w:marBottom w:val="0"/>
              <w:divBdr>
                <w:top w:val="none" w:sz="0" w:space="0" w:color="auto"/>
                <w:left w:val="none" w:sz="0" w:space="0" w:color="auto"/>
                <w:bottom w:val="none" w:sz="0" w:space="0" w:color="auto"/>
                <w:right w:val="none" w:sz="0" w:space="0" w:color="auto"/>
              </w:divBdr>
              <w:divsChild>
                <w:div w:id="127364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3192875">
      <w:bodyDiv w:val="1"/>
      <w:marLeft w:val="0"/>
      <w:marRight w:val="0"/>
      <w:marTop w:val="0"/>
      <w:marBottom w:val="0"/>
      <w:divBdr>
        <w:top w:val="none" w:sz="0" w:space="0" w:color="auto"/>
        <w:left w:val="none" w:sz="0" w:space="0" w:color="auto"/>
        <w:bottom w:val="none" w:sz="0" w:space="0" w:color="auto"/>
        <w:right w:val="none" w:sz="0" w:space="0" w:color="auto"/>
      </w:divBdr>
    </w:div>
    <w:div w:id="1646665507">
      <w:bodyDiv w:val="1"/>
      <w:marLeft w:val="0"/>
      <w:marRight w:val="0"/>
      <w:marTop w:val="0"/>
      <w:marBottom w:val="0"/>
      <w:divBdr>
        <w:top w:val="none" w:sz="0" w:space="0" w:color="auto"/>
        <w:left w:val="none" w:sz="0" w:space="0" w:color="auto"/>
        <w:bottom w:val="none" w:sz="0" w:space="0" w:color="auto"/>
        <w:right w:val="none" w:sz="0" w:space="0" w:color="auto"/>
      </w:divBdr>
      <w:divsChild>
        <w:div w:id="530994371">
          <w:marLeft w:val="0"/>
          <w:marRight w:val="0"/>
          <w:marTop w:val="0"/>
          <w:marBottom w:val="0"/>
          <w:divBdr>
            <w:top w:val="none" w:sz="0" w:space="0" w:color="auto"/>
            <w:left w:val="none" w:sz="0" w:space="0" w:color="auto"/>
            <w:bottom w:val="none" w:sz="0" w:space="0" w:color="auto"/>
            <w:right w:val="none" w:sz="0" w:space="0" w:color="auto"/>
          </w:divBdr>
          <w:divsChild>
            <w:div w:id="240215461">
              <w:marLeft w:val="0"/>
              <w:marRight w:val="0"/>
              <w:marTop w:val="0"/>
              <w:marBottom w:val="0"/>
              <w:divBdr>
                <w:top w:val="none" w:sz="0" w:space="0" w:color="auto"/>
                <w:left w:val="none" w:sz="0" w:space="0" w:color="auto"/>
                <w:bottom w:val="none" w:sz="0" w:space="0" w:color="auto"/>
                <w:right w:val="none" w:sz="0" w:space="0" w:color="auto"/>
              </w:divBdr>
              <w:divsChild>
                <w:div w:id="2067408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6566813">
      <w:bodyDiv w:val="1"/>
      <w:marLeft w:val="0"/>
      <w:marRight w:val="0"/>
      <w:marTop w:val="0"/>
      <w:marBottom w:val="0"/>
      <w:divBdr>
        <w:top w:val="none" w:sz="0" w:space="0" w:color="auto"/>
        <w:left w:val="none" w:sz="0" w:space="0" w:color="auto"/>
        <w:bottom w:val="none" w:sz="0" w:space="0" w:color="auto"/>
        <w:right w:val="none" w:sz="0" w:space="0" w:color="auto"/>
      </w:divBdr>
      <w:divsChild>
        <w:div w:id="1025866102">
          <w:marLeft w:val="0"/>
          <w:marRight w:val="0"/>
          <w:marTop w:val="0"/>
          <w:marBottom w:val="0"/>
          <w:divBdr>
            <w:top w:val="none" w:sz="0" w:space="0" w:color="auto"/>
            <w:left w:val="none" w:sz="0" w:space="0" w:color="auto"/>
            <w:bottom w:val="none" w:sz="0" w:space="0" w:color="auto"/>
            <w:right w:val="none" w:sz="0" w:space="0" w:color="auto"/>
          </w:divBdr>
          <w:divsChild>
            <w:div w:id="883981476">
              <w:marLeft w:val="0"/>
              <w:marRight w:val="0"/>
              <w:marTop w:val="0"/>
              <w:marBottom w:val="0"/>
              <w:divBdr>
                <w:top w:val="none" w:sz="0" w:space="0" w:color="auto"/>
                <w:left w:val="none" w:sz="0" w:space="0" w:color="auto"/>
                <w:bottom w:val="none" w:sz="0" w:space="0" w:color="auto"/>
                <w:right w:val="none" w:sz="0" w:space="0" w:color="auto"/>
              </w:divBdr>
              <w:divsChild>
                <w:div w:id="2024745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8751223">
      <w:bodyDiv w:val="1"/>
      <w:marLeft w:val="0"/>
      <w:marRight w:val="0"/>
      <w:marTop w:val="0"/>
      <w:marBottom w:val="0"/>
      <w:divBdr>
        <w:top w:val="none" w:sz="0" w:space="0" w:color="auto"/>
        <w:left w:val="none" w:sz="0" w:space="0" w:color="auto"/>
        <w:bottom w:val="none" w:sz="0" w:space="0" w:color="auto"/>
        <w:right w:val="none" w:sz="0" w:space="0" w:color="auto"/>
      </w:divBdr>
      <w:divsChild>
        <w:div w:id="785851961">
          <w:marLeft w:val="0"/>
          <w:marRight w:val="0"/>
          <w:marTop w:val="0"/>
          <w:marBottom w:val="0"/>
          <w:divBdr>
            <w:top w:val="none" w:sz="0" w:space="0" w:color="auto"/>
            <w:left w:val="none" w:sz="0" w:space="0" w:color="auto"/>
            <w:bottom w:val="none" w:sz="0" w:space="0" w:color="auto"/>
            <w:right w:val="none" w:sz="0" w:space="0" w:color="auto"/>
          </w:divBdr>
          <w:divsChild>
            <w:div w:id="1227960525">
              <w:marLeft w:val="0"/>
              <w:marRight w:val="0"/>
              <w:marTop w:val="0"/>
              <w:marBottom w:val="0"/>
              <w:divBdr>
                <w:top w:val="none" w:sz="0" w:space="0" w:color="auto"/>
                <w:left w:val="none" w:sz="0" w:space="0" w:color="auto"/>
                <w:bottom w:val="none" w:sz="0" w:space="0" w:color="auto"/>
                <w:right w:val="none" w:sz="0" w:space="0" w:color="auto"/>
              </w:divBdr>
              <w:divsChild>
                <w:div w:id="1502623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4013991">
      <w:bodyDiv w:val="1"/>
      <w:marLeft w:val="0"/>
      <w:marRight w:val="0"/>
      <w:marTop w:val="0"/>
      <w:marBottom w:val="0"/>
      <w:divBdr>
        <w:top w:val="none" w:sz="0" w:space="0" w:color="auto"/>
        <w:left w:val="none" w:sz="0" w:space="0" w:color="auto"/>
        <w:bottom w:val="none" w:sz="0" w:space="0" w:color="auto"/>
        <w:right w:val="none" w:sz="0" w:space="0" w:color="auto"/>
      </w:divBdr>
    </w:div>
    <w:div w:id="1691682215">
      <w:bodyDiv w:val="1"/>
      <w:marLeft w:val="0"/>
      <w:marRight w:val="0"/>
      <w:marTop w:val="0"/>
      <w:marBottom w:val="0"/>
      <w:divBdr>
        <w:top w:val="none" w:sz="0" w:space="0" w:color="auto"/>
        <w:left w:val="none" w:sz="0" w:space="0" w:color="auto"/>
        <w:bottom w:val="none" w:sz="0" w:space="0" w:color="auto"/>
        <w:right w:val="none" w:sz="0" w:space="0" w:color="auto"/>
      </w:divBdr>
      <w:divsChild>
        <w:div w:id="1315455347">
          <w:marLeft w:val="0"/>
          <w:marRight w:val="0"/>
          <w:marTop w:val="0"/>
          <w:marBottom w:val="0"/>
          <w:divBdr>
            <w:top w:val="none" w:sz="0" w:space="0" w:color="auto"/>
            <w:left w:val="none" w:sz="0" w:space="0" w:color="auto"/>
            <w:bottom w:val="none" w:sz="0" w:space="0" w:color="auto"/>
            <w:right w:val="none" w:sz="0" w:space="0" w:color="auto"/>
          </w:divBdr>
          <w:divsChild>
            <w:div w:id="841044539">
              <w:marLeft w:val="0"/>
              <w:marRight w:val="0"/>
              <w:marTop w:val="0"/>
              <w:marBottom w:val="0"/>
              <w:divBdr>
                <w:top w:val="none" w:sz="0" w:space="0" w:color="auto"/>
                <w:left w:val="none" w:sz="0" w:space="0" w:color="auto"/>
                <w:bottom w:val="none" w:sz="0" w:space="0" w:color="auto"/>
                <w:right w:val="none" w:sz="0" w:space="0" w:color="auto"/>
              </w:divBdr>
              <w:divsChild>
                <w:div w:id="633755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3913577">
      <w:bodyDiv w:val="1"/>
      <w:marLeft w:val="0"/>
      <w:marRight w:val="0"/>
      <w:marTop w:val="0"/>
      <w:marBottom w:val="0"/>
      <w:divBdr>
        <w:top w:val="none" w:sz="0" w:space="0" w:color="auto"/>
        <w:left w:val="none" w:sz="0" w:space="0" w:color="auto"/>
        <w:bottom w:val="none" w:sz="0" w:space="0" w:color="auto"/>
        <w:right w:val="none" w:sz="0" w:space="0" w:color="auto"/>
      </w:divBdr>
    </w:div>
    <w:div w:id="1709640848">
      <w:bodyDiv w:val="1"/>
      <w:marLeft w:val="0"/>
      <w:marRight w:val="0"/>
      <w:marTop w:val="0"/>
      <w:marBottom w:val="0"/>
      <w:divBdr>
        <w:top w:val="none" w:sz="0" w:space="0" w:color="auto"/>
        <w:left w:val="none" w:sz="0" w:space="0" w:color="auto"/>
        <w:bottom w:val="none" w:sz="0" w:space="0" w:color="auto"/>
        <w:right w:val="none" w:sz="0" w:space="0" w:color="auto"/>
      </w:divBdr>
      <w:divsChild>
        <w:div w:id="1566915364">
          <w:marLeft w:val="0"/>
          <w:marRight w:val="0"/>
          <w:marTop w:val="0"/>
          <w:marBottom w:val="0"/>
          <w:divBdr>
            <w:top w:val="none" w:sz="0" w:space="0" w:color="auto"/>
            <w:left w:val="none" w:sz="0" w:space="0" w:color="auto"/>
            <w:bottom w:val="none" w:sz="0" w:space="0" w:color="auto"/>
            <w:right w:val="none" w:sz="0" w:space="0" w:color="auto"/>
          </w:divBdr>
          <w:divsChild>
            <w:div w:id="1667122864">
              <w:marLeft w:val="0"/>
              <w:marRight w:val="0"/>
              <w:marTop w:val="0"/>
              <w:marBottom w:val="0"/>
              <w:divBdr>
                <w:top w:val="none" w:sz="0" w:space="0" w:color="auto"/>
                <w:left w:val="none" w:sz="0" w:space="0" w:color="auto"/>
                <w:bottom w:val="none" w:sz="0" w:space="0" w:color="auto"/>
                <w:right w:val="none" w:sz="0" w:space="0" w:color="auto"/>
              </w:divBdr>
              <w:divsChild>
                <w:div w:id="1894195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6733358">
      <w:bodyDiv w:val="1"/>
      <w:marLeft w:val="0"/>
      <w:marRight w:val="0"/>
      <w:marTop w:val="0"/>
      <w:marBottom w:val="0"/>
      <w:divBdr>
        <w:top w:val="none" w:sz="0" w:space="0" w:color="auto"/>
        <w:left w:val="none" w:sz="0" w:space="0" w:color="auto"/>
        <w:bottom w:val="none" w:sz="0" w:space="0" w:color="auto"/>
        <w:right w:val="none" w:sz="0" w:space="0" w:color="auto"/>
      </w:divBdr>
      <w:divsChild>
        <w:div w:id="410197660">
          <w:marLeft w:val="0"/>
          <w:marRight w:val="0"/>
          <w:marTop w:val="0"/>
          <w:marBottom w:val="0"/>
          <w:divBdr>
            <w:top w:val="none" w:sz="0" w:space="0" w:color="auto"/>
            <w:left w:val="none" w:sz="0" w:space="0" w:color="auto"/>
            <w:bottom w:val="none" w:sz="0" w:space="0" w:color="auto"/>
            <w:right w:val="none" w:sz="0" w:space="0" w:color="auto"/>
          </w:divBdr>
          <w:divsChild>
            <w:div w:id="234899652">
              <w:marLeft w:val="0"/>
              <w:marRight w:val="0"/>
              <w:marTop w:val="0"/>
              <w:marBottom w:val="0"/>
              <w:divBdr>
                <w:top w:val="none" w:sz="0" w:space="0" w:color="auto"/>
                <w:left w:val="none" w:sz="0" w:space="0" w:color="auto"/>
                <w:bottom w:val="none" w:sz="0" w:space="0" w:color="auto"/>
                <w:right w:val="none" w:sz="0" w:space="0" w:color="auto"/>
              </w:divBdr>
              <w:divsChild>
                <w:div w:id="766848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4067455">
      <w:bodyDiv w:val="1"/>
      <w:marLeft w:val="0"/>
      <w:marRight w:val="0"/>
      <w:marTop w:val="0"/>
      <w:marBottom w:val="0"/>
      <w:divBdr>
        <w:top w:val="none" w:sz="0" w:space="0" w:color="auto"/>
        <w:left w:val="none" w:sz="0" w:space="0" w:color="auto"/>
        <w:bottom w:val="none" w:sz="0" w:space="0" w:color="auto"/>
        <w:right w:val="none" w:sz="0" w:space="0" w:color="auto"/>
      </w:divBdr>
      <w:divsChild>
        <w:div w:id="1477184422">
          <w:marLeft w:val="0"/>
          <w:marRight w:val="0"/>
          <w:marTop w:val="0"/>
          <w:marBottom w:val="0"/>
          <w:divBdr>
            <w:top w:val="none" w:sz="0" w:space="0" w:color="auto"/>
            <w:left w:val="none" w:sz="0" w:space="0" w:color="auto"/>
            <w:bottom w:val="none" w:sz="0" w:space="0" w:color="auto"/>
            <w:right w:val="none" w:sz="0" w:space="0" w:color="auto"/>
          </w:divBdr>
          <w:divsChild>
            <w:div w:id="1162426834">
              <w:marLeft w:val="0"/>
              <w:marRight w:val="0"/>
              <w:marTop w:val="0"/>
              <w:marBottom w:val="0"/>
              <w:divBdr>
                <w:top w:val="none" w:sz="0" w:space="0" w:color="auto"/>
                <w:left w:val="none" w:sz="0" w:space="0" w:color="auto"/>
                <w:bottom w:val="none" w:sz="0" w:space="0" w:color="auto"/>
                <w:right w:val="none" w:sz="0" w:space="0" w:color="auto"/>
              </w:divBdr>
              <w:divsChild>
                <w:div w:id="1330257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4688507">
      <w:bodyDiv w:val="1"/>
      <w:marLeft w:val="0"/>
      <w:marRight w:val="0"/>
      <w:marTop w:val="0"/>
      <w:marBottom w:val="0"/>
      <w:divBdr>
        <w:top w:val="none" w:sz="0" w:space="0" w:color="auto"/>
        <w:left w:val="none" w:sz="0" w:space="0" w:color="auto"/>
        <w:bottom w:val="none" w:sz="0" w:space="0" w:color="auto"/>
        <w:right w:val="none" w:sz="0" w:space="0" w:color="auto"/>
      </w:divBdr>
      <w:divsChild>
        <w:div w:id="1004624483">
          <w:marLeft w:val="0"/>
          <w:marRight w:val="0"/>
          <w:marTop w:val="0"/>
          <w:marBottom w:val="0"/>
          <w:divBdr>
            <w:top w:val="none" w:sz="0" w:space="0" w:color="auto"/>
            <w:left w:val="none" w:sz="0" w:space="0" w:color="auto"/>
            <w:bottom w:val="none" w:sz="0" w:space="0" w:color="auto"/>
            <w:right w:val="none" w:sz="0" w:space="0" w:color="auto"/>
          </w:divBdr>
          <w:divsChild>
            <w:div w:id="238446985">
              <w:marLeft w:val="0"/>
              <w:marRight w:val="0"/>
              <w:marTop w:val="0"/>
              <w:marBottom w:val="0"/>
              <w:divBdr>
                <w:top w:val="none" w:sz="0" w:space="0" w:color="auto"/>
                <w:left w:val="none" w:sz="0" w:space="0" w:color="auto"/>
                <w:bottom w:val="none" w:sz="0" w:space="0" w:color="auto"/>
                <w:right w:val="none" w:sz="0" w:space="0" w:color="auto"/>
              </w:divBdr>
              <w:divsChild>
                <w:div w:id="1510563877">
                  <w:marLeft w:val="0"/>
                  <w:marRight w:val="0"/>
                  <w:marTop w:val="0"/>
                  <w:marBottom w:val="0"/>
                  <w:divBdr>
                    <w:top w:val="none" w:sz="0" w:space="0" w:color="auto"/>
                    <w:left w:val="none" w:sz="0" w:space="0" w:color="auto"/>
                    <w:bottom w:val="none" w:sz="0" w:space="0" w:color="auto"/>
                    <w:right w:val="none" w:sz="0" w:space="0" w:color="auto"/>
                  </w:divBdr>
                </w:div>
              </w:divsChild>
            </w:div>
            <w:div w:id="1057554520">
              <w:marLeft w:val="0"/>
              <w:marRight w:val="0"/>
              <w:marTop w:val="0"/>
              <w:marBottom w:val="0"/>
              <w:divBdr>
                <w:top w:val="none" w:sz="0" w:space="0" w:color="auto"/>
                <w:left w:val="none" w:sz="0" w:space="0" w:color="auto"/>
                <w:bottom w:val="none" w:sz="0" w:space="0" w:color="auto"/>
                <w:right w:val="none" w:sz="0" w:space="0" w:color="auto"/>
              </w:divBdr>
              <w:divsChild>
                <w:div w:id="1650475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532120">
          <w:marLeft w:val="0"/>
          <w:marRight w:val="0"/>
          <w:marTop w:val="0"/>
          <w:marBottom w:val="0"/>
          <w:divBdr>
            <w:top w:val="none" w:sz="0" w:space="0" w:color="auto"/>
            <w:left w:val="none" w:sz="0" w:space="0" w:color="auto"/>
            <w:bottom w:val="none" w:sz="0" w:space="0" w:color="auto"/>
            <w:right w:val="none" w:sz="0" w:space="0" w:color="auto"/>
          </w:divBdr>
          <w:divsChild>
            <w:div w:id="182672039">
              <w:marLeft w:val="0"/>
              <w:marRight w:val="0"/>
              <w:marTop w:val="0"/>
              <w:marBottom w:val="0"/>
              <w:divBdr>
                <w:top w:val="none" w:sz="0" w:space="0" w:color="auto"/>
                <w:left w:val="none" w:sz="0" w:space="0" w:color="auto"/>
                <w:bottom w:val="none" w:sz="0" w:space="0" w:color="auto"/>
                <w:right w:val="none" w:sz="0" w:space="0" w:color="auto"/>
              </w:divBdr>
              <w:divsChild>
                <w:div w:id="483860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3499665">
      <w:bodyDiv w:val="1"/>
      <w:marLeft w:val="0"/>
      <w:marRight w:val="0"/>
      <w:marTop w:val="0"/>
      <w:marBottom w:val="0"/>
      <w:divBdr>
        <w:top w:val="none" w:sz="0" w:space="0" w:color="auto"/>
        <w:left w:val="none" w:sz="0" w:space="0" w:color="auto"/>
        <w:bottom w:val="none" w:sz="0" w:space="0" w:color="auto"/>
        <w:right w:val="none" w:sz="0" w:space="0" w:color="auto"/>
      </w:divBdr>
    </w:div>
    <w:div w:id="1811167272">
      <w:bodyDiv w:val="1"/>
      <w:marLeft w:val="0"/>
      <w:marRight w:val="0"/>
      <w:marTop w:val="0"/>
      <w:marBottom w:val="0"/>
      <w:divBdr>
        <w:top w:val="none" w:sz="0" w:space="0" w:color="auto"/>
        <w:left w:val="none" w:sz="0" w:space="0" w:color="auto"/>
        <w:bottom w:val="none" w:sz="0" w:space="0" w:color="auto"/>
        <w:right w:val="none" w:sz="0" w:space="0" w:color="auto"/>
      </w:divBdr>
      <w:divsChild>
        <w:div w:id="451941927">
          <w:marLeft w:val="0"/>
          <w:marRight w:val="0"/>
          <w:marTop w:val="0"/>
          <w:marBottom w:val="0"/>
          <w:divBdr>
            <w:top w:val="none" w:sz="0" w:space="0" w:color="auto"/>
            <w:left w:val="none" w:sz="0" w:space="0" w:color="auto"/>
            <w:bottom w:val="none" w:sz="0" w:space="0" w:color="auto"/>
            <w:right w:val="none" w:sz="0" w:space="0" w:color="auto"/>
          </w:divBdr>
          <w:divsChild>
            <w:div w:id="480118488">
              <w:marLeft w:val="0"/>
              <w:marRight w:val="0"/>
              <w:marTop w:val="0"/>
              <w:marBottom w:val="0"/>
              <w:divBdr>
                <w:top w:val="none" w:sz="0" w:space="0" w:color="auto"/>
                <w:left w:val="none" w:sz="0" w:space="0" w:color="auto"/>
                <w:bottom w:val="none" w:sz="0" w:space="0" w:color="auto"/>
                <w:right w:val="none" w:sz="0" w:space="0" w:color="auto"/>
              </w:divBdr>
              <w:divsChild>
                <w:div w:id="1088499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7207060">
      <w:bodyDiv w:val="1"/>
      <w:marLeft w:val="0"/>
      <w:marRight w:val="0"/>
      <w:marTop w:val="0"/>
      <w:marBottom w:val="0"/>
      <w:divBdr>
        <w:top w:val="none" w:sz="0" w:space="0" w:color="auto"/>
        <w:left w:val="none" w:sz="0" w:space="0" w:color="auto"/>
        <w:bottom w:val="none" w:sz="0" w:space="0" w:color="auto"/>
        <w:right w:val="none" w:sz="0" w:space="0" w:color="auto"/>
      </w:divBdr>
    </w:div>
    <w:div w:id="1855069716">
      <w:bodyDiv w:val="1"/>
      <w:marLeft w:val="0"/>
      <w:marRight w:val="0"/>
      <w:marTop w:val="0"/>
      <w:marBottom w:val="0"/>
      <w:divBdr>
        <w:top w:val="none" w:sz="0" w:space="0" w:color="auto"/>
        <w:left w:val="none" w:sz="0" w:space="0" w:color="auto"/>
        <w:bottom w:val="none" w:sz="0" w:space="0" w:color="auto"/>
        <w:right w:val="none" w:sz="0" w:space="0" w:color="auto"/>
      </w:divBdr>
      <w:divsChild>
        <w:div w:id="644894728">
          <w:marLeft w:val="0"/>
          <w:marRight w:val="0"/>
          <w:marTop w:val="0"/>
          <w:marBottom w:val="0"/>
          <w:divBdr>
            <w:top w:val="none" w:sz="0" w:space="0" w:color="auto"/>
            <w:left w:val="none" w:sz="0" w:space="0" w:color="auto"/>
            <w:bottom w:val="none" w:sz="0" w:space="0" w:color="auto"/>
            <w:right w:val="none" w:sz="0" w:space="0" w:color="auto"/>
          </w:divBdr>
          <w:divsChild>
            <w:div w:id="1619487232">
              <w:marLeft w:val="0"/>
              <w:marRight w:val="0"/>
              <w:marTop w:val="0"/>
              <w:marBottom w:val="0"/>
              <w:divBdr>
                <w:top w:val="none" w:sz="0" w:space="0" w:color="auto"/>
                <w:left w:val="none" w:sz="0" w:space="0" w:color="auto"/>
                <w:bottom w:val="none" w:sz="0" w:space="0" w:color="auto"/>
                <w:right w:val="none" w:sz="0" w:space="0" w:color="auto"/>
              </w:divBdr>
              <w:divsChild>
                <w:div w:id="2004355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7501953">
      <w:bodyDiv w:val="1"/>
      <w:marLeft w:val="0"/>
      <w:marRight w:val="0"/>
      <w:marTop w:val="0"/>
      <w:marBottom w:val="0"/>
      <w:divBdr>
        <w:top w:val="none" w:sz="0" w:space="0" w:color="auto"/>
        <w:left w:val="none" w:sz="0" w:space="0" w:color="auto"/>
        <w:bottom w:val="none" w:sz="0" w:space="0" w:color="auto"/>
        <w:right w:val="none" w:sz="0" w:space="0" w:color="auto"/>
      </w:divBdr>
    </w:div>
    <w:div w:id="1882279780">
      <w:bodyDiv w:val="1"/>
      <w:marLeft w:val="0"/>
      <w:marRight w:val="0"/>
      <w:marTop w:val="0"/>
      <w:marBottom w:val="0"/>
      <w:divBdr>
        <w:top w:val="none" w:sz="0" w:space="0" w:color="auto"/>
        <w:left w:val="none" w:sz="0" w:space="0" w:color="auto"/>
        <w:bottom w:val="none" w:sz="0" w:space="0" w:color="auto"/>
        <w:right w:val="none" w:sz="0" w:space="0" w:color="auto"/>
      </w:divBdr>
      <w:divsChild>
        <w:div w:id="1215040589">
          <w:marLeft w:val="0"/>
          <w:marRight w:val="0"/>
          <w:marTop w:val="0"/>
          <w:marBottom w:val="0"/>
          <w:divBdr>
            <w:top w:val="none" w:sz="0" w:space="0" w:color="auto"/>
            <w:left w:val="none" w:sz="0" w:space="0" w:color="auto"/>
            <w:bottom w:val="none" w:sz="0" w:space="0" w:color="auto"/>
            <w:right w:val="none" w:sz="0" w:space="0" w:color="auto"/>
          </w:divBdr>
          <w:divsChild>
            <w:div w:id="1816068441">
              <w:marLeft w:val="0"/>
              <w:marRight w:val="0"/>
              <w:marTop w:val="0"/>
              <w:marBottom w:val="0"/>
              <w:divBdr>
                <w:top w:val="none" w:sz="0" w:space="0" w:color="auto"/>
                <w:left w:val="none" w:sz="0" w:space="0" w:color="auto"/>
                <w:bottom w:val="none" w:sz="0" w:space="0" w:color="auto"/>
                <w:right w:val="none" w:sz="0" w:space="0" w:color="auto"/>
              </w:divBdr>
              <w:divsChild>
                <w:div w:id="1281381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5278783">
      <w:bodyDiv w:val="1"/>
      <w:marLeft w:val="0"/>
      <w:marRight w:val="0"/>
      <w:marTop w:val="0"/>
      <w:marBottom w:val="0"/>
      <w:divBdr>
        <w:top w:val="none" w:sz="0" w:space="0" w:color="auto"/>
        <w:left w:val="none" w:sz="0" w:space="0" w:color="auto"/>
        <w:bottom w:val="none" w:sz="0" w:space="0" w:color="auto"/>
        <w:right w:val="none" w:sz="0" w:space="0" w:color="auto"/>
      </w:divBdr>
      <w:divsChild>
        <w:div w:id="840122295">
          <w:marLeft w:val="0"/>
          <w:marRight w:val="0"/>
          <w:marTop w:val="0"/>
          <w:marBottom w:val="0"/>
          <w:divBdr>
            <w:top w:val="none" w:sz="0" w:space="0" w:color="auto"/>
            <w:left w:val="none" w:sz="0" w:space="0" w:color="auto"/>
            <w:bottom w:val="none" w:sz="0" w:space="0" w:color="auto"/>
            <w:right w:val="none" w:sz="0" w:space="0" w:color="auto"/>
          </w:divBdr>
          <w:divsChild>
            <w:div w:id="78211948">
              <w:marLeft w:val="0"/>
              <w:marRight w:val="0"/>
              <w:marTop w:val="0"/>
              <w:marBottom w:val="0"/>
              <w:divBdr>
                <w:top w:val="none" w:sz="0" w:space="0" w:color="auto"/>
                <w:left w:val="none" w:sz="0" w:space="0" w:color="auto"/>
                <w:bottom w:val="none" w:sz="0" w:space="0" w:color="auto"/>
                <w:right w:val="none" w:sz="0" w:space="0" w:color="auto"/>
              </w:divBdr>
              <w:divsChild>
                <w:div w:id="840972426">
                  <w:marLeft w:val="0"/>
                  <w:marRight w:val="0"/>
                  <w:marTop w:val="0"/>
                  <w:marBottom w:val="0"/>
                  <w:divBdr>
                    <w:top w:val="none" w:sz="0" w:space="0" w:color="auto"/>
                    <w:left w:val="none" w:sz="0" w:space="0" w:color="auto"/>
                    <w:bottom w:val="none" w:sz="0" w:space="0" w:color="auto"/>
                    <w:right w:val="none" w:sz="0" w:space="0" w:color="auto"/>
                  </w:divBdr>
                  <w:divsChild>
                    <w:div w:id="1899588040">
                      <w:marLeft w:val="0"/>
                      <w:marRight w:val="0"/>
                      <w:marTop w:val="0"/>
                      <w:marBottom w:val="0"/>
                      <w:divBdr>
                        <w:top w:val="none" w:sz="0" w:space="0" w:color="auto"/>
                        <w:left w:val="none" w:sz="0" w:space="0" w:color="auto"/>
                        <w:bottom w:val="none" w:sz="0" w:space="0" w:color="auto"/>
                        <w:right w:val="none" w:sz="0" w:space="0" w:color="auto"/>
                      </w:divBdr>
                    </w:div>
                  </w:divsChild>
                </w:div>
                <w:div w:id="634876916">
                  <w:marLeft w:val="0"/>
                  <w:marRight w:val="0"/>
                  <w:marTop w:val="0"/>
                  <w:marBottom w:val="0"/>
                  <w:divBdr>
                    <w:top w:val="none" w:sz="0" w:space="0" w:color="auto"/>
                    <w:left w:val="none" w:sz="0" w:space="0" w:color="auto"/>
                    <w:bottom w:val="none" w:sz="0" w:space="0" w:color="auto"/>
                    <w:right w:val="none" w:sz="0" w:space="0" w:color="auto"/>
                  </w:divBdr>
                </w:div>
                <w:div w:id="308286159">
                  <w:marLeft w:val="0"/>
                  <w:marRight w:val="0"/>
                  <w:marTop w:val="0"/>
                  <w:marBottom w:val="0"/>
                  <w:divBdr>
                    <w:top w:val="none" w:sz="0" w:space="0" w:color="auto"/>
                    <w:left w:val="none" w:sz="0" w:space="0" w:color="auto"/>
                    <w:bottom w:val="none" w:sz="0" w:space="0" w:color="auto"/>
                    <w:right w:val="none" w:sz="0" w:space="0" w:color="auto"/>
                  </w:divBdr>
                </w:div>
                <w:div w:id="782727446">
                  <w:marLeft w:val="0"/>
                  <w:marRight w:val="0"/>
                  <w:marTop w:val="0"/>
                  <w:marBottom w:val="0"/>
                  <w:divBdr>
                    <w:top w:val="none" w:sz="0" w:space="0" w:color="auto"/>
                    <w:left w:val="none" w:sz="0" w:space="0" w:color="auto"/>
                    <w:bottom w:val="none" w:sz="0" w:space="0" w:color="auto"/>
                    <w:right w:val="none" w:sz="0" w:space="0" w:color="auto"/>
                  </w:divBdr>
                  <w:divsChild>
                    <w:div w:id="757407864">
                      <w:marLeft w:val="0"/>
                      <w:marRight w:val="0"/>
                      <w:marTop w:val="0"/>
                      <w:marBottom w:val="0"/>
                      <w:divBdr>
                        <w:top w:val="none" w:sz="0" w:space="0" w:color="auto"/>
                        <w:left w:val="none" w:sz="0" w:space="0" w:color="auto"/>
                        <w:bottom w:val="none" w:sz="0" w:space="0" w:color="auto"/>
                        <w:right w:val="none" w:sz="0" w:space="0" w:color="auto"/>
                      </w:divBdr>
                    </w:div>
                  </w:divsChild>
                </w:div>
                <w:div w:id="2106026847">
                  <w:marLeft w:val="0"/>
                  <w:marRight w:val="0"/>
                  <w:marTop w:val="0"/>
                  <w:marBottom w:val="0"/>
                  <w:divBdr>
                    <w:top w:val="none" w:sz="0" w:space="0" w:color="auto"/>
                    <w:left w:val="none" w:sz="0" w:space="0" w:color="auto"/>
                    <w:bottom w:val="none" w:sz="0" w:space="0" w:color="auto"/>
                    <w:right w:val="none" w:sz="0" w:space="0" w:color="auto"/>
                  </w:divBdr>
                </w:div>
                <w:div w:id="929660356">
                  <w:marLeft w:val="0"/>
                  <w:marRight w:val="0"/>
                  <w:marTop w:val="0"/>
                  <w:marBottom w:val="0"/>
                  <w:divBdr>
                    <w:top w:val="none" w:sz="0" w:space="0" w:color="auto"/>
                    <w:left w:val="none" w:sz="0" w:space="0" w:color="auto"/>
                    <w:bottom w:val="none" w:sz="0" w:space="0" w:color="auto"/>
                    <w:right w:val="none" w:sz="0" w:space="0" w:color="auto"/>
                  </w:divBdr>
                  <w:divsChild>
                    <w:div w:id="1246459510">
                      <w:marLeft w:val="0"/>
                      <w:marRight w:val="0"/>
                      <w:marTop w:val="0"/>
                      <w:marBottom w:val="0"/>
                      <w:divBdr>
                        <w:top w:val="none" w:sz="0" w:space="0" w:color="auto"/>
                        <w:left w:val="none" w:sz="0" w:space="0" w:color="auto"/>
                        <w:bottom w:val="none" w:sz="0" w:space="0" w:color="auto"/>
                        <w:right w:val="none" w:sz="0" w:space="0" w:color="auto"/>
                      </w:divBdr>
                    </w:div>
                  </w:divsChild>
                </w:div>
                <w:div w:id="148834231">
                  <w:marLeft w:val="0"/>
                  <w:marRight w:val="0"/>
                  <w:marTop w:val="0"/>
                  <w:marBottom w:val="0"/>
                  <w:divBdr>
                    <w:top w:val="none" w:sz="0" w:space="0" w:color="auto"/>
                    <w:left w:val="none" w:sz="0" w:space="0" w:color="auto"/>
                    <w:bottom w:val="none" w:sz="0" w:space="0" w:color="auto"/>
                    <w:right w:val="none" w:sz="0" w:space="0" w:color="auto"/>
                  </w:divBdr>
                </w:div>
                <w:div w:id="1975328887">
                  <w:marLeft w:val="0"/>
                  <w:marRight w:val="0"/>
                  <w:marTop w:val="0"/>
                  <w:marBottom w:val="0"/>
                  <w:divBdr>
                    <w:top w:val="none" w:sz="0" w:space="0" w:color="auto"/>
                    <w:left w:val="none" w:sz="0" w:space="0" w:color="auto"/>
                    <w:bottom w:val="none" w:sz="0" w:space="0" w:color="auto"/>
                    <w:right w:val="none" w:sz="0" w:space="0" w:color="auto"/>
                  </w:divBdr>
                </w:div>
                <w:div w:id="352348083">
                  <w:marLeft w:val="0"/>
                  <w:marRight w:val="0"/>
                  <w:marTop w:val="0"/>
                  <w:marBottom w:val="0"/>
                  <w:divBdr>
                    <w:top w:val="none" w:sz="0" w:space="0" w:color="auto"/>
                    <w:left w:val="none" w:sz="0" w:space="0" w:color="auto"/>
                    <w:bottom w:val="none" w:sz="0" w:space="0" w:color="auto"/>
                    <w:right w:val="none" w:sz="0" w:space="0" w:color="auto"/>
                  </w:divBdr>
                  <w:divsChild>
                    <w:div w:id="1977103868">
                      <w:marLeft w:val="0"/>
                      <w:marRight w:val="0"/>
                      <w:marTop w:val="0"/>
                      <w:marBottom w:val="0"/>
                      <w:divBdr>
                        <w:top w:val="none" w:sz="0" w:space="0" w:color="auto"/>
                        <w:left w:val="none" w:sz="0" w:space="0" w:color="auto"/>
                        <w:bottom w:val="none" w:sz="0" w:space="0" w:color="auto"/>
                        <w:right w:val="none" w:sz="0" w:space="0" w:color="auto"/>
                      </w:divBdr>
                    </w:div>
                  </w:divsChild>
                </w:div>
                <w:div w:id="1670985958">
                  <w:marLeft w:val="0"/>
                  <w:marRight w:val="0"/>
                  <w:marTop w:val="0"/>
                  <w:marBottom w:val="0"/>
                  <w:divBdr>
                    <w:top w:val="none" w:sz="0" w:space="0" w:color="auto"/>
                    <w:left w:val="none" w:sz="0" w:space="0" w:color="auto"/>
                    <w:bottom w:val="none" w:sz="0" w:space="0" w:color="auto"/>
                    <w:right w:val="none" w:sz="0" w:space="0" w:color="auto"/>
                  </w:divBdr>
                </w:div>
                <w:div w:id="1457869645">
                  <w:marLeft w:val="0"/>
                  <w:marRight w:val="0"/>
                  <w:marTop w:val="0"/>
                  <w:marBottom w:val="0"/>
                  <w:divBdr>
                    <w:top w:val="none" w:sz="0" w:space="0" w:color="auto"/>
                    <w:left w:val="none" w:sz="0" w:space="0" w:color="auto"/>
                    <w:bottom w:val="none" w:sz="0" w:space="0" w:color="auto"/>
                    <w:right w:val="none" w:sz="0" w:space="0" w:color="auto"/>
                  </w:divBdr>
                  <w:divsChild>
                    <w:div w:id="1583222454">
                      <w:marLeft w:val="0"/>
                      <w:marRight w:val="0"/>
                      <w:marTop w:val="0"/>
                      <w:marBottom w:val="0"/>
                      <w:divBdr>
                        <w:top w:val="none" w:sz="0" w:space="0" w:color="auto"/>
                        <w:left w:val="none" w:sz="0" w:space="0" w:color="auto"/>
                        <w:bottom w:val="none" w:sz="0" w:space="0" w:color="auto"/>
                        <w:right w:val="none" w:sz="0" w:space="0" w:color="auto"/>
                      </w:divBdr>
                    </w:div>
                  </w:divsChild>
                </w:div>
                <w:div w:id="1396974017">
                  <w:marLeft w:val="0"/>
                  <w:marRight w:val="0"/>
                  <w:marTop w:val="0"/>
                  <w:marBottom w:val="0"/>
                  <w:divBdr>
                    <w:top w:val="none" w:sz="0" w:space="0" w:color="auto"/>
                    <w:left w:val="none" w:sz="0" w:space="0" w:color="auto"/>
                    <w:bottom w:val="none" w:sz="0" w:space="0" w:color="auto"/>
                    <w:right w:val="none" w:sz="0" w:space="0" w:color="auto"/>
                  </w:divBdr>
                </w:div>
                <w:div w:id="1897466477">
                  <w:marLeft w:val="0"/>
                  <w:marRight w:val="0"/>
                  <w:marTop w:val="0"/>
                  <w:marBottom w:val="0"/>
                  <w:divBdr>
                    <w:top w:val="none" w:sz="0" w:space="0" w:color="auto"/>
                    <w:left w:val="none" w:sz="0" w:space="0" w:color="auto"/>
                    <w:bottom w:val="none" w:sz="0" w:space="0" w:color="auto"/>
                    <w:right w:val="none" w:sz="0" w:space="0" w:color="auto"/>
                  </w:divBdr>
                </w:div>
                <w:div w:id="2089188204">
                  <w:marLeft w:val="0"/>
                  <w:marRight w:val="0"/>
                  <w:marTop w:val="0"/>
                  <w:marBottom w:val="0"/>
                  <w:divBdr>
                    <w:top w:val="none" w:sz="0" w:space="0" w:color="auto"/>
                    <w:left w:val="none" w:sz="0" w:space="0" w:color="auto"/>
                    <w:bottom w:val="none" w:sz="0" w:space="0" w:color="auto"/>
                    <w:right w:val="none" w:sz="0" w:space="0" w:color="auto"/>
                  </w:divBdr>
                  <w:divsChild>
                    <w:div w:id="2047219076">
                      <w:marLeft w:val="0"/>
                      <w:marRight w:val="0"/>
                      <w:marTop w:val="0"/>
                      <w:marBottom w:val="0"/>
                      <w:divBdr>
                        <w:top w:val="none" w:sz="0" w:space="0" w:color="auto"/>
                        <w:left w:val="none" w:sz="0" w:space="0" w:color="auto"/>
                        <w:bottom w:val="none" w:sz="0" w:space="0" w:color="auto"/>
                        <w:right w:val="none" w:sz="0" w:space="0" w:color="auto"/>
                      </w:divBdr>
                    </w:div>
                  </w:divsChild>
                </w:div>
                <w:div w:id="2052999585">
                  <w:marLeft w:val="0"/>
                  <w:marRight w:val="0"/>
                  <w:marTop w:val="0"/>
                  <w:marBottom w:val="0"/>
                  <w:divBdr>
                    <w:top w:val="none" w:sz="0" w:space="0" w:color="auto"/>
                    <w:left w:val="none" w:sz="0" w:space="0" w:color="auto"/>
                    <w:bottom w:val="none" w:sz="0" w:space="0" w:color="auto"/>
                    <w:right w:val="none" w:sz="0" w:space="0" w:color="auto"/>
                  </w:divBdr>
                </w:div>
                <w:div w:id="843975324">
                  <w:marLeft w:val="0"/>
                  <w:marRight w:val="0"/>
                  <w:marTop w:val="0"/>
                  <w:marBottom w:val="0"/>
                  <w:divBdr>
                    <w:top w:val="none" w:sz="0" w:space="0" w:color="auto"/>
                    <w:left w:val="none" w:sz="0" w:space="0" w:color="auto"/>
                    <w:bottom w:val="none" w:sz="0" w:space="0" w:color="auto"/>
                    <w:right w:val="none" w:sz="0" w:space="0" w:color="auto"/>
                  </w:divBdr>
                  <w:divsChild>
                    <w:div w:id="982200088">
                      <w:marLeft w:val="0"/>
                      <w:marRight w:val="0"/>
                      <w:marTop w:val="0"/>
                      <w:marBottom w:val="0"/>
                      <w:divBdr>
                        <w:top w:val="none" w:sz="0" w:space="0" w:color="auto"/>
                        <w:left w:val="none" w:sz="0" w:space="0" w:color="auto"/>
                        <w:bottom w:val="none" w:sz="0" w:space="0" w:color="auto"/>
                        <w:right w:val="none" w:sz="0" w:space="0" w:color="auto"/>
                      </w:divBdr>
                    </w:div>
                  </w:divsChild>
                </w:div>
                <w:div w:id="110974865">
                  <w:marLeft w:val="0"/>
                  <w:marRight w:val="0"/>
                  <w:marTop w:val="0"/>
                  <w:marBottom w:val="0"/>
                  <w:divBdr>
                    <w:top w:val="none" w:sz="0" w:space="0" w:color="auto"/>
                    <w:left w:val="none" w:sz="0" w:space="0" w:color="auto"/>
                    <w:bottom w:val="none" w:sz="0" w:space="0" w:color="auto"/>
                    <w:right w:val="none" w:sz="0" w:space="0" w:color="auto"/>
                  </w:divBdr>
                </w:div>
                <w:div w:id="2061439390">
                  <w:marLeft w:val="0"/>
                  <w:marRight w:val="0"/>
                  <w:marTop w:val="0"/>
                  <w:marBottom w:val="0"/>
                  <w:divBdr>
                    <w:top w:val="none" w:sz="0" w:space="0" w:color="auto"/>
                    <w:left w:val="none" w:sz="0" w:space="0" w:color="auto"/>
                    <w:bottom w:val="none" w:sz="0" w:space="0" w:color="auto"/>
                    <w:right w:val="none" w:sz="0" w:space="0" w:color="auto"/>
                  </w:divBdr>
                </w:div>
                <w:div w:id="1168137831">
                  <w:marLeft w:val="0"/>
                  <w:marRight w:val="0"/>
                  <w:marTop w:val="0"/>
                  <w:marBottom w:val="0"/>
                  <w:divBdr>
                    <w:top w:val="none" w:sz="0" w:space="0" w:color="auto"/>
                    <w:left w:val="none" w:sz="0" w:space="0" w:color="auto"/>
                    <w:bottom w:val="none" w:sz="0" w:space="0" w:color="auto"/>
                    <w:right w:val="none" w:sz="0" w:space="0" w:color="auto"/>
                  </w:divBdr>
                  <w:divsChild>
                    <w:div w:id="1560899093">
                      <w:marLeft w:val="0"/>
                      <w:marRight w:val="0"/>
                      <w:marTop w:val="0"/>
                      <w:marBottom w:val="0"/>
                      <w:divBdr>
                        <w:top w:val="none" w:sz="0" w:space="0" w:color="auto"/>
                        <w:left w:val="none" w:sz="0" w:space="0" w:color="auto"/>
                        <w:bottom w:val="none" w:sz="0" w:space="0" w:color="auto"/>
                        <w:right w:val="none" w:sz="0" w:space="0" w:color="auto"/>
                      </w:divBdr>
                    </w:div>
                  </w:divsChild>
                </w:div>
                <w:div w:id="1247766628">
                  <w:marLeft w:val="0"/>
                  <w:marRight w:val="0"/>
                  <w:marTop w:val="0"/>
                  <w:marBottom w:val="0"/>
                  <w:divBdr>
                    <w:top w:val="none" w:sz="0" w:space="0" w:color="auto"/>
                    <w:left w:val="none" w:sz="0" w:space="0" w:color="auto"/>
                    <w:bottom w:val="none" w:sz="0" w:space="0" w:color="auto"/>
                    <w:right w:val="none" w:sz="0" w:space="0" w:color="auto"/>
                  </w:divBdr>
                </w:div>
                <w:div w:id="817307072">
                  <w:marLeft w:val="0"/>
                  <w:marRight w:val="0"/>
                  <w:marTop w:val="0"/>
                  <w:marBottom w:val="0"/>
                  <w:divBdr>
                    <w:top w:val="none" w:sz="0" w:space="0" w:color="auto"/>
                    <w:left w:val="none" w:sz="0" w:space="0" w:color="auto"/>
                    <w:bottom w:val="none" w:sz="0" w:space="0" w:color="auto"/>
                    <w:right w:val="none" w:sz="0" w:space="0" w:color="auto"/>
                  </w:divBdr>
                  <w:divsChild>
                    <w:div w:id="2118866804">
                      <w:marLeft w:val="0"/>
                      <w:marRight w:val="0"/>
                      <w:marTop w:val="0"/>
                      <w:marBottom w:val="0"/>
                      <w:divBdr>
                        <w:top w:val="none" w:sz="0" w:space="0" w:color="auto"/>
                        <w:left w:val="none" w:sz="0" w:space="0" w:color="auto"/>
                        <w:bottom w:val="none" w:sz="0" w:space="0" w:color="auto"/>
                        <w:right w:val="none" w:sz="0" w:space="0" w:color="auto"/>
                      </w:divBdr>
                    </w:div>
                  </w:divsChild>
                </w:div>
                <w:div w:id="1675107173">
                  <w:marLeft w:val="0"/>
                  <w:marRight w:val="0"/>
                  <w:marTop w:val="0"/>
                  <w:marBottom w:val="0"/>
                  <w:divBdr>
                    <w:top w:val="none" w:sz="0" w:space="0" w:color="auto"/>
                    <w:left w:val="none" w:sz="0" w:space="0" w:color="auto"/>
                    <w:bottom w:val="none" w:sz="0" w:space="0" w:color="auto"/>
                    <w:right w:val="none" w:sz="0" w:space="0" w:color="auto"/>
                  </w:divBdr>
                </w:div>
                <w:div w:id="1927957200">
                  <w:marLeft w:val="0"/>
                  <w:marRight w:val="0"/>
                  <w:marTop w:val="0"/>
                  <w:marBottom w:val="0"/>
                  <w:divBdr>
                    <w:top w:val="none" w:sz="0" w:space="0" w:color="auto"/>
                    <w:left w:val="none" w:sz="0" w:space="0" w:color="auto"/>
                    <w:bottom w:val="none" w:sz="0" w:space="0" w:color="auto"/>
                    <w:right w:val="none" w:sz="0" w:space="0" w:color="auto"/>
                  </w:divBdr>
                </w:div>
                <w:div w:id="142939802">
                  <w:marLeft w:val="0"/>
                  <w:marRight w:val="0"/>
                  <w:marTop w:val="0"/>
                  <w:marBottom w:val="0"/>
                  <w:divBdr>
                    <w:top w:val="none" w:sz="0" w:space="0" w:color="auto"/>
                    <w:left w:val="none" w:sz="0" w:space="0" w:color="auto"/>
                    <w:bottom w:val="none" w:sz="0" w:space="0" w:color="auto"/>
                    <w:right w:val="none" w:sz="0" w:space="0" w:color="auto"/>
                  </w:divBdr>
                  <w:divsChild>
                    <w:div w:id="533688171">
                      <w:marLeft w:val="0"/>
                      <w:marRight w:val="0"/>
                      <w:marTop w:val="0"/>
                      <w:marBottom w:val="0"/>
                      <w:divBdr>
                        <w:top w:val="none" w:sz="0" w:space="0" w:color="auto"/>
                        <w:left w:val="none" w:sz="0" w:space="0" w:color="auto"/>
                        <w:bottom w:val="none" w:sz="0" w:space="0" w:color="auto"/>
                        <w:right w:val="none" w:sz="0" w:space="0" w:color="auto"/>
                      </w:divBdr>
                    </w:div>
                  </w:divsChild>
                </w:div>
                <w:div w:id="805776454">
                  <w:marLeft w:val="0"/>
                  <w:marRight w:val="0"/>
                  <w:marTop w:val="0"/>
                  <w:marBottom w:val="0"/>
                  <w:divBdr>
                    <w:top w:val="none" w:sz="0" w:space="0" w:color="auto"/>
                    <w:left w:val="none" w:sz="0" w:space="0" w:color="auto"/>
                    <w:bottom w:val="none" w:sz="0" w:space="0" w:color="auto"/>
                    <w:right w:val="none" w:sz="0" w:space="0" w:color="auto"/>
                  </w:divBdr>
                </w:div>
                <w:div w:id="1670794349">
                  <w:marLeft w:val="0"/>
                  <w:marRight w:val="0"/>
                  <w:marTop w:val="0"/>
                  <w:marBottom w:val="0"/>
                  <w:divBdr>
                    <w:top w:val="none" w:sz="0" w:space="0" w:color="auto"/>
                    <w:left w:val="none" w:sz="0" w:space="0" w:color="auto"/>
                    <w:bottom w:val="none" w:sz="0" w:space="0" w:color="auto"/>
                    <w:right w:val="none" w:sz="0" w:space="0" w:color="auto"/>
                  </w:divBdr>
                  <w:divsChild>
                    <w:div w:id="462698843">
                      <w:marLeft w:val="0"/>
                      <w:marRight w:val="0"/>
                      <w:marTop w:val="0"/>
                      <w:marBottom w:val="0"/>
                      <w:divBdr>
                        <w:top w:val="none" w:sz="0" w:space="0" w:color="auto"/>
                        <w:left w:val="none" w:sz="0" w:space="0" w:color="auto"/>
                        <w:bottom w:val="none" w:sz="0" w:space="0" w:color="auto"/>
                        <w:right w:val="none" w:sz="0" w:space="0" w:color="auto"/>
                      </w:divBdr>
                    </w:div>
                  </w:divsChild>
                </w:div>
                <w:div w:id="353193407">
                  <w:marLeft w:val="0"/>
                  <w:marRight w:val="0"/>
                  <w:marTop w:val="0"/>
                  <w:marBottom w:val="0"/>
                  <w:divBdr>
                    <w:top w:val="none" w:sz="0" w:space="0" w:color="auto"/>
                    <w:left w:val="none" w:sz="0" w:space="0" w:color="auto"/>
                    <w:bottom w:val="none" w:sz="0" w:space="0" w:color="auto"/>
                    <w:right w:val="none" w:sz="0" w:space="0" w:color="auto"/>
                  </w:divBdr>
                </w:div>
                <w:div w:id="688218868">
                  <w:marLeft w:val="0"/>
                  <w:marRight w:val="0"/>
                  <w:marTop w:val="0"/>
                  <w:marBottom w:val="0"/>
                  <w:divBdr>
                    <w:top w:val="none" w:sz="0" w:space="0" w:color="auto"/>
                    <w:left w:val="none" w:sz="0" w:space="0" w:color="auto"/>
                    <w:bottom w:val="none" w:sz="0" w:space="0" w:color="auto"/>
                    <w:right w:val="none" w:sz="0" w:space="0" w:color="auto"/>
                  </w:divBdr>
                </w:div>
                <w:div w:id="276833394">
                  <w:marLeft w:val="0"/>
                  <w:marRight w:val="0"/>
                  <w:marTop w:val="0"/>
                  <w:marBottom w:val="0"/>
                  <w:divBdr>
                    <w:top w:val="none" w:sz="0" w:space="0" w:color="auto"/>
                    <w:left w:val="none" w:sz="0" w:space="0" w:color="auto"/>
                    <w:bottom w:val="none" w:sz="0" w:space="0" w:color="auto"/>
                    <w:right w:val="none" w:sz="0" w:space="0" w:color="auto"/>
                  </w:divBdr>
                  <w:divsChild>
                    <w:div w:id="1258489356">
                      <w:marLeft w:val="0"/>
                      <w:marRight w:val="0"/>
                      <w:marTop w:val="0"/>
                      <w:marBottom w:val="0"/>
                      <w:divBdr>
                        <w:top w:val="none" w:sz="0" w:space="0" w:color="auto"/>
                        <w:left w:val="none" w:sz="0" w:space="0" w:color="auto"/>
                        <w:bottom w:val="none" w:sz="0" w:space="0" w:color="auto"/>
                        <w:right w:val="none" w:sz="0" w:space="0" w:color="auto"/>
                      </w:divBdr>
                    </w:div>
                  </w:divsChild>
                </w:div>
                <w:div w:id="1196118205">
                  <w:marLeft w:val="0"/>
                  <w:marRight w:val="0"/>
                  <w:marTop w:val="0"/>
                  <w:marBottom w:val="0"/>
                  <w:divBdr>
                    <w:top w:val="none" w:sz="0" w:space="0" w:color="auto"/>
                    <w:left w:val="none" w:sz="0" w:space="0" w:color="auto"/>
                    <w:bottom w:val="none" w:sz="0" w:space="0" w:color="auto"/>
                    <w:right w:val="none" w:sz="0" w:space="0" w:color="auto"/>
                  </w:divBdr>
                </w:div>
                <w:div w:id="1790201433">
                  <w:marLeft w:val="0"/>
                  <w:marRight w:val="0"/>
                  <w:marTop w:val="0"/>
                  <w:marBottom w:val="0"/>
                  <w:divBdr>
                    <w:top w:val="none" w:sz="0" w:space="0" w:color="auto"/>
                    <w:left w:val="none" w:sz="0" w:space="0" w:color="auto"/>
                    <w:bottom w:val="none" w:sz="0" w:space="0" w:color="auto"/>
                    <w:right w:val="none" w:sz="0" w:space="0" w:color="auto"/>
                  </w:divBdr>
                  <w:divsChild>
                    <w:div w:id="8485089">
                      <w:marLeft w:val="0"/>
                      <w:marRight w:val="0"/>
                      <w:marTop w:val="0"/>
                      <w:marBottom w:val="0"/>
                      <w:divBdr>
                        <w:top w:val="none" w:sz="0" w:space="0" w:color="auto"/>
                        <w:left w:val="none" w:sz="0" w:space="0" w:color="auto"/>
                        <w:bottom w:val="none" w:sz="0" w:space="0" w:color="auto"/>
                        <w:right w:val="none" w:sz="0" w:space="0" w:color="auto"/>
                      </w:divBdr>
                    </w:div>
                  </w:divsChild>
                </w:div>
                <w:div w:id="1029991230">
                  <w:marLeft w:val="0"/>
                  <w:marRight w:val="0"/>
                  <w:marTop w:val="0"/>
                  <w:marBottom w:val="0"/>
                  <w:divBdr>
                    <w:top w:val="none" w:sz="0" w:space="0" w:color="auto"/>
                    <w:left w:val="none" w:sz="0" w:space="0" w:color="auto"/>
                    <w:bottom w:val="none" w:sz="0" w:space="0" w:color="auto"/>
                    <w:right w:val="none" w:sz="0" w:space="0" w:color="auto"/>
                  </w:divBdr>
                </w:div>
                <w:div w:id="1089616136">
                  <w:marLeft w:val="0"/>
                  <w:marRight w:val="0"/>
                  <w:marTop w:val="0"/>
                  <w:marBottom w:val="0"/>
                  <w:divBdr>
                    <w:top w:val="none" w:sz="0" w:space="0" w:color="auto"/>
                    <w:left w:val="none" w:sz="0" w:space="0" w:color="auto"/>
                    <w:bottom w:val="none" w:sz="0" w:space="0" w:color="auto"/>
                    <w:right w:val="none" w:sz="0" w:space="0" w:color="auto"/>
                  </w:divBdr>
                </w:div>
                <w:div w:id="1450776964">
                  <w:marLeft w:val="0"/>
                  <w:marRight w:val="0"/>
                  <w:marTop w:val="0"/>
                  <w:marBottom w:val="0"/>
                  <w:divBdr>
                    <w:top w:val="none" w:sz="0" w:space="0" w:color="auto"/>
                    <w:left w:val="none" w:sz="0" w:space="0" w:color="auto"/>
                    <w:bottom w:val="none" w:sz="0" w:space="0" w:color="auto"/>
                    <w:right w:val="none" w:sz="0" w:space="0" w:color="auto"/>
                  </w:divBdr>
                  <w:divsChild>
                    <w:div w:id="2045669943">
                      <w:marLeft w:val="0"/>
                      <w:marRight w:val="0"/>
                      <w:marTop w:val="0"/>
                      <w:marBottom w:val="0"/>
                      <w:divBdr>
                        <w:top w:val="none" w:sz="0" w:space="0" w:color="auto"/>
                        <w:left w:val="none" w:sz="0" w:space="0" w:color="auto"/>
                        <w:bottom w:val="none" w:sz="0" w:space="0" w:color="auto"/>
                        <w:right w:val="none" w:sz="0" w:space="0" w:color="auto"/>
                      </w:divBdr>
                    </w:div>
                  </w:divsChild>
                </w:div>
                <w:div w:id="1506096848">
                  <w:marLeft w:val="0"/>
                  <w:marRight w:val="0"/>
                  <w:marTop w:val="0"/>
                  <w:marBottom w:val="0"/>
                  <w:divBdr>
                    <w:top w:val="none" w:sz="0" w:space="0" w:color="auto"/>
                    <w:left w:val="none" w:sz="0" w:space="0" w:color="auto"/>
                    <w:bottom w:val="none" w:sz="0" w:space="0" w:color="auto"/>
                    <w:right w:val="none" w:sz="0" w:space="0" w:color="auto"/>
                  </w:divBdr>
                </w:div>
                <w:div w:id="1764913019">
                  <w:marLeft w:val="0"/>
                  <w:marRight w:val="0"/>
                  <w:marTop w:val="0"/>
                  <w:marBottom w:val="0"/>
                  <w:divBdr>
                    <w:top w:val="none" w:sz="0" w:space="0" w:color="auto"/>
                    <w:left w:val="none" w:sz="0" w:space="0" w:color="auto"/>
                    <w:bottom w:val="none" w:sz="0" w:space="0" w:color="auto"/>
                    <w:right w:val="none" w:sz="0" w:space="0" w:color="auto"/>
                  </w:divBdr>
                  <w:divsChild>
                    <w:div w:id="1854227613">
                      <w:marLeft w:val="0"/>
                      <w:marRight w:val="0"/>
                      <w:marTop w:val="0"/>
                      <w:marBottom w:val="0"/>
                      <w:divBdr>
                        <w:top w:val="none" w:sz="0" w:space="0" w:color="auto"/>
                        <w:left w:val="none" w:sz="0" w:space="0" w:color="auto"/>
                        <w:bottom w:val="none" w:sz="0" w:space="0" w:color="auto"/>
                        <w:right w:val="none" w:sz="0" w:space="0" w:color="auto"/>
                      </w:divBdr>
                    </w:div>
                  </w:divsChild>
                </w:div>
                <w:div w:id="1927230148">
                  <w:marLeft w:val="0"/>
                  <w:marRight w:val="0"/>
                  <w:marTop w:val="0"/>
                  <w:marBottom w:val="0"/>
                  <w:divBdr>
                    <w:top w:val="none" w:sz="0" w:space="0" w:color="auto"/>
                    <w:left w:val="none" w:sz="0" w:space="0" w:color="auto"/>
                    <w:bottom w:val="none" w:sz="0" w:space="0" w:color="auto"/>
                    <w:right w:val="none" w:sz="0" w:space="0" w:color="auto"/>
                  </w:divBdr>
                </w:div>
                <w:div w:id="541748380">
                  <w:marLeft w:val="0"/>
                  <w:marRight w:val="0"/>
                  <w:marTop w:val="0"/>
                  <w:marBottom w:val="0"/>
                  <w:divBdr>
                    <w:top w:val="none" w:sz="0" w:space="0" w:color="auto"/>
                    <w:left w:val="none" w:sz="0" w:space="0" w:color="auto"/>
                    <w:bottom w:val="none" w:sz="0" w:space="0" w:color="auto"/>
                    <w:right w:val="none" w:sz="0" w:space="0" w:color="auto"/>
                  </w:divBdr>
                </w:div>
                <w:div w:id="704599492">
                  <w:marLeft w:val="0"/>
                  <w:marRight w:val="0"/>
                  <w:marTop w:val="0"/>
                  <w:marBottom w:val="0"/>
                  <w:divBdr>
                    <w:top w:val="none" w:sz="0" w:space="0" w:color="auto"/>
                    <w:left w:val="none" w:sz="0" w:space="0" w:color="auto"/>
                    <w:bottom w:val="none" w:sz="0" w:space="0" w:color="auto"/>
                    <w:right w:val="none" w:sz="0" w:space="0" w:color="auto"/>
                  </w:divBdr>
                  <w:divsChild>
                    <w:div w:id="1448281149">
                      <w:marLeft w:val="0"/>
                      <w:marRight w:val="0"/>
                      <w:marTop w:val="0"/>
                      <w:marBottom w:val="0"/>
                      <w:divBdr>
                        <w:top w:val="none" w:sz="0" w:space="0" w:color="auto"/>
                        <w:left w:val="none" w:sz="0" w:space="0" w:color="auto"/>
                        <w:bottom w:val="none" w:sz="0" w:space="0" w:color="auto"/>
                        <w:right w:val="none" w:sz="0" w:space="0" w:color="auto"/>
                      </w:divBdr>
                    </w:div>
                  </w:divsChild>
                </w:div>
                <w:div w:id="1667711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4924899">
      <w:bodyDiv w:val="1"/>
      <w:marLeft w:val="0"/>
      <w:marRight w:val="0"/>
      <w:marTop w:val="0"/>
      <w:marBottom w:val="0"/>
      <w:divBdr>
        <w:top w:val="none" w:sz="0" w:space="0" w:color="auto"/>
        <w:left w:val="none" w:sz="0" w:space="0" w:color="auto"/>
        <w:bottom w:val="none" w:sz="0" w:space="0" w:color="auto"/>
        <w:right w:val="none" w:sz="0" w:space="0" w:color="auto"/>
      </w:divBdr>
      <w:divsChild>
        <w:div w:id="505629681">
          <w:marLeft w:val="0"/>
          <w:marRight w:val="0"/>
          <w:marTop w:val="0"/>
          <w:marBottom w:val="0"/>
          <w:divBdr>
            <w:top w:val="none" w:sz="0" w:space="0" w:color="auto"/>
            <w:left w:val="none" w:sz="0" w:space="0" w:color="auto"/>
            <w:bottom w:val="none" w:sz="0" w:space="0" w:color="auto"/>
            <w:right w:val="none" w:sz="0" w:space="0" w:color="auto"/>
          </w:divBdr>
          <w:divsChild>
            <w:div w:id="981544637">
              <w:marLeft w:val="0"/>
              <w:marRight w:val="0"/>
              <w:marTop w:val="0"/>
              <w:marBottom w:val="0"/>
              <w:divBdr>
                <w:top w:val="none" w:sz="0" w:space="0" w:color="auto"/>
                <w:left w:val="none" w:sz="0" w:space="0" w:color="auto"/>
                <w:bottom w:val="none" w:sz="0" w:space="0" w:color="auto"/>
                <w:right w:val="none" w:sz="0" w:space="0" w:color="auto"/>
              </w:divBdr>
              <w:divsChild>
                <w:div w:id="1718045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6423898">
      <w:bodyDiv w:val="1"/>
      <w:marLeft w:val="0"/>
      <w:marRight w:val="0"/>
      <w:marTop w:val="0"/>
      <w:marBottom w:val="0"/>
      <w:divBdr>
        <w:top w:val="none" w:sz="0" w:space="0" w:color="auto"/>
        <w:left w:val="none" w:sz="0" w:space="0" w:color="auto"/>
        <w:bottom w:val="none" w:sz="0" w:space="0" w:color="auto"/>
        <w:right w:val="none" w:sz="0" w:space="0" w:color="auto"/>
      </w:divBdr>
    </w:div>
    <w:div w:id="1997175364">
      <w:bodyDiv w:val="1"/>
      <w:marLeft w:val="0"/>
      <w:marRight w:val="0"/>
      <w:marTop w:val="0"/>
      <w:marBottom w:val="0"/>
      <w:divBdr>
        <w:top w:val="none" w:sz="0" w:space="0" w:color="auto"/>
        <w:left w:val="none" w:sz="0" w:space="0" w:color="auto"/>
        <w:bottom w:val="none" w:sz="0" w:space="0" w:color="auto"/>
        <w:right w:val="none" w:sz="0" w:space="0" w:color="auto"/>
      </w:divBdr>
      <w:divsChild>
        <w:div w:id="1265575925">
          <w:marLeft w:val="0"/>
          <w:marRight w:val="0"/>
          <w:marTop w:val="0"/>
          <w:marBottom w:val="0"/>
          <w:divBdr>
            <w:top w:val="none" w:sz="0" w:space="0" w:color="auto"/>
            <w:left w:val="none" w:sz="0" w:space="0" w:color="auto"/>
            <w:bottom w:val="none" w:sz="0" w:space="0" w:color="auto"/>
            <w:right w:val="none" w:sz="0" w:space="0" w:color="auto"/>
          </w:divBdr>
          <w:divsChild>
            <w:div w:id="334722261">
              <w:marLeft w:val="0"/>
              <w:marRight w:val="0"/>
              <w:marTop w:val="0"/>
              <w:marBottom w:val="0"/>
              <w:divBdr>
                <w:top w:val="none" w:sz="0" w:space="0" w:color="auto"/>
                <w:left w:val="none" w:sz="0" w:space="0" w:color="auto"/>
                <w:bottom w:val="none" w:sz="0" w:space="0" w:color="auto"/>
                <w:right w:val="none" w:sz="0" w:space="0" w:color="auto"/>
              </w:divBdr>
              <w:divsChild>
                <w:div w:id="1053965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2536641">
      <w:bodyDiv w:val="1"/>
      <w:marLeft w:val="0"/>
      <w:marRight w:val="0"/>
      <w:marTop w:val="0"/>
      <w:marBottom w:val="0"/>
      <w:divBdr>
        <w:top w:val="none" w:sz="0" w:space="0" w:color="auto"/>
        <w:left w:val="none" w:sz="0" w:space="0" w:color="auto"/>
        <w:bottom w:val="none" w:sz="0" w:space="0" w:color="auto"/>
        <w:right w:val="none" w:sz="0" w:space="0" w:color="auto"/>
      </w:divBdr>
      <w:divsChild>
        <w:div w:id="290331013">
          <w:marLeft w:val="0"/>
          <w:marRight w:val="0"/>
          <w:marTop w:val="0"/>
          <w:marBottom w:val="0"/>
          <w:divBdr>
            <w:top w:val="none" w:sz="0" w:space="0" w:color="auto"/>
            <w:left w:val="none" w:sz="0" w:space="0" w:color="auto"/>
            <w:bottom w:val="none" w:sz="0" w:space="0" w:color="auto"/>
            <w:right w:val="none" w:sz="0" w:space="0" w:color="auto"/>
          </w:divBdr>
        </w:div>
        <w:div w:id="376390878">
          <w:marLeft w:val="0"/>
          <w:marRight w:val="0"/>
          <w:marTop w:val="0"/>
          <w:marBottom w:val="0"/>
          <w:divBdr>
            <w:top w:val="none" w:sz="0" w:space="0" w:color="auto"/>
            <w:left w:val="none" w:sz="0" w:space="0" w:color="auto"/>
            <w:bottom w:val="none" w:sz="0" w:space="0" w:color="auto"/>
            <w:right w:val="none" w:sz="0" w:space="0" w:color="auto"/>
          </w:divBdr>
        </w:div>
        <w:div w:id="1162743221">
          <w:marLeft w:val="0"/>
          <w:marRight w:val="0"/>
          <w:marTop w:val="0"/>
          <w:marBottom w:val="0"/>
          <w:divBdr>
            <w:top w:val="none" w:sz="0" w:space="0" w:color="auto"/>
            <w:left w:val="none" w:sz="0" w:space="0" w:color="auto"/>
            <w:bottom w:val="none" w:sz="0" w:space="0" w:color="auto"/>
            <w:right w:val="none" w:sz="0" w:space="0" w:color="auto"/>
          </w:divBdr>
          <w:divsChild>
            <w:div w:id="487986393">
              <w:marLeft w:val="0"/>
              <w:marRight w:val="0"/>
              <w:marTop w:val="0"/>
              <w:marBottom w:val="0"/>
              <w:divBdr>
                <w:top w:val="none" w:sz="0" w:space="0" w:color="auto"/>
                <w:left w:val="none" w:sz="0" w:space="0" w:color="auto"/>
                <w:bottom w:val="none" w:sz="0" w:space="0" w:color="auto"/>
                <w:right w:val="none" w:sz="0" w:space="0" w:color="auto"/>
              </w:divBdr>
            </w:div>
          </w:divsChild>
        </w:div>
        <w:div w:id="1450735312">
          <w:marLeft w:val="0"/>
          <w:marRight w:val="0"/>
          <w:marTop w:val="0"/>
          <w:marBottom w:val="0"/>
          <w:divBdr>
            <w:top w:val="none" w:sz="0" w:space="0" w:color="auto"/>
            <w:left w:val="none" w:sz="0" w:space="0" w:color="auto"/>
            <w:bottom w:val="none" w:sz="0" w:space="0" w:color="auto"/>
            <w:right w:val="none" w:sz="0" w:space="0" w:color="auto"/>
          </w:divBdr>
        </w:div>
        <w:div w:id="524754032">
          <w:marLeft w:val="0"/>
          <w:marRight w:val="0"/>
          <w:marTop w:val="0"/>
          <w:marBottom w:val="0"/>
          <w:divBdr>
            <w:top w:val="none" w:sz="0" w:space="0" w:color="auto"/>
            <w:left w:val="none" w:sz="0" w:space="0" w:color="auto"/>
            <w:bottom w:val="none" w:sz="0" w:space="0" w:color="auto"/>
            <w:right w:val="none" w:sz="0" w:space="0" w:color="auto"/>
          </w:divBdr>
          <w:divsChild>
            <w:div w:id="1129322592">
              <w:marLeft w:val="0"/>
              <w:marRight w:val="0"/>
              <w:marTop w:val="0"/>
              <w:marBottom w:val="0"/>
              <w:divBdr>
                <w:top w:val="none" w:sz="0" w:space="0" w:color="auto"/>
                <w:left w:val="none" w:sz="0" w:space="0" w:color="auto"/>
                <w:bottom w:val="none" w:sz="0" w:space="0" w:color="auto"/>
                <w:right w:val="none" w:sz="0" w:space="0" w:color="auto"/>
              </w:divBdr>
            </w:div>
          </w:divsChild>
        </w:div>
        <w:div w:id="336269877">
          <w:marLeft w:val="0"/>
          <w:marRight w:val="0"/>
          <w:marTop w:val="0"/>
          <w:marBottom w:val="0"/>
          <w:divBdr>
            <w:top w:val="none" w:sz="0" w:space="0" w:color="auto"/>
            <w:left w:val="none" w:sz="0" w:space="0" w:color="auto"/>
            <w:bottom w:val="none" w:sz="0" w:space="0" w:color="auto"/>
            <w:right w:val="none" w:sz="0" w:space="0" w:color="auto"/>
          </w:divBdr>
        </w:div>
        <w:div w:id="437873499">
          <w:marLeft w:val="0"/>
          <w:marRight w:val="0"/>
          <w:marTop w:val="0"/>
          <w:marBottom w:val="0"/>
          <w:divBdr>
            <w:top w:val="none" w:sz="0" w:space="0" w:color="auto"/>
            <w:left w:val="none" w:sz="0" w:space="0" w:color="auto"/>
            <w:bottom w:val="none" w:sz="0" w:space="0" w:color="auto"/>
            <w:right w:val="none" w:sz="0" w:space="0" w:color="auto"/>
          </w:divBdr>
        </w:div>
        <w:div w:id="2141222957">
          <w:marLeft w:val="0"/>
          <w:marRight w:val="0"/>
          <w:marTop w:val="0"/>
          <w:marBottom w:val="0"/>
          <w:divBdr>
            <w:top w:val="none" w:sz="0" w:space="0" w:color="auto"/>
            <w:left w:val="none" w:sz="0" w:space="0" w:color="auto"/>
            <w:bottom w:val="none" w:sz="0" w:space="0" w:color="auto"/>
            <w:right w:val="none" w:sz="0" w:space="0" w:color="auto"/>
          </w:divBdr>
          <w:divsChild>
            <w:div w:id="579558466">
              <w:marLeft w:val="0"/>
              <w:marRight w:val="0"/>
              <w:marTop w:val="0"/>
              <w:marBottom w:val="0"/>
              <w:divBdr>
                <w:top w:val="none" w:sz="0" w:space="0" w:color="auto"/>
                <w:left w:val="none" w:sz="0" w:space="0" w:color="auto"/>
                <w:bottom w:val="none" w:sz="0" w:space="0" w:color="auto"/>
                <w:right w:val="none" w:sz="0" w:space="0" w:color="auto"/>
              </w:divBdr>
            </w:div>
          </w:divsChild>
        </w:div>
        <w:div w:id="195898431">
          <w:marLeft w:val="0"/>
          <w:marRight w:val="0"/>
          <w:marTop w:val="0"/>
          <w:marBottom w:val="0"/>
          <w:divBdr>
            <w:top w:val="none" w:sz="0" w:space="0" w:color="auto"/>
            <w:left w:val="none" w:sz="0" w:space="0" w:color="auto"/>
            <w:bottom w:val="none" w:sz="0" w:space="0" w:color="auto"/>
            <w:right w:val="none" w:sz="0" w:space="0" w:color="auto"/>
          </w:divBdr>
        </w:div>
        <w:div w:id="1837837087">
          <w:marLeft w:val="0"/>
          <w:marRight w:val="0"/>
          <w:marTop w:val="0"/>
          <w:marBottom w:val="0"/>
          <w:divBdr>
            <w:top w:val="none" w:sz="0" w:space="0" w:color="auto"/>
            <w:left w:val="none" w:sz="0" w:space="0" w:color="auto"/>
            <w:bottom w:val="none" w:sz="0" w:space="0" w:color="auto"/>
            <w:right w:val="none" w:sz="0" w:space="0" w:color="auto"/>
          </w:divBdr>
          <w:divsChild>
            <w:div w:id="76755994">
              <w:marLeft w:val="0"/>
              <w:marRight w:val="0"/>
              <w:marTop w:val="0"/>
              <w:marBottom w:val="0"/>
              <w:divBdr>
                <w:top w:val="none" w:sz="0" w:space="0" w:color="auto"/>
                <w:left w:val="none" w:sz="0" w:space="0" w:color="auto"/>
                <w:bottom w:val="none" w:sz="0" w:space="0" w:color="auto"/>
                <w:right w:val="none" w:sz="0" w:space="0" w:color="auto"/>
              </w:divBdr>
            </w:div>
          </w:divsChild>
        </w:div>
        <w:div w:id="1777403856">
          <w:marLeft w:val="0"/>
          <w:marRight w:val="0"/>
          <w:marTop w:val="0"/>
          <w:marBottom w:val="0"/>
          <w:divBdr>
            <w:top w:val="none" w:sz="0" w:space="0" w:color="auto"/>
            <w:left w:val="none" w:sz="0" w:space="0" w:color="auto"/>
            <w:bottom w:val="none" w:sz="0" w:space="0" w:color="auto"/>
            <w:right w:val="none" w:sz="0" w:space="0" w:color="auto"/>
          </w:divBdr>
        </w:div>
      </w:divsChild>
    </w:div>
    <w:div w:id="2006205595">
      <w:bodyDiv w:val="1"/>
      <w:marLeft w:val="0"/>
      <w:marRight w:val="0"/>
      <w:marTop w:val="0"/>
      <w:marBottom w:val="0"/>
      <w:divBdr>
        <w:top w:val="none" w:sz="0" w:space="0" w:color="auto"/>
        <w:left w:val="none" w:sz="0" w:space="0" w:color="auto"/>
        <w:bottom w:val="none" w:sz="0" w:space="0" w:color="auto"/>
        <w:right w:val="none" w:sz="0" w:space="0" w:color="auto"/>
      </w:divBdr>
    </w:div>
    <w:div w:id="2024891288">
      <w:bodyDiv w:val="1"/>
      <w:marLeft w:val="0"/>
      <w:marRight w:val="0"/>
      <w:marTop w:val="0"/>
      <w:marBottom w:val="0"/>
      <w:divBdr>
        <w:top w:val="none" w:sz="0" w:space="0" w:color="auto"/>
        <w:left w:val="none" w:sz="0" w:space="0" w:color="auto"/>
        <w:bottom w:val="none" w:sz="0" w:space="0" w:color="auto"/>
        <w:right w:val="none" w:sz="0" w:space="0" w:color="auto"/>
      </w:divBdr>
      <w:divsChild>
        <w:div w:id="2138334832">
          <w:marLeft w:val="0"/>
          <w:marRight w:val="0"/>
          <w:marTop w:val="0"/>
          <w:marBottom w:val="0"/>
          <w:divBdr>
            <w:top w:val="none" w:sz="0" w:space="0" w:color="auto"/>
            <w:left w:val="none" w:sz="0" w:space="0" w:color="auto"/>
            <w:bottom w:val="none" w:sz="0" w:space="0" w:color="auto"/>
            <w:right w:val="none" w:sz="0" w:space="0" w:color="auto"/>
          </w:divBdr>
          <w:divsChild>
            <w:div w:id="1911573069">
              <w:marLeft w:val="0"/>
              <w:marRight w:val="0"/>
              <w:marTop w:val="0"/>
              <w:marBottom w:val="0"/>
              <w:divBdr>
                <w:top w:val="none" w:sz="0" w:space="0" w:color="auto"/>
                <w:left w:val="none" w:sz="0" w:space="0" w:color="auto"/>
                <w:bottom w:val="none" w:sz="0" w:space="0" w:color="auto"/>
                <w:right w:val="none" w:sz="0" w:space="0" w:color="auto"/>
              </w:divBdr>
              <w:divsChild>
                <w:div w:id="548565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6421282">
      <w:bodyDiv w:val="1"/>
      <w:marLeft w:val="0"/>
      <w:marRight w:val="0"/>
      <w:marTop w:val="0"/>
      <w:marBottom w:val="0"/>
      <w:divBdr>
        <w:top w:val="none" w:sz="0" w:space="0" w:color="auto"/>
        <w:left w:val="none" w:sz="0" w:space="0" w:color="auto"/>
        <w:bottom w:val="none" w:sz="0" w:space="0" w:color="auto"/>
        <w:right w:val="none" w:sz="0" w:space="0" w:color="auto"/>
      </w:divBdr>
      <w:divsChild>
        <w:div w:id="976645414">
          <w:marLeft w:val="0"/>
          <w:marRight w:val="0"/>
          <w:marTop w:val="0"/>
          <w:marBottom w:val="0"/>
          <w:divBdr>
            <w:top w:val="none" w:sz="0" w:space="0" w:color="auto"/>
            <w:left w:val="none" w:sz="0" w:space="0" w:color="auto"/>
            <w:bottom w:val="none" w:sz="0" w:space="0" w:color="auto"/>
            <w:right w:val="none" w:sz="0" w:space="0" w:color="auto"/>
          </w:divBdr>
          <w:divsChild>
            <w:div w:id="1049651035">
              <w:marLeft w:val="0"/>
              <w:marRight w:val="0"/>
              <w:marTop w:val="0"/>
              <w:marBottom w:val="0"/>
              <w:divBdr>
                <w:top w:val="none" w:sz="0" w:space="0" w:color="auto"/>
                <w:left w:val="none" w:sz="0" w:space="0" w:color="auto"/>
                <w:bottom w:val="none" w:sz="0" w:space="0" w:color="auto"/>
                <w:right w:val="none" w:sz="0" w:space="0" w:color="auto"/>
              </w:divBdr>
              <w:divsChild>
                <w:div w:id="593248939">
                  <w:marLeft w:val="0"/>
                  <w:marRight w:val="0"/>
                  <w:marTop w:val="0"/>
                  <w:marBottom w:val="0"/>
                  <w:divBdr>
                    <w:top w:val="none" w:sz="0" w:space="0" w:color="auto"/>
                    <w:left w:val="none" w:sz="0" w:space="0" w:color="auto"/>
                    <w:bottom w:val="none" w:sz="0" w:space="0" w:color="auto"/>
                    <w:right w:val="none" w:sz="0" w:space="0" w:color="auto"/>
                  </w:divBdr>
                  <w:divsChild>
                    <w:div w:id="949238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878087">
      <w:bodyDiv w:val="1"/>
      <w:marLeft w:val="0"/>
      <w:marRight w:val="0"/>
      <w:marTop w:val="0"/>
      <w:marBottom w:val="0"/>
      <w:divBdr>
        <w:top w:val="none" w:sz="0" w:space="0" w:color="auto"/>
        <w:left w:val="none" w:sz="0" w:space="0" w:color="auto"/>
        <w:bottom w:val="none" w:sz="0" w:space="0" w:color="auto"/>
        <w:right w:val="none" w:sz="0" w:space="0" w:color="auto"/>
      </w:divBdr>
    </w:div>
    <w:div w:id="2045323350">
      <w:bodyDiv w:val="1"/>
      <w:marLeft w:val="0"/>
      <w:marRight w:val="0"/>
      <w:marTop w:val="0"/>
      <w:marBottom w:val="0"/>
      <w:divBdr>
        <w:top w:val="none" w:sz="0" w:space="0" w:color="auto"/>
        <w:left w:val="none" w:sz="0" w:space="0" w:color="auto"/>
        <w:bottom w:val="none" w:sz="0" w:space="0" w:color="auto"/>
        <w:right w:val="none" w:sz="0" w:space="0" w:color="auto"/>
      </w:divBdr>
      <w:divsChild>
        <w:div w:id="1202752">
          <w:marLeft w:val="0"/>
          <w:marRight w:val="0"/>
          <w:marTop w:val="0"/>
          <w:marBottom w:val="0"/>
          <w:divBdr>
            <w:top w:val="none" w:sz="0" w:space="0" w:color="auto"/>
            <w:left w:val="none" w:sz="0" w:space="0" w:color="auto"/>
            <w:bottom w:val="none" w:sz="0" w:space="0" w:color="auto"/>
            <w:right w:val="none" w:sz="0" w:space="0" w:color="auto"/>
          </w:divBdr>
          <w:divsChild>
            <w:div w:id="1799453921">
              <w:marLeft w:val="0"/>
              <w:marRight w:val="0"/>
              <w:marTop w:val="0"/>
              <w:marBottom w:val="0"/>
              <w:divBdr>
                <w:top w:val="none" w:sz="0" w:space="0" w:color="auto"/>
                <w:left w:val="none" w:sz="0" w:space="0" w:color="auto"/>
                <w:bottom w:val="none" w:sz="0" w:space="0" w:color="auto"/>
                <w:right w:val="none" w:sz="0" w:space="0" w:color="auto"/>
              </w:divBdr>
              <w:divsChild>
                <w:div w:id="1547062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8989969">
      <w:bodyDiv w:val="1"/>
      <w:marLeft w:val="0"/>
      <w:marRight w:val="0"/>
      <w:marTop w:val="0"/>
      <w:marBottom w:val="0"/>
      <w:divBdr>
        <w:top w:val="none" w:sz="0" w:space="0" w:color="auto"/>
        <w:left w:val="none" w:sz="0" w:space="0" w:color="auto"/>
        <w:bottom w:val="none" w:sz="0" w:space="0" w:color="auto"/>
        <w:right w:val="none" w:sz="0" w:space="0" w:color="auto"/>
      </w:divBdr>
    </w:div>
    <w:div w:id="2075660383">
      <w:bodyDiv w:val="1"/>
      <w:marLeft w:val="0"/>
      <w:marRight w:val="0"/>
      <w:marTop w:val="0"/>
      <w:marBottom w:val="0"/>
      <w:divBdr>
        <w:top w:val="none" w:sz="0" w:space="0" w:color="auto"/>
        <w:left w:val="none" w:sz="0" w:space="0" w:color="auto"/>
        <w:bottom w:val="none" w:sz="0" w:space="0" w:color="auto"/>
        <w:right w:val="none" w:sz="0" w:space="0" w:color="auto"/>
      </w:divBdr>
      <w:divsChild>
        <w:div w:id="1082533964">
          <w:marLeft w:val="0"/>
          <w:marRight w:val="0"/>
          <w:marTop w:val="0"/>
          <w:marBottom w:val="0"/>
          <w:divBdr>
            <w:top w:val="none" w:sz="0" w:space="0" w:color="auto"/>
            <w:left w:val="none" w:sz="0" w:space="0" w:color="auto"/>
            <w:bottom w:val="none" w:sz="0" w:space="0" w:color="auto"/>
            <w:right w:val="none" w:sz="0" w:space="0" w:color="auto"/>
          </w:divBdr>
          <w:divsChild>
            <w:div w:id="665591575">
              <w:marLeft w:val="0"/>
              <w:marRight w:val="0"/>
              <w:marTop w:val="0"/>
              <w:marBottom w:val="0"/>
              <w:divBdr>
                <w:top w:val="none" w:sz="0" w:space="0" w:color="auto"/>
                <w:left w:val="none" w:sz="0" w:space="0" w:color="auto"/>
                <w:bottom w:val="none" w:sz="0" w:space="0" w:color="auto"/>
                <w:right w:val="none" w:sz="0" w:space="0" w:color="auto"/>
              </w:divBdr>
              <w:divsChild>
                <w:div w:id="1115443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4523168">
      <w:bodyDiv w:val="1"/>
      <w:marLeft w:val="0"/>
      <w:marRight w:val="0"/>
      <w:marTop w:val="0"/>
      <w:marBottom w:val="0"/>
      <w:divBdr>
        <w:top w:val="none" w:sz="0" w:space="0" w:color="auto"/>
        <w:left w:val="none" w:sz="0" w:space="0" w:color="auto"/>
        <w:bottom w:val="none" w:sz="0" w:space="0" w:color="auto"/>
        <w:right w:val="none" w:sz="0" w:space="0" w:color="auto"/>
      </w:divBdr>
      <w:divsChild>
        <w:div w:id="321591157">
          <w:marLeft w:val="0"/>
          <w:marRight w:val="0"/>
          <w:marTop w:val="0"/>
          <w:marBottom w:val="0"/>
          <w:divBdr>
            <w:top w:val="none" w:sz="0" w:space="0" w:color="auto"/>
            <w:left w:val="none" w:sz="0" w:space="0" w:color="auto"/>
            <w:bottom w:val="none" w:sz="0" w:space="0" w:color="auto"/>
            <w:right w:val="none" w:sz="0" w:space="0" w:color="auto"/>
          </w:divBdr>
          <w:divsChild>
            <w:div w:id="1661536804">
              <w:marLeft w:val="0"/>
              <w:marRight w:val="0"/>
              <w:marTop w:val="0"/>
              <w:marBottom w:val="0"/>
              <w:divBdr>
                <w:top w:val="none" w:sz="0" w:space="0" w:color="auto"/>
                <w:left w:val="none" w:sz="0" w:space="0" w:color="auto"/>
                <w:bottom w:val="none" w:sz="0" w:space="0" w:color="auto"/>
                <w:right w:val="none" w:sz="0" w:space="0" w:color="auto"/>
              </w:divBdr>
              <w:divsChild>
                <w:div w:id="695809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0985088">
      <w:bodyDiv w:val="1"/>
      <w:marLeft w:val="0"/>
      <w:marRight w:val="0"/>
      <w:marTop w:val="0"/>
      <w:marBottom w:val="0"/>
      <w:divBdr>
        <w:top w:val="none" w:sz="0" w:space="0" w:color="auto"/>
        <w:left w:val="none" w:sz="0" w:space="0" w:color="auto"/>
        <w:bottom w:val="none" w:sz="0" w:space="0" w:color="auto"/>
        <w:right w:val="none" w:sz="0" w:space="0" w:color="auto"/>
      </w:divBdr>
      <w:divsChild>
        <w:div w:id="2050228421">
          <w:marLeft w:val="0"/>
          <w:marRight w:val="0"/>
          <w:marTop w:val="0"/>
          <w:marBottom w:val="0"/>
          <w:divBdr>
            <w:top w:val="none" w:sz="0" w:space="0" w:color="auto"/>
            <w:left w:val="none" w:sz="0" w:space="0" w:color="auto"/>
            <w:bottom w:val="none" w:sz="0" w:space="0" w:color="auto"/>
            <w:right w:val="none" w:sz="0" w:space="0" w:color="auto"/>
          </w:divBdr>
          <w:divsChild>
            <w:div w:id="1700545374">
              <w:marLeft w:val="0"/>
              <w:marRight w:val="0"/>
              <w:marTop w:val="0"/>
              <w:marBottom w:val="0"/>
              <w:divBdr>
                <w:top w:val="none" w:sz="0" w:space="0" w:color="auto"/>
                <w:left w:val="none" w:sz="0" w:space="0" w:color="auto"/>
                <w:bottom w:val="none" w:sz="0" w:space="0" w:color="auto"/>
                <w:right w:val="none" w:sz="0" w:space="0" w:color="auto"/>
              </w:divBdr>
              <w:divsChild>
                <w:div w:id="525800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2869967">
      <w:bodyDiv w:val="1"/>
      <w:marLeft w:val="0"/>
      <w:marRight w:val="0"/>
      <w:marTop w:val="0"/>
      <w:marBottom w:val="0"/>
      <w:divBdr>
        <w:top w:val="none" w:sz="0" w:space="0" w:color="auto"/>
        <w:left w:val="none" w:sz="0" w:space="0" w:color="auto"/>
        <w:bottom w:val="none" w:sz="0" w:space="0" w:color="auto"/>
        <w:right w:val="none" w:sz="0" w:space="0" w:color="auto"/>
      </w:divBdr>
      <w:divsChild>
        <w:div w:id="1081870033">
          <w:marLeft w:val="0"/>
          <w:marRight w:val="0"/>
          <w:marTop w:val="0"/>
          <w:marBottom w:val="0"/>
          <w:divBdr>
            <w:top w:val="none" w:sz="0" w:space="0" w:color="auto"/>
            <w:left w:val="none" w:sz="0" w:space="0" w:color="auto"/>
            <w:bottom w:val="none" w:sz="0" w:space="0" w:color="auto"/>
            <w:right w:val="none" w:sz="0" w:space="0" w:color="auto"/>
          </w:divBdr>
          <w:divsChild>
            <w:div w:id="282461029">
              <w:marLeft w:val="0"/>
              <w:marRight w:val="0"/>
              <w:marTop w:val="0"/>
              <w:marBottom w:val="0"/>
              <w:divBdr>
                <w:top w:val="none" w:sz="0" w:space="0" w:color="auto"/>
                <w:left w:val="none" w:sz="0" w:space="0" w:color="auto"/>
                <w:bottom w:val="none" w:sz="0" w:space="0" w:color="auto"/>
                <w:right w:val="none" w:sz="0" w:space="0" w:color="auto"/>
              </w:divBdr>
              <w:divsChild>
                <w:div w:id="1446148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0948646">
      <w:bodyDiv w:val="1"/>
      <w:marLeft w:val="0"/>
      <w:marRight w:val="0"/>
      <w:marTop w:val="0"/>
      <w:marBottom w:val="0"/>
      <w:divBdr>
        <w:top w:val="none" w:sz="0" w:space="0" w:color="auto"/>
        <w:left w:val="none" w:sz="0" w:space="0" w:color="auto"/>
        <w:bottom w:val="none" w:sz="0" w:space="0" w:color="auto"/>
        <w:right w:val="none" w:sz="0" w:space="0" w:color="auto"/>
      </w:divBdr>
      <w:divsChild>
        <w:div w:id="529686210">
          <w:marLeft w:val="0"/>
          <w:marRight w:val="0"/>
          <w:marTop w:val="0"/>
          <w:marBottom w:val="0"/>
          <w:divBdr>
            <w:top w:val="none" w:sz="0" w:space="0" w:color="auto"/>
            <w:left w:val="none" w:sz="0" w:space="0" w:color="auto"/>
            <w:bottom w:val="none" w:sz="0" w:space="0" w:color="auto"/>
            <w:right w:val="none" w:sz="0" w:space="0" w:color="auto"/>
          </w:divBdr>
          <w:divsChild>
            <w:div w:id="1694921016">
              <w:marLeft w:val="0"/>
              <w:marRight w:val="0"/>
              <w:marTop w:val="0"/>
              <w:marBottom w:val="0"/>
              <w:divBdr>
                <w:top w:val="none" w:sz="0" w:space="0" w:color="auto"/>
                <w:left w:val="none" w:sz="0" w:space="0" w:color="auto"/>
                <w:bottom w:val="none" w:sz="0" w:space="0" w:color="auto"/>
                <w:right w:val="none" w:sz="0" w:space="0" w:color="auto"/>
              </w:divBdr>
            </w:div>
          </w:divsChild>
        </w:div>
        <w:div w:id="90198238">
          <w:marLeft w:val="0"/>
          <w:marRight w:val="0"/>
          <w:marTop w:val="0"/>
          <w:marBottom w:val="0"/>
          <w:divBdr>
            <w:top w:val="none" w:sz="0" w:space="0" w:color="auto"/>
            <w:left w:val="none" w:sz="0" w:space="0" w:color="auto"/>
            <w:bottom w:val="none" w:sz="0" w:space="0" w:color="auto"/>
            <w:right w:val="none" w:sz="0" w:space="0" w:color="auto"/>
          </w:divBdr>
          <w:divsChild>
            <w:div w:id="1820922461">
              <w:marLeft w:val="0"/>
              <w:marRight w:val="0"/>
              <w:marTop w:val="0"/>
              <w:marBottom w:val="0"/>
              <w:divBdr>
                <w:top w:val="none" w:sz="0" w:space="0" w:color="auto"/>
                <w:left w:val="none" w:sz="0" w:space="0" w:color="auto"/>
                <w:bottom w:val="none" w:sz="0" w:space="0" w:color="auto"/>
                <w:right w:val="none" w:sz="0" w:space="0" w:color="auto"/>
              </w:divBdr>
            </w:div>
          </w:divsChild>
        </w:div>
        <w:div w:id="1722710178">
          <w:marLeft w:val="0"/>
          <w:marRight w:val="0"/>
          <w:marTop w:val="0"/>
          <w:marBottom w:val="0"/>
          <w:divBdr>
            <w:top w:val="none" w:sz="0" w:space="0" w:color="auto"/>
            <w:left w:val="none" w:sz="0" w:space="0" w:color="auto"/>
            <w:bottom w:val="none" w:sz="0" w:space="0" w:color="auto"/>
            <w:right w:val="none" w:sz="0" w:space="0" w:color="auto"/>
          </w:divBdr>
        </w:div>
        <w:div w:id="360975650">
          <w:marLeft w:val="0"/>
          <w:marRight w:val="0"/>
          <w:marTop w:val="0"/>
          <w:marBottom w:val="0"/>
          <w:divBdr>
            <w:top w:val="none" w:sz="0" w:space="0" w:color="auto"/>
            <w:left w:val="none" w:sz="0" w:space="0" w:color="auto"/>
            <w:bottom w:val="none" w:sz="0" w:space="0" w:color="auto"/>
            <w:right w:val="none" w:sz="0" w:space="0" w:color="auto"/>
          </w:divBdr>
        </w:div>
        <w:div w:id="1427144470">
          <w:marLeft w:val="0"/>
          <w:marRight w:val="0"/>
          <w:marTop w:val="0"/>
          <w:marBottom w:val="0"/>
          <w:divBdr>
            <w:top w:val="none" w:sz="0" w:space="0" w:color="auto"/>
            <w:left w:val="none" w:sz="0" w:space="0" w:color="auto"/>
            <w:bottom w:val="none" w:sz="0" w:space="0" w:color="auto"/>
            <w:right w:val="none" w:sz="0" w:space="0" w:color="auto"/>
          </w:divBdr>
        </w:div>
        <w:div w:id="487063725">
          <w:marLeft w:val="0"/>
          <w:marRight w:val="0"/>
          <w:marTop w:val="0"/>
          <w:marBottom w:val="0"/>
          <w:divBdr>
            <w:top w:val="none" w:sz="0" w:space="0" w:color="auto"/>
            <w:left w:val="none" w:sz="0" w:space="0" w:color="auto"/>
            <w:bottom w:val="none" w:sz="0" w:space="0" w:color="auto"/>
            <w:right w:val="none" w:sz="0" w:space="0" w:color="auto"/>
          </w:divBdr>
        </w:div>
        <w:div w:id="1807624717">
          <w:marLeft w:val="0"/>
          <w:marRight w:val="0"/>
          <w:marTop w:val="0"/>
          <w:marBottom w:val="0"/>
          <w:divBdr>
            <w:top w:val="none" w:sz="0" w:space="0" w:color="auto"/>
            <w:left w:val="none" w:sz="0" w:space="0" w:color="auto"/>
            <w:bottom w:val="none" w:sz="0" w:space="0" w:color="auto"/>
            <w:right w:val="none" w:sz="0" w:space="0" w:color="auto"/>
          </w:divBdr>
          <w:divsChild>
            <w:div w:id="2706597">
              <w:marLeft w:val="0"/>
              <w:marRight w:val="0"/>
              <w:marTop w:val="0"/>
              <w:marBottom w:val="0"/>
              <w:divBdr>
                <w:top w:val="none" w:sz="0" w:space="0" w:color="auto"/>
                <w:left w:val="none" w:sz="0" w:space="0" w:color="auto"/>
                <w:bottom w:val="none" w:sz="0" w:space="0" w:color="auto"/>
                <w:right w:val="none" w:sz="0" w:space="0" w:color="auto"/>
              </w:divBdr>
            </w:div>
          </w:divsChild>
        </w:div>
        <w:div w:id="1479228462">
          <w:marLeft w:val="0"/>
          <w:marRight w:val="0"/>
          <w:marTop w:val="0"/>
          <w:marBottom w:val="0"/>
          <w:divBdr>
            <w:top w:val="none" w:sz="0" w:space="0" w:color="auto"/>
            <w:left w:val="none" w:sz="0" w:space="0" w:color="auto"/>
            <w:bottom w:val="none" w:sz="0" w:space="0" w:color="auto"/>
            <w:right w:val="none" w:sz="0" w:space="0" w:color="auto"/>
          </w:divBdr>
          <w:divsChild>
            <w:div w:id="1007564909">
              <w:marLeft w:val="0"/>
              <w:marRight w:val="0"/>
              <w:marTop w:val="0"/>
              <w:marBottom w:val="0"/>
              <w:divBdr>
                <w:top w:val="none" w:sz="0" w:space="0" w:color="auto"/>
                <w:left w:val="none" w:sz="0" w:space="0" w:color="auto"/>
                <w:bottom w:val="none" w:sz="0" w:space="0" w:color="auto"/>
                <w:right w:val="none" w:sz="0" w:space="0" w:color="auto"/>
              </w:divBdr>
            </w:div>
          </w:divsChild>
        </w:div>
        <w:div w:id="1262106118">
          <w:marLeft w:val="0"/>
          <w:marRight w:val="0"/>
          <w:marTop w:val="0"/>
          <w:marBottom w:val="0"/>
          <w:divBdr>
            <w:top w:val="none" w:sz="0" w:space="0" w:color="auto"/>
            <w:left w:val="none" w:sz="0" w:space="0" w:color="auto"/>
            <w:bottom w:val="none" w:sz="0" w:space="0" w:color="auto"/>
            <w:right w:val="none" w:sz="0" w:space="0" w:color="auto"/>
          </w:divBdr>
        </w:div>
        <w:div w:id="616638937">
          <w:marLeft w:val="0"/>
          <w:marRight w:val="0"/>
          <w:marTop w:val="0"/>
          <w:marBottom w:val="0"/>
          <w:divBdr>
            <w:top w:val="none" w:sz="0" w:space="0" w:color="auto"/>
            <w:left w:val="none" w:sz="0" w:space="0" w:color="auto"/>
            <w:bottom w:val="none" w:sz="0" w:space="0" w:color="auto"/>
            <w:right w:val="none" w:sz="0" w:space="0" w:color="auto"/>
          </w:divBdr>
        </w:div>
        <w:div w:id="175120747">
          <w:marLeft w:val="0"/>
          <w:marRight w:val="0"/>
          <w:marTop w:val="0"/>
          <w:marBottom w:val="0"/>
          <w:divBdr>
            <w:top w:val="none" w:sz="0" w:space="0" w:color="auto"/>
            <w:left w:val="none" w:sz="0" w:space="0" w:color="auto"/>
            <w:bottom w:val="none" w:sz="0" w:space="0" w:color="auto"/>
            <w:right w:val="none" w:sz="0" w:space="0" w:color="auto"/>
          </w:divBdr>
        </w:div>
        <w:div w:id="232005763">
          <w:marLeft w:val="0"/>
          <w:marRight w:val="0"/>
          <w:marTop w:val="0"/>
          <w:marBottom w:val="0"/>
          <w:divBdr>
            <w:top w:val="none" w:sz="0" w:space="0" w:color="auto"/>
            <w:left w:val="none" w:sz="0" w:space="0" w:color="auto"/>
            <w:bottom w:val="none" w:sz="0" w:space="0" w:color="auto"/>
            <w:right w:val="none" w:sz="0" w:space="0" w:color="auto"/>
          </w:divBdr>
        </w:div>
        <w:div w:id="346686182">
          <w:marLeft w:val="0"/>
          <w:marRight w:val="0"/>
          <w:marTop w:val="0"/>
          <w:marBottom w:val="0"/>
          <w:divBdr>
            <w:top w:val="none" w:sz="0" w:space="0" w:color="auto"/>
            <w:left w:val="none" w:sz="0" w:space="0" w:color="auto"/>
            <w:bottom w:val="none" w:sz="0" w:space="0" w:color="auto"/>
            <w:right w:val="none" w:sz="0" w:space="0" w:color="auto"/>
          </w:divBdr>
          <w:divsChild>
            <w:div w:id="1678386352">
              <w:marLeft w:val="0"/>
              <w:marRight w:val="0"/>
              <w:marTop w:val="0"/>
              <w:marBottom w:val="0"/>
              <w:divBdr>
                <w:top w:val="none" w:sz="0" w:space="0" w:color="auto"/>
                <w:left w:val="none" w:sz="0" w:space="0" w:color="auto"/>
                <w:bottom w:val="none" w:sz="0" w:space="0" w:color="auto"/>
                <w:right w:val="none" w:sz="0" w:space="0" w:color="auto"/>
              </w:divBdr>
            </w:div>
          </w:divsChild>
        </w:div>
        <w:div w:id="203295815">
          <w:marLeft w:val="0"/>
          <w:marRight w:val="0"/>
          <w:marTop w:val="0"/>
          <w:marBottom w:val="0"/>
          <w:divBdr>
            <w:top w:val="none" w:sz="0" w:space="0" w:color="auto"/>
            <w:left w:val="none" w:sz="0" w:space="0" w:color="auto"/>
            <w:bottom w:val="none" w:sz="0" w:space="0" w:color="auto"/>
            <w:right w:val="none" w:sz="0" w:space="0" w:color="auto"/>
          </w:divBdr>
          <w:divsChild>
            <w:div w:id="1026521250">
              <w:marLeft w:val="0"/>
              <w:marRight w:val="0"/>
              <w:marTop w:val="0"/>
              <w:marBottom w:val="0"/>
              <w:divBdr>
                <w:top w:val="none" w:sz="0" w:space="0" w:color="auto"/>
                <w:left w:val="none" w:sz="0" w:space="0" w:color="auto"/>
                <w:bottom w:val="none" w:sz="0" w:space="0" w:color="auto"/>
                <w:right w:val="none" w:sz="0" w:space="0" w:color="auto"/>
              </w:divBdr>
            </w:div>
          </w:divsChild>
        </w:div>
        <w:div w:id="2061856413">
          <w:marLeft w:val="0"/>
          <w:marRight w:val="0"/>
          <w:marTop w:val="0"/>
          <w:marBottom w:val="0"/>
          <w:divBdr>
            <w:top w:val="none" w:sz="0" w:space="0" w:color="auto"/>
            <w:left w:val="none" w:sz="0" w:space="0" w:color="auto"/>
            <w:bottom w:val="none" w:sz="0" w:space="0" w:color="auto"/>
            <w:right w:val="none" w:sz="0" w:space="0" w:color="auto"/>
          </w:divBdr>
        </w:div>
        <w:div w:id="389497719">
          <w:marLeft w:val="0"/>
          <w:marRight w:val="0"/>
          <w:marTop w:val="0"/>
          <w:marBottom w:val="0"/>
          <w:divBdr>
            <w:top w:val="none" w:sz="0" w:space="0" w:color="auto"/>
            <w:left w:val="none" w:sz="0" w:space="0" w:color="auto"/>
            <w:bottom w:val="none" w:sz="0" w:space="0" w:color="auto"/>
            <w:right w:val="none" w:sz="0" w:space="0" w:color="auto"/>
          </w:divBdr>
        </w:div>
        <w:div w:id="1238202578">
          <w:marLeft w:val="0"/>
          <w:marRight w:val="0"/>
          <w:marTop w:val="0"/>
          <w:marBottom w:val="0"/>
          <w:divBdr>
            <w:top w:val="none" w:sz="0" w:space="0" w:color="auto"/>
            <w:left w:val="none" w:sz="0" w:space="0" w:color="auto"/>
            <w:bottom w:val="none" w:sz="0" w:space="0" w:color="auto"/>
            <w:right w:val="none" w:sz="0" w:space="0" w:color="auto"/>
          </w:divBdr>
        </w:div>
        <w:div w:id="899442622">
          <w:marLeft w:val="0"/>
          <w:marRight w:val="0"/>
          <w:marTop w:val="0"/>
          <w:marBottom w:val="0"/>
          <w:divBdr>
            <w:top w:val="none" w:sz="0" w:space="0" w:color="auto"/>
            <w:left w:val="none" w:sz="0" w:space="0" w:color="auto"/>
            <w:bottom w:val="none" w:sz="0" w:space="0" w:color="auto"/>
            <w:right w:val="none" w:sz="0" w:space="0" w:color="auto"/>
          </w:divBdr>
        </w:div>
        <w:div w:id="361789260">
          <w:marLeft w:val="0"/>
          <w:marRight w:val="0"/>
          <w:marTop w:val="0"/>
          <w:marBottom w:val="0"/>
          <w:divBdr>
            <w:top w:val="none" w:sz="0" w:space="0" w:color="auto"/>
            <w:left w:val="none" w:sz="0" w:space="0" w:color="auto"/>
            <w:bottom w:val="none" w:sz="0" w:space="0" w:color="auto"/>
            <w:right w:val="none" w:sz="0" w:space="0" w:color="auto"/>
          </w:divBdr>
          <w:divsChild>
            <w:div w:id="88241254">
              <w:marLeft w:val="0"/>
              <w:marRight w:val="0"/>
              <w:marTop w:val="0"/>
              <w:marBottom w:val="0"/>
              <w:divBdr>
                <w:top w:val="none" w:sz="0" w:space="0" w:color="auto"/>
                <w:left w:val="none" w:sz="0" w:space="0" w:color="auto"/>
                <w:bottom w:val="none" w:sz="0" w:space="0" w:color="auto"/>
                <w:right w:val="none" w:sz="0" w:space="0" w:color="auto"/>
              </w:divBdr>
            </w:div>
          </w:divsChild>
        </w:div>
        <w:div w:id="42023711">
          <w:marLeft w:val="0"/>
          <w:marRight w:val="0"/>
          <w:marTop w:val="0"/>
          <w:marBottom w:val="0"/>
          <w:divBdr>
            <w:top w:val="none" w:sz="0" w:space="0" w:color="auto"/>
            <w:left w:val="none" w:sz="0" w:space="0" w:color="auto"/>
            <w:bottom w:val="none" w:sz="0" w:space="0" w:color="auto"/>
            <w:right w:val="none" w:sz="0" w:space="0" w:color="auto"/>
          </w:divBdr>
          <w:divsChild>
            <w:div w:id="1084686469">
              <w:marLeft w:val="0"/>
              <w:marRight w:val="0"/>
              <w:marTop w:val="0"/>
              <w:marBottom w:val="0"/>
              <w:divBdr>
                <w:top w:val="none" w:sz="0" w:space="0" w:color="auto"/>
                <w:left w:val="none" w:sz="0" w:space="0" w:color="auto"/>
                <w:bottom w:val="none" w:sz="0" w:space="0" w:color="auto"/>
                <w:right w:val="none" w:sz="0" w:space="0" w:color="auto"/>
              </w:divBdr>
            </w:div>
          </w:divsChild>
        </w:div>
        <w:div w:id="817847706">
          <w:marLeft w:val="0"/>
          <w:marRight w:val="0"/>
          <w:marTop w:val="0"/>
          <w:marBottom w:val="0"/>
          <w:divBdr>
            <w:top w:val="none" w:sz="0" w:space="0" w:color="auto"/>
            <w:left w:val="none" w:sz="0" w:space="0" w:color="auto"/>
            <w:bottom w:val="none" w:sz="0" w:space="0" w:color="auto"/>
            <w:right w:val="none" w:sz="0" w:space="0" w:color="auto"/>
          </w:divBdr>
        </w:div>
        <w:div w:id="167208791">
          <w:marLeft w:val="0"/>
          <w:marRight w:val="0"/>
          <w:marTop w:val="0"/>
          <w:marBottom w:val="0"/>
          <w:divBdr>
            <w:top w:val="none" w:sz="0" w:space="0" w:color="auto"/>
            <w:left w:val="none" w:sz="0" w:space="0" w:color="auto"/>
            <w:bottom w:val="none" w:sz="0" w:space="0" w:color="auto"/>
            <w:right w:val="none" w:sz="0" w:space="0" w:color="auto"/>
          </w:divBdr>
        </w:div>
        <w:div w:id="503517027">
          <w:marLeft w:val="0"/>
          <w:marRight w:val="0"/>
          <w:marTop w:val="0"/>
          <w:marBottom w:val="0"/>
          <w:divBdr>
            <w:top w:val="none" w:sz="0" w:space="0" w:color="auto"/>
            <w:left w:val="none" w:sz="0" w:space="0" w:color="auto"/>
            <w:bottom w:val="none" w:sz="0" w:space="0" w:color="auto"/>
            <w:right w:val="none" w:sz="0" w:space="0" w:color="auto"/>
          </w:divBdr>
        </w:div>
        <w:div w:id="1423261274">
          <w:marLeft w:val="0"/>
          <w:marRight w:val="0"/>
          <w:marTop w:val="0"/>
          <w:marBottom w:val="0"/>
          <w:divBdr>
            <w:top w:val="none" w:sz="0" w:space="0" w:color="auto"/>
            <w:left w:val="none" w:sz="0" w:space="0" w:color="auto"/>
            <w:bottom w:val="none" w:sz="0" w:space="0" w:color="auto"/>
            <w:right w:val="none" w:sz="0" w:space="0" w:color="auto"/>
          </w:divBdr>
        </w:div>
        <w:div w:id="1168132333">
          <w:marLeft w:val="0"/>
          <w:marRight w:val="0"/>
          <w:marTop w:val="0"/>
          <w:marBottom w:val="0"/>
          <w:divBdr>
            <w:top w:val="none" w:sz="0" w:space="0" w:color="auto"/>
            <w:left w:val="none" w:sz="0" w:space="0" w:color="auto"/>
            <w:bottom w:val="none" w:sz="0" w:space="0" w:color="auto"/>
            <w:right w:val="none" w:sz="0" w:space="0" w:color="auto"/>
          </w:divBdr>
          <w:divsChild>
            <w:div w:id="641039841">
              <w:marLeft w:val="0"/>
              <w:marRight w:val="0"/>
              <w:marTop w:val="0"/>
              <w:marBottom w:val="0"/>
              <w:divBdr>
                <w:top w:val="none" w:sz="0" w:space="0" w:color="auto"/>
                <w:left w:val="none" w:sz="0" w:space="0" w:color="auto"/>
                <w:bottom w:val="none" w:sz="0" w:space="0" w:color="auto"/>
                <w:right w:val="none" w:sz="0" w:space="0" w:color="auto"/>
              </w:divBdr>
            </w:div>
          </w:divsChild>
        </w:div>
        <w:div w:id="1938824532">
          <w:marLeft w:val="0"/>
          <w:marRight w:val="0"/>
          <w:marTop w:val="0"/>
          <w:marBottom w:val="0"/>
          <w:divBdr>
            <w:top w:val="none" w:sz="0" w:space="0" w:color="auto"/>
            <w:left w:val="none" w:sz="0" w:space="0" w:color="auto"/>
            <w:bottom w:val="none" w:sz="0" w:space="0" w:color="auto"/>
            <w:right w:val="none" w:sz="0" w:space="0" w:color="auto"/>
          </w:divBdr>
          <w:divsChild>
            <w:div w:id="1511217174">
              <w:marLeft w:val="0"/>
              <w:marRight w:val="0"/>
              <w:marTop w:val="0"/>
              <w:marBottom w:val="0"/>
              <w:divBdr>
                <w:top w:val="none" w:sz="0" w:space="0" w:color="auto"/>
                <w:left w:val="none" w:sz="0" w:space="0" w:color="auto"/>
                <w:bottom w:val="none" w:sz="0" w:space="0" w:color="auto"/>
                <w:right w:val="none" w:sz="0" w:space="0" w:color="auto"/>
              </w:divBdr>
            </w:div>
          </w:divsChild>
        </w:div>
        <w:div w:id="713195488">
          <w:marLeft w:val="0"/>
          <w:marRight w:val="0"/>
          <w:marTop w:val="0"/>
          <w:marBottom w:val="0"/>
          <w:divBdr>
            <w:top w:val="none" w:sz="0" w:space="0" w:color="auto"/>
            <w:left w:val="none" w:sz="0" w:space="0" w:color="auto"/>
            <w:bottom w:val="none" w:sz="0" w:space="0" w:color="auto"/>
            <w:right w:val="none" w:sz="0" w:space="0" w:color="auto"/>
          </w:divBdr>
        </w:div>
        <w:div w:id="1588687602">
          <w:marLeft w:val="0"/>
          <w:marRight w:val="0"/>
          <w:marTop w:val="0"/>
          <w:marBottom w:val="0"/>
          <w:divBdr>
            <w:top w:val="none" w:sz="0" w:space="0" w:color="auto"/>
            <w:left w:val="none" w:sz="0" w:space="0" w:color="auto"/>
            <w:bottom w:val="none" w:sz="0" w:space="0" w:color="auto"/>
            <w:right w:val="none" w:sz="0" w:space="0" w:color="auto"/>
          </w:divBdr>
        </w:div>
        <w:div w:id="1360624747">
          <w:marLeft w:val="0"/>
          <w:marRight w:val="0"/>
          <w:marTop w:val="0"/>
          <w:marBottom w:val="0"/>
          <w:divBdr>
            <w:top w:val="none" w:sz="0" w:space="0" w:color="auto"/>
            <w:left w:val="none" w:sz="0" w:space="0" w:color="auto"/>
            <w:bottom w:val="none" w:sz="0" w:space="0" w:color="auto"/>
            <w:right w:val="none" w:sz="0" w:space="0" w:color="auto"/>
          </w:divBdr>
        </w:div>
        <w:div w:id="1169640335">
          <w:marLeft w:val="0"/>
          <w:marRight w:val="0"/>
          <w:marTop w:val="0"/>
          <w:marBottom w:val="0"/>
          <w:divBdr>
            <w:top w:val="none" w:sz="0" w:space="0" w:color="auto"/>
            <w:left w:val="none" w:sz="0" w:space="0" w:color="auto"/>
            <w:bottom w:val="none" w:sz="0" w:space="0" w:color="auto"/>
            <w:right w:val="none" w:sz="0" w:space="0" w:color="auto"/>
          </w:divBdr>
        </w:div>
        <w:div w:id="1131360254">
          <w:marLeft w:val="0"/>
          <w:marRight w:val="150"/>
          <w:marTop w:val="0"/>
          <w:marBottom w:val="0"/>
          <w:divBdr>
            <w:top w:val="none" w:sz="0" w:space="0" w:color="auto"/>
            <w:left w:val="none" w:sz="0" w:space="0" w:color="auto"/>
            <w:bottom w:val="none" w:sz="0" w:space="0" w:color="auto"/>
            <w:right w:val="none" w:sz="0" w:space="0" w:color="auto"/>
          </w:divBdr>
          <w:divsChild>
            <w:div w:id="1180776173">
              <w:marLeft w:val="0"/>
              <w:marRight w:val="15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image" Target="media/image6.tiff"/><Relationship Id="rId25" Type="http://schemas.openxmlformats.org/officeDocument/2006/relationships/image" Target="media/image14.png"/><Relationship Id="rId33" Type="http://schemas.microsoft.com/office/2011/relationships/people" Target="people.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tif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osf.io/7utng" TargetMode="External"/><Relationship Id="rId24" Type="http://schemas.openxmlformats.org/officeDocument/2006/relationships/image" Target="media/image13.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tiff"/><Relationship Id="rId28" Type="http://schemas.openxmlformats.org/officeDocument/2006/relationships/image" Target="media/image17.tiff"/><Relationship Id="rId10" Type="http://schemas.microsoft.com/office/2016/09/relationships/commentsIds" Target="commentsIds.xml"/><Relationship Id="rId19" Type="http://schemas.openxmlformats.org/officeDocument/2006/relationships/image" Target="media/image8.png"/><Relationship Id="rId31" Type="http://schemas.openxmlformats.org/officeDocument/2006/relationships/footer" Target="footer1.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tiff"/><Relationship Id="rId30" Type="http://schemas.openxmlformats.org/officeDocument/2006/relationships/image" Target="media/image19.png"/><Relationship Id="rId8" Type="http://schemas.openxmlformats.org/officeDocument/2006/relationships/comments" Target="comment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F276BF7-E92E-C24F-9086-DFE1C8ED48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1031</TotalTime>
  <Pages>63</Pages>
  <Words>71936</Words>
  <Characters>425147</Characters>
  <Application>Microsoft Office Word</Application>
  <DocSecurity>0</DocSecurity>
  <Lines>8502</Lines>
  <Paragraphs>2333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494750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SCHNEIDEREIT Shawn</dc:creator>
  <cp:keywords/>
  <dc:description/>
  <cp:lastModifiedBy>SCHNEIDEREIT Shawn</cp:lastModifiedBy>
  <cp:revision>43</cp:revision>
  <cp:lastPrinted>2020-04-13T10:46:00Z</cp:lastPrinted>
  <dcterms:created xsi:type="dcterms:W3CDTF">2020-05-02T08:22:00Z</dcterms:created>
  <dcterms:modified xsi:type="dcterms:W3CDTF">2020-05-03T20:11:00Z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zotero-version="5.0.86-beta.15+30d40d609"&gt;&lt;session id="0XsLPXXz"/&gt;&lt;style id="http://www.zotero.org/styles/emerald-harvard" hasBibliography="1" bibliographyStyleHasBeenSet="0"/&gt;&lt;prefs&gt;&lt;pref name="fieldType" value="Field"/&gt;&lt;/prefs&gt;&lt;/d</vt:lpwstr>
  </property>
  <property fmtid="{D5CDD505-2E9C-101B-9397-08002B2CF9AE}" pid="3" name="ZOTERO_PREF_2">
    <vt:lpwstr>ata&gt;</vt:lpwstr>
  </property>
</Properties>
</file>