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1CCFCDD3" w:rsidR="001343A0" w:rsidRDefault="001343A0" w:rsidP="001343A0">
      <w:pPr>
        <w:rPr>
          <w:rFonts w:ascii="Helvetica" w:hAnsi="Helvetica"/>
          <w:b/>
          <w:bCs/>
          <w:sz w:val="28"/>
          <w:szCs w:val="28"/>
          <w:lang w:val="en-US"/>
        </w:rPr>
      </w:pPr>
    </w:p>
    <w:p w14:paraId="0D70110F" w14:textId="77777777" w:rsidR="00F55111" w:rsidRDefault="00F55111" w:rsidP="00F55111">
      <w:pPr>
        <w:pStyle w:val="NormalWeb"/>
        <w:spacing w:line="360" w:lineRule="auto"/>
        <w:jc w:val="both"/>
        <w:rPr>
          <w:rFonts w:ascii="Helvetica" w:hAnsi="Helvetica"/>
          <w:lang w:val="en-GB"/>
        </w:rPr>
      </w:pPr>
      <w:r w:rsidRPr="00593F5D">
        <w:rPr>
          <w:rFonts w:ascii="Helvetica" w:hAnsi="Helvetica"/>
          <w:lang w:val="en-GB"/>
        </w:rPr>
        <w:lastRenderedPageBreak/>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Pr="00593F5D">
        <w:rPr>
          <w:rFonts w:ascii="Helvetica" w:hAnsi="Helvetica"/>
          <w:lang w:val="en-GB"/>
        </w:rPr>
        <w:t>.</w:t>
      </w:r>
      <w:r>
        <w:rPr>
          <w:rFonts w:ascii="Helvetica" w:hAnsi="Helvetica"/>
          <w:lang w:val="en-GB"/>
        </w:rPr>
        <w:t xml:space="preserve"> G</w:t>
      </w:r>
      <w:r w:rsidRPr="00593F5D">
        <w:rPr>
          <w:rFonts w:ascii="Helvetica" w:hAnsi="Helvetica"/>
          <w:lang w:val="en-GB"/>
        </w:rPr>
        <w:t xml:space="preserve">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Pr>
          <w:rFonts w:ascii="Helvetica" w:hAnsi="Helvetica"/>
          <w:lang w:val="en-GB"/>
        </w:rPr>
        <w:fldChar w:fldCharType="begin"/>
      </w:r>
      <w:r>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GB"/>
        </w:rPr>
        <w:fldChar w:fldCharType="separate"/>
      </w:r>
      <w:r w:rsidRPr="00037780">
        <w:rPr>
          <w:rFonts w:ascii="Helvetica" w:hAnsi="Helvetica"/>
          <w:lang w:val="en-GB"/>
        </w:rPr>
        <w:t>(Cavender‐Bares et al., 2017)</w:t>
      </w:r>
      <w:r>
        <w:rPr>
          <w:rFonts w:ascii="Helvetica" w:hAnsi="Helvetica"/>
          <w:lang w:val="en-GB"/>
        </w:rPr>
        <w:fldChar w:fldCharType="end"/>
      </w:r>
      <w:r w:rsidRPr="00593F5D">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Pr>
          <w:rFonts w:ascii="Helvetica" w:hAnsi="Helvetica"/>
          <w:lang w:val="en-GB"/>
        </w:rPr>
        <w:fldChar w:fldCharType="begin"/>
      </w:r>
      <w:r>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Pr>
          <w:rFonts w:ascii="Helvetica" w:hAnsi="Helvetica"/>
          <w:lang w:val="en-GB"/>
        </w:rPr>
        <w:fldChar w:fldCharType="separate"/>
      </w:r>
      <w:r>
        <w:rPr>
          <w:rFonts w:ascii="Helvetica" w:hAnsi="Helvetica"/>
          <w:noProof/>
          <w:lang w:val="en-GB"/>
        </w:rPr>
        <w:t>(Schweiger et al., 2017)</w:t>
      </w:r>
      <w:r>
        <w:rPr>
          <w:rFonts w:ascii="Helvetica" w:hAnsi="Helvetica"/>
          <w:lang w:val="en-GB"/>
        </w:rPr>
        <w:fldChar w:fldCharType="end"/>
      </w:r>
      <w:r w:rsidRPr="00593F5D">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593F5D">
        <w:rPr>
          <w:rFonts w:ascii="Helvetica" w:hAnsi="Helvetica"/>
          <w:lang w:val="en-GB"/>
        </w:rPr>
        <w:fldChar w:fldCharType="begin"/>
      </w:r>
      <w:r>
        <w:rPr>
          <w:rFonts w:ascii="Helvetica" w:hAnsi="Helvetica"/>
          <w:lang w:val="en-GB"/>
        </w:rPr>
        <w:instrText xml:space="preserve"> ADDIN ZOTERO_ITEM CSL_CITATION {"citationID":"bOVmlWFY","properties":{"formattedCitation":"(Rocchini et al., 2010a)","plainCitation":"(Rocchini et al., 2010a)","noteIndex":0},"citationItems":[{"id":512,"uris":["http://zotero.org/users/local/8RirLiuI/items/NVZG8KD4"],"uri":["http://zotero.org/users/local/8RirLiuI/items/NVZG8KD4"],"itemData":{"id":512,"type":"article-journal","abstract":"Environmental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593F5D">
        <w:rPr>
          <w:rFonts w:ascii="Helvetica" w:hAnsi="Helvetica"/>
          <w:lang w:val="en-GB"/>
        </w:rPr>
        <w:fldChar w:fldCharType="separate"/>
      </w:r>
      <w:r>
        <w:rPr>
          <w:rFonts w:ascii="Helvetica" w:hAnsi="Helvetica"/>
          <w:noProof/>
          <w:lang w:val="en-GB"/>
        </w:rPr>
        <w:t>(Rocchini et al., 2010a)</w:t>
      </w:r>
      <w:r w:rsidRPr="00593F5D">
        <w:rPr>
          <w:rFonts w:ascii="Helvetica" w:hAnsi="Helvetica"/>
          <w:lang w:val="en-GB"/>
        </w:rPr>
        <w:fldChar w:fldCharType="end"/>
      </w:r>
      <w:commentRangeStart w:id="0"/>
      <w:r w:rsidRPr="00593F5D">
        <w:rPr>
          <w:rFonts w:ascii="Helvetica" w:hAnsi="Helvetica"/>
          <w:lang w:val="en-GB"/>
        </w:rPr>
        <w:t>.</w:t>
      </w:r>
      <w:commentRangeEnd w:id="0"/>
      <w:r>
        <w:rPr>
          <w:rStyle w:val="CommentReference"/>
          <w:lang w:val="de-DE"/>
        </w:rPr>
        <w:commentReference w:id="0"/>
      </w:r>
      <w:r w:rsidRPr="00593F5D">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6B17D517" w14:textId="0C56D177" w:rsidR="00F55111" w:rsidRPr="00F55111" w:rsidRDefault="00F55111" w:rsidP="001343A0">
      <w:pPr>
        <w:rPr>
          <w:rFonts w:ascii="Helvetica" w:hAnsi="Helvetica"/>
          <w:b/>
          <w:bCs/>
          <w:sz w:val="28"/>
          <w:szCs w:val="28"/>
          <w:lang w:val="en-GB"/>
        </w:rPr>
      </w:pPr>
    </w:p>
    <w:p w14:paraId="79AE6A50" w14:textId="33318616" w:rsidR="00F55111" w:rsidRDefault="00F55111" w:rsidP="001343A0">
      <w:pPr>
        <w:rPr>
          <w:rFonts w:ascii="Helvetica" w:hAnsi="Helvetica"/>
          <w:b/>
          <w:bCs/>
          <w:sz w:val="28"/>
          <w:szCs w:val="28"/>
          <w:lang w:val="en-US"/>
        </w:rPr>
      </w:pPr>
    </w:p>
    <w:p w14:paraId="0DF1B9C2" w14:textId="77777777" w:rsidR="00F55111" w:rsidRPr="00491E4D" w:rsidRDefault="00F55111"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w:t>
      </w:r>
      <w:r w:rsidRPr="00491E4D">
        <w:rPr>
          <w:rFonts w:ascii="AdvTT5843c571" w:hAnsi="AdvTT5843c571"/>
          <w:sz w:val="18"/>
          <w:szCs w:val="18"/>
          <w:lang w:val="en-US"/>
        </w:rPr>
        <w:lastRenderedPageBreak/>
        <w:t xml:space="preserve">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6750365A" w14:textId="77777777" w:rsidR="00140872" w:rsidRPr="00491E4D" w:rsidRDefault="00140872" w:rsidP="001343A0">
      <w:pPr>
        <w:rPr>
          <w:rFonts w:ascii="Helvetica" w:hAnsi="Helvetica"/>
          <w:b/>
          <w:bCs/>
          <w:u w:val="single"/>
          <w:lang w:val="en-US"/>
        </w:rPr>
      </w:pPr>
    </w:p>
    <w:p w14:paraId="0DDC9799" w14:textId="6D3945DC" w:rsidR="001343A0" w:rsidRDefault="001343A0" w:rsidP="001343A0">
      <w:pPr>
        <w:rPr>
          <w:rFonts w:ascii="Helvetica" w:hAnsi="Helvetica"/>
          <w:b/>
          <w:bCs/>
          <w:sz w:val="28"/>
          <w:szCs w:val="28"/>
          <w:lang w:val="en-US"/>
        </w:rPr>
      </w:pPr>
    </w:p>
    <w:p w14:paraId="493A059A" w14:textId="51F5C860" w:rsidR="0098346C" w:rsidRDefault="0098346C" w:rsidP="001343A0">
      <w:pPr>
        <w:rPr>
          <w:rFonts w:ascii="Helvetica" w:hAnsi="Helvetica"/>
          <w:b/>
          <w:bCs/>
          <w:sz w:val="28"/>
          <w:szCs w:val="28"/>
          <w:lang w:val="en-US"/>
        </w:rPr>
      </w:pPr>
    </w:p>
    <w:p w14:paraId="05CDAFB3" w14:textId="77777777" w:rsidR="0098346C" w:rsidRPr="000951FD" w:rsidRDefault="0098346C" w:rsidP="0098346C">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FC39F07" w14:textId="77777777" w:rsidR="0098346C" w:rsidRPr="000A7BEC" w:rsidRDefault="0098346C" w:rsidP="0098346C">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5D14E623" w14:textId="77777777" w:rsidR="0098346C" w:rsidRPr="00491E4D" w:rsidRDefault="0098346C"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49E943F7" w:rsidR="00DE3CE9" w:rsidRDefault="00DE3CE9" w:rsidP="00DE3CE9">
      <w:pPr>
        <w:rPr>
          <w:rFonts w:ascii="Helvetica" w:hAnsi="Helvetica"/>
          <w:sz w:val="28"/>
          <w:szCs w:val="28"/>
          <w:lang w:val="en-US"/>
        </w:rPr>
      </w:pPr>
      <w:r>
        <w:rPr>
          <w:rFonts w:ascii="Helvetica" w:hAnsi="Helvetica"/>
          <w:sz w:val="28"/>
          <w:szCs w:val="28"/>
          <w:lang w:val="en-US"/>
        </w:rPr>
        <w:lastRenderedPageBreak/>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w:t>
      </w:r>
      <w:r w:rsidR="00BA5E92">
        <w:rPr>
          <w:rFonts w:ascii="Helvetica" w:hAnsi="Helvetica"/>
          <w:sz w:val="28"/>
          <w:szCs w:val="28"/>
          <w:lang w:val="en-US"/>
        </w:rPr>
        <w:t xml:space="preserve"> </w:t>
      </w:r>
      <w:proofErr w:type="spellStart"/>
      <w:r w:rsidR="004E5934">
        <w:rPr>
          <w:rFonts w:ascii="Helvetica" w:hAnsi="Helvetica"/>
          <w:sz w:val="28"/>
          <w:szCs w:val="28"/>
          <w:lang w:val="en-US"/>
        </w:rPr>
        <w:t>exctract</w:t>
      </w:r>
      <w:proofErr w:type="spellEnd"/>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1"/>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1"/>
      <w:r>
        <w:rPr>
          <w:rStyle w:val="CommentReference"/>
          <w:rFonts w:ascii="Arial" w:eastAsia="Arial" w:hAnsi="Arial" w:cs="Arial"/>
          <w:lang w:val="en"/>
        </w:rPr>
        <w:commentReference w:id="1"/>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 xml:space="preserve">(Schweiger et al., </w:t>
      </w:r>
      <w:r w:rsidRPr="00FE0D8F">
        <w:rPr>
          <w:rFonts w:ascii="Helvetica" w:hAnsi="Helvetica"/>
          <w:noProof/>
          <w:lang w:val="en-GB"/>
        </w:rPr>
        <w:lastRenderedPageBreak/>
        <w:t>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2"/>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2"/>
      <w:r>
        <w:rPr>
          <w:rStyle w:val="CommentReference"/>
          <w:rFonts w:ascii="Arial" w:eastAsia="Arial" w:hAnsi="Arial" w:cs="Arial"/>
          <w:lang w:val="en"/>
        </w:rPr>
        <w:commentReference w:id="2"/>
      </w:r>
    </w:p>
    <w:p w14:paraId="59B28745" w14:textId="42C1650E" w:rsidR="00DE3CE9" w:rsidRDefault="00DE3CE9" w:rsidP="00DE3CE9">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3"/>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3"/>
      <w:r>
        <w:rPr>
          <w:rStyle w:val="CommentReference"/>
          <w:rFonts w:ascii="Arial" w:eastAsia="Arial" w:hAnsi="Arial" w:cs="Arial"/>
          <w:lang w:val="en" w:eastAsia="en-GB"/>
        </w:rPr>
        <w:commentReference w:id="3"/>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4"/>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4"/>
      <w:r w:rsidR="004E5934">
        <w:rPr>
          <w:rStyle w:val="CommentReference"/>
          <w:rFonts w:ascii="Arial" w:eastAsia="Arial" w:hAnsi="Arial" w:cs="Arial"/>
          <w:lang w:val="en"/>
        </w:rPr>
        <w:commentReference w:id="4"/>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w:t>
      </w:r>
      <w:r w:rsidR="00DE3CE9">
        <w:rPr>
          <w:rFonts w:ascii="Helvetica" w:hAnsi="Helvetica"/>
          <w:lang w:val="en-GB"/>
        </w:rPr>
        <w:lastRenderedPageBreak/>
        <w:t xml:space="preserve">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w:t>
      </w:r>
      <w:r w:rsidRPr="00491E4D">
        <w:rPr>
          <w:rFonts w:ascii="Helvetica" w:hAnsi="Helvetica"/>
          <w:lang w:val="en-US"/>
        </w:rPr>
        <w:lastRenderedPageBreak/>
        <w:t>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6"/>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6"/>
      <w:r>
        <w:rPr>
          <w:rStyle w:val="CommentReference"/>
          <w:rFonts w:ascii="Arial" w:eastAsia="Arial" w:hAnsi="Arial" w:cs="Arial"/>
          <w:lang w:val="en"/>
        </w:rPr>
        <w:commentReference w:id="6"/>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w:t>
      </w:r>
      <w:r w:rsidR="009C74C7">
        <w:rPr>
          <w:rFonts w:ascii="Helvetica" w:hAnsi="Helvetica"/>
          <w:lang w:val="en-US"/>
        </w:rPr>
        <w:lastRenderedPageBreak/>
        <w:t xml:space="preserve">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w:t>
      </w:r>
      <w:r w:rsidRPr="00491E4D">
        <w:rPr>
          <w:rFonts w:ascii="Helvetica" w:eastAsia="Times New Roman" w:hAnsi="Helvetica" w:cs="Times New Roman"/>
          <w:lang w:val="en-US" w:eastAsia="en-GB"/>
        </w:rPr>
        <w:lastRenderedPageBreak/>
        <w:t xml:space="preserve">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w:t>
      </w:r>
      <w:r>
        <w:rPr>
          <w:rFonts w:ascii="Helvetica" w:hAnsi="Helvetica"/>
          <w:lang w:val="en-US"/>
        </w:rPr>
        <w:lastRenderedPageBreak/>
        <w:t xml:space="preserve">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w:t>
      </w:r>
      <w:r w:rsidRPr="00491E4D">
        <w:rPr>
          <w:rFonts w:ascii="Helvetica" w:hAnsi="Helvetica"/>
          <w:lang w:val="en-US"/>
        </w:rPr>
        <w:lastRenderedPageBreak/>
        <w:t xml:space="preserve">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9C45B8D"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partially richness were also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lastRenderedPageBreak/>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678DD565" w:rsidR="0038091C" w:rsidRDefault="00B12EEA" w:rsidP="00BD20E9">
      <w:pPr>
        <w:pStyle w:val="NormalWeb"/>
        <w:rPr>
          <w:rFonts w:ascii="Helvetica" w:hAnsi="Helvetica"/>
          <w:lang w:val="en-US"/>
        </w:rPr>
      </w:pPr>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7"/>
      <w:r w:rsidR="0038091C">
        <w:rPr>
          <w:rFonts w:ascii="Helvetica" w:hAnsi="Helvetica"/>
          <w:u w:val="single"/>
          <w:lang w:val="en-US"/>
        </w:rPr>
        <w:t xml:space="preserve">correspond </w:t>
      </w:r>
      <w:commentRangeEnd w:id="7"/>
      <w:r w:rsidR="0038091C">
        <w:rPr>
          <w:rStyle w:val="CommentReference"/>
          <w:rFonts w:ascii="Arial" w:eastAsia="Arial" w:hAnsi="Arial" w:cs="Arial"/>
          <w:lang w:val="en"/>
        </w:rPr>
        <w:commentReference w:id="7"/>
      </w:r>
      <w:r w:rsidR="0038091C">
        <w:rPr>
          <w:rFonts w:ascii="Helvetica" w:hAnsi="Helvetica"/>
          <w:lang w:val="en-US"/>
        </w:rPr>
        <w:t>with physical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w:t>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w:t>
      </w:r>
      <w:r w:rsidR="00A719CA">
        <w:rPr>
          <w:rFonts w:ascii="Helvetica" w:hAnsi="Helvetica"/>
          <w:lang w:val="en-US"/>
        </w:rPr>
        <w:t xml:space="preserve"> be expected that </w:t>
      </w:r>
      <w:r w:rsidR="00A719CA">
        <w:rPr>
          <w:rFonts w:ascii="Helvetica" w:hAnsi="Helvetica"/>
          <w:lang w:val="en-US"/>
        </w:rPr>
        <w:t>have greater mean reflectance. Yet Komakuk plots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other factors  </w:t>
      </w:r>
    </w:p>
    <w:p w14:paraId="02F19994" w14:textId="77777777" w:rsidR="0038091C" w:rsidRDefault="0038091C" w:rsidP="00BD20E9">
      <w:pPr>
        <w:pStyle w:val="NormalWeb"/>
        <w:rPr>
          <w:rFonts w:ascii="Helvetica" w:hAnsi="Helvetica"/>
          <w:lang w:val="en-US"/>
        </w:rPr>
      </w:pPr>
    </w:p>
    <w:p w14:paraId="1F143F9C" w14:textId="02A805C2" w:rsidR="00026AF6" w:rsidRPr="0038091C" w:rsidRDefault="0038091C" w:rsidP="00BD20E9">
      <w:pPr>
        <w:pStyle w:val="NormalWeb"/>
        <w:rPr>
          <w:rFonts w:ascii="Helvetica" w:hAnsi="Helvetica"/>
          <w:lang w:val="en-US"/>
        </w:rPr>
      </w:pPr>
      <w:r>
        <w:rPr>
          <w:rFonts w:ascii="Helvetica" w:hAnsi="Helvetica"/>
          <w:lang w:val="en-US"/>
        </w:rPr>
        <w:t xml:space="preserve"> Herschel plot dominated by shrub cover would be expected </w:t>
      </w:r>
    </w:p>
    <w:p w14:paraId="73D9853B" w14:textId="5DCC9D53" w:rsidR="001343A0" w:rsidRDefault="004E5934" w:rsidP="00BD20E9">
      <w:pPr>
        <w:pStyle w:val="NormalWeb"/>
        <w:rPr>
          <w:rFonts w:ascii="Helvetica" w:hAnsi="Helvetica"/>
          <w:lang w:val="en-US"/>
        </w:rPr>
      </w:pPr>
      <w:r>
        <w:rPr>
          <w:rFonts w:ascii="Helvetica" w:hAnsi="Helvetica"/>
          <w:lang w:val="en-US"/>
        </w:rPr>
        <w:t xml:space="preserve">Komakuk </w:t>
      </w:r>
      <w:r w:rsidR="00BF30D0">
        <w:rPr>
          <w:rFonts w:ascii="Helvetica" w:hAnsi="Helvetica"/>
          <w:lang w:val="en-US"/>
        </w:rPr>
        <w:t xml:space="preserve">vegetation </w:t>
      </w:r>
      <w:r w:rsidR="000F5F1B">
        <w:rPr>
          <w:rFonts w:ascii="Helvetica" w:hAnsi="Helvetica"/>
          <w:lang w:val="en-US"/>
        </w:rPr>
        <w:t>T</w:t>
      </w:r>
      <w:r w:rsidR="00D54B6B">
        <w:rPr>
          <w:rFonts w:ascii="Helvetica" w:hAnsi="Helvetica"/>
          <w:lang w:val="en-US"/>
        </w:rPr>
        <w:t>h</w:t>
      </w:r>
      <w:r w:rsidR="000F5F1B">
        <w:rPr>
          <w:rFonts w:ascii="Helvetica" w:hAnsi="Helvetica"/>
          <w:lang w:val="en-US"/>
        </w:rPr>
        <w:t>is may be a</w:t>
      </w:r>
      <w:r w:rsidR="007C19DC">
        <w:rPr>
          <w:rFonts w:ascii="Helvetica" w:hAnsi="Helvetica"/>
          <w:lang w:val="en-US"/>
        </w:rPr>
        <w:t xml:space="preserve"> result of the relative dominance of shrubs Herschel and graminoids Komakuk vegetation types </w:t>
      </w:r>
      <w:r w:rsidR="007C19DC">
        <w:rPr>
          <w:rFonts w:ascii="Helvetica" w:hAnsi="Helvetica"/>
          <w:lang w:val="en-US"/>
        </w:rPr>
        <w:fldChar w:fldCharType="begin"/>
      </w:r>
      <w:r w:rsidR="007C19DC">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separate"/>
      </w:r>
      <w:r w:rsidR="007C19DC">
        <w:rPr>
          <w:rFonts w:ascii="Helvetica" w:hAnsi="Helvetica"/>
          <w:noProof/>
          <w:lang w:val="en-US"/>
        </w:rPr>
        <w:t>(Myers-Smith, Hik, et al., 2011)</w:t>
      </w:r>
      <w:r w:rsidR="007C19DC">
        <w:rPr>
          <w:rFonts w:ascii="Helvetica" w:hAnsi="Helvetica"/>
          <w:lang w:val="en-US"/>
        </w:rPr>
        <w:fldChar w:fldCharType="end"/>
      </w:r>
      <w:r w:rsidR="007C19DC">
        <w:rPr>
          <w:rFonts w:ascii="Helvetica" w:hAnsi="Helvetica"/>
          <w:lang w:val="en-US"/>
        </w:rPr>
        <w:fldChar w:fldCharType="begin"/>
      </w:r>
      <w:r w:rsidR="007C19DC">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7C19DC">
        <w:rPr>
          <w:rFonts w:ascii="Helvetica" w:hAnsi="Helvetica"/>
          <w:lang w:val="en-US"/>
        </w:rPr>
        <w:fldChar w:fldCharType="end"/>
      </w:r>
      <w:r w:rsidR="007C19DC">
        <w:rPr>
          <w:rFonts w:ascii="Helvetica" w:hAnsi="Helvetica"/>
          <w:lang w:val="en-US"/>
        </w:rPr>
        <w:t xml:space="preserve">. Graminoid vegetation having greater canopy complexity, would result in higher reflectance in the IR region </w:t>
      </w:r>
      <w:r w:rsidR="007C19DC">
        <w:rPr>
          <w:rFonts w:ascii="Helvetica" w:hAnsi="Helvetica"/>
          <w:lang w:val="en-US"/>
        </w:rPr>
        <w:fldChar w:fldCharType="begin"/>
      </w:r>
      <w:r w:rsidR="007C19DC">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7C19DC">
        <w:rPr>
          <w:rFonts w:ascii="Helvetica" w:hAnsi="Helvetica"/>
          <w:lang w:val="en-US"/>
        </w:rPr>
        <w:fldChar w:fldCharType="separate"/>
      </w:r>
      <w:r w:rsidR="007C19DC" w:rsidRPr="004E73FC">
        <w:rPr>
          <w:rFonts w:ascii="Helvetica" w:hAnsi="Helvetica"/>
          <w:lang w:val="en-GB"/>
        </w:rPr>
        <w:t>(Cavender‐Bares et al., 2017)</w:t>
      </w:r>
      <w:r w:rsidR="007C19DC">
        <w:rPr>
          <w:rFonts w:ascii="Helvetica" w:hAnsi="Helvetica"/>
          <w:lang w:val="en-US"/>
        </w:rPr>
        <w:fldChar w:fldCharType="end"/>
      </w:r>
      <w:r w:rsidR="007C19DC">
        <w:rPr>
          <w:rFonts w:ascii="Helvetica" w:hAnsi="Helvetica"/>
          <w:lang w:val="en-US"/>
        </w:rPr>
        <w:t xml:space="preserve">. </w:t>
      </w:r>
      <w:r w:rsidR="00026AF6">
        <w:rPr>
          <w:rFonts w:ascii="Helvetica" w:hAnsi="Helvetica"/>
          <w:lang w:val="en-US"/>
        </w:rPr>
        <w:t>H</w:t>
      </w:r>
      <w:r w:rsidR="007C19DC">
        <w:rPr>
          <w:rFonts w:ascii="Helvetica" w:hAnsi="Helvetica"/>
          <w:lang w:val="en-US"/>
        </w:rPr>
        <w:t>igher</w:t>
      </w:r>
      <w:r w:rsidR="00026AF6">
        <w:rPr>
          <w:rFonts w:ascii="Helvetica" w:hAnsi="Helvetica"/>
          <w:lang w:val="en-US"/>
        </w:rPr>
        <w:t xml:space="preserve"> IR </w:t>
      </w:r>
      <w:r w:rsidR="007C19DC">
        <w:rPr>
          <w:rFonts w:ascii="Helvetica" w:hAnsi="Helvetica"/>
          <w:lang w:val="en-US"/>
        </w:rPr>
        <w:t>reflectance in Komakuk vegetation</w:t>
      </w:r>
      <w:r w:rsidR="00BD20E9">
        <w:rPr>
          <w:rFonts w:ascii="Helvetica" w:hAnsi="Helvetica"/>
          <w:lang w:val="en-US"/>
        </w:rPr>
        <w:t xml:space="preserve"> resulted in vegetation showering greater differentiation by mean reflectance</w:t>
      </w:r>
      <w:r w:rsidR="00026AF6">
        <w:rPr>
          <w:rFonts w:ascii="Helvetica" w:hAnsi="Helvetica"/>
          <w:lang w:val="en-US"/>
        </w:rPr>
        <w:t xml:space="preserve">. </w:t>
      </w:r>
    </w:p>
    <w:p w14:paraId="7EE78E03" w14:textId="76BFDEDA" w:rsidR="00BD20E9" w:rsidRDefault="001343A0" w:rsidP="00BD20E9">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w:t>
      </w:r>
      <w:r w:rsidR="00BD20E9">
        <w:rPr>
          <w:rFonts w:ascii="Helvetica" w:hAnsi="Helvetica"/>
          <w:lang w:val="en-US"/>
        </w:rPr>
        <w:t>M</w:t>
      </w:r>
      <w:r w:rsidR="00BD20E9" w:rsidRPr="00491E4D">
        <w:rPr>
          <w:rFonts w:ascii="Helvetica" w:hAnsi="Helvetica"/>
          <w:lang w:val="en-US"/>
        </w:rPr>
        <w:t xml:space="preserve">easurements </w:t>
      </w:r>
      <w:r w:rsidR="00BD20E9">
        <w:rPr>
          <w:rFonts w:ascii="Helvetica" w:hAnsi="Helvetica"/>
          <w:lang w:val="en-US"/>
        </w:rPr>
        <w:t>were</w:t>
      </w:r>
      <w:r w:rsidR="00BD20E9" w:rsidRPr="00491E4D">
        <w:rPr>
          <w:rFonts w:ascii="Helvetica" w:hAnsi="Helvetica"/>
          <w:lang w:val="en-US"/>
        </w:rPr>
        <w:t xml:space="preserve"> taken during the maximum canopy, </w:t>
      </w:r>
      <w:r w:rsidR="00BD20E9">
        <w:rPr>
          <w:rFonts w:ascii="Helvetica" w:hAnsi="Helvetica"/>
          <w:lang w:val="en-US"/>
        </w:rPr>
        <w:t>when</w:t>
      </w:r>
      <w:r w:rsidR="00BD20E9" w:rsidRPr="00491E4D">
        <w:rPr>
          <w:rFonts w:ascii="Helvetica" w:hAnsi="Helvetica"/>
          <w:lang w:val="en-US"/>
        </w:rPr>
        <w:t xml:space="preserve"> vegetation tissue density and structure </w:t>
      </w:r>
      <w:r w:rsidR="00BD20E9">
        <w:rPr>
          <w:rFonts w:ascii="Helvetica" w:hAnsi="Helvetica"/>
          <w:lang w:val="en-US"/>
        </w:rPr>
        <w:t>is</w:t>
      </w:r>
      <w:r w:rsidR="00BD20E9" w:rsidRPr="00491E4D">
        <w:rPr>
          <w:rFonts w:ascii="Helvetica" w:hAnsi="Helvetica"/>
          <w:lang w:val="en-US"/>
        </w:rPr>
        <w:t xml:space="preserve"> most pronounced </w:t>
      </w:r>
      <w:r w:rsidR="00BD20E9" w:rsidRPr="00491E4D">
        <w:rPr>
          <w:rFonts w:ascii="Helvetica" w:hAnsi="Helvetica"/>
          <w:lang w:val="en-US"/>
        </w:rPr>
        <w:fldChar w:fldCharType="begin"/>
      </w:r>
      <w:r w:rsidR="00BD20E9"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BD20E9" w:rsidRPr="00491E4D">
        <w:rPr>
          <w:rFonts w:ascii="Helvetica" w:hAnsi="Helvetica"/>
          <w:lang w:val="en-US"/>
        </w:rPr>
        <w:fldChar w:fldCharType="separate"/>
      </w:r>
      <w:r w:rsidR="00BD20E9" w:rsidRPr="00491E4D">
        <w:rPr>
          <w:rFonts w:ascii="Helvetica" w:hAnsi="Helvetica"/>
          <w:lang w:val="en-US"/>
        </w:rPr>
        <w:t>(Bratsch et al., 2016)</w:t>
      </w:r>
      <w:r w:rsidR="00BD20E9" w:rsidRPr="00491E4D">
        <w:rPr>
          <w:rFonts w:ascii="Helvetica" w:hAnsi="Helvetica"/>
          <w:lang w:val="en-US"/>
        </w:rPr>
        <w:fldChar w:fldCharType="end"/>
      </w:r>
      <w:r w:rsidR="00BD20E9">
        <w:rPr>
          <w:rFonts w:ascii="Helvetica" w:hAnsi="Helvetica"/>
          <w:lang w:val="en-US"/>
        </w:rPr>
        <w:t>. Increased c</w:t>
      </w:r>
      <w:r w:rsidR="00BD20E9" w:rsidRPr="00491E4D">
        <w:rPr>
          <w:rFonts w:ascii="Helvetica" w:hAnsi="Helvetica"/>
          <w:lang w:val="en-US"/>
        </w:rPr>
        <w:t>anopy and vegetation density predominantly</w:t>
      </w:r>
      <w:r w:rsidR="00BD20E9">
        <w:rPr>
          <w:rFonts w:ascii="Helvetica" w:hAnsi="Helvetica"/>
          <w:lang w:val="en-US"/>
        </w:rPr>
        <w:t xml:space="preserve"> </w:t>
      </w:r>
      <w:r w:rsidR="00BD20E9" w:rsidRPr="00491E4D">
        <w:rPr>
          <w:rFonts w:ascii="Helvetica" w:hAnsi="Helvetica"/>
          <w:lang w:val="en-US"/>
        </w:rPr>
        <w:t>amplify</w:t>
      </w:r>
      <w:r w:rsidR="00BD20E9">
        <w:rPr>
          <w:rFonts w:ascii="Helvetica" w:hAnsi="Helvetica"/>
          <w:lang w:val="en-US"/>
        </w:rPr>
        <w:t xml:space="preserve"> </w:t>
      </w:r>
      <w:r w:rsidR="00BD20E9" w:rsidRPr="00491E4D">
        <w:rPr>
          <w:rFonts w:ascii="Helvetica" w:hAnsi="Helvetica"/>
          <w:lang w:val="en-US"/>
        </w:rPr>
        <w:t xml:space="preserve">reflectance in the NIR and IR regions of the spectrum </w:t>
      </w:r>
      <w:r w:rsidR="00BD20E9">
        <w:rPr>
          <w:rFonts w:ascii="Helvetica" w:hAnsi="Helvetica"/>
          <w:lang w:val="en-US"/>
        </w:rPr>
        <w:fldChar w:fldCharType="begin"/>
      </w:r>
      <w:r w:rsidR="00BD20E9">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BD20E9">
        <w:rPr>
          <w:rFonts w:ascii="Helvetica" w:hAnsi="Helvetica"/>
          <w:lang w:val="en-US"/>
        </w:rPr>
        <w:fldChar w:fldCharType="separate"/>
      </w:r>
      <w:r w:rsidR="00BD20E9">
        <w:rPr>
          <w:rFonts w:ascii="Helvetica" w:hAnsi="Helvetica"/>
          <w:lang w:val="en-GB"/>
        </w:rPr>
        <w:t xml:space="preserve">(Asner and Martin, 2009; </w:t>
      </w:r>
      <w:r w:rsidR="00BD20E9">
        <w:rPr>
          <w:rFonts w:ascii="Helvetica" w:hAnsi="Helvetica"/>
          <w:lang w:val="en-GB"/>
        </w:rPr>
        <w:lastRenderedPageBreak/>
        <w:t>Ollinger, 2011)</w:t>
      </w:r>
      <w:r w:rsidR="00BD20E9">
        <w:rPr>
          <w:rFonts w:ascii="Helvetica" w:hAnsi="Helvetica"/>
          <w:lang w:val="en-US"/>
        </w:rPr>
        <w:fldChar w:fldCharType="end"/>
      </w:r>
      <w:r w:rsidR="00BD20E9">
        <w:rPr>
          <w:rFonts w:ascii="Helvetica" w:hAnsi="Helvetica"/>
          <w:lang w:val="en-US"/>
        </w:rPr>
        <w:t>. D</w:t>
      </w:r>
      <w:r w:rsidR="00BD20E9" w:rsidRPr="00491E4D">
        <w:rPr>
          <w:rFonts w:ascii="Helvetica" w:hAnsi="Helvetica"/>
          <w:lang w:val="en-US"/>
        </w:rPr>
        <w:t>ifferences</w:t>
      </w:r>
      <w:r w:rsidR="00BD20E9">
        <w:rPr>
          <w:rFonts w:ascii="Helvetica" w:hAnsi="Helvetica"/>
          <w:lang w:val="en-US"/>
        </w:rPr>
        <w:t xml:space="preserve"> in reflectance</w:t>
      </w:r>
      <w:r w:rsidR="00BD20E9" w:rsidRPr="00491E4D">
        <w:rPr>
          <w:rFonts w:ascii="Helvetica" w:hAnsi="Helvetica"/>
          <w:lang w:val="en-US"/>
        </w:rPr>
        <w:t xml:space="preserve"> would be expressed in mean reflectance values but are not necessarily captured by spectral diversity. </w:t>
      </w:r>
      <w:r w:rsidR="00BD20E9">
        <w:rPr>
          <w:rFonts w:ascii="Helvetica" w:hAnsi="Helvetica"/>
          <w:lang w:val="en-US"/>
        </w:rPr>
        <w:t xml:space="preserve"> </w:t>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8"/>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8"/>
      <w:r>
        <w:rPr>
          <w:rStyle w:val="CommentReference"/>
          <w:rFonts w:ascii="Arial" w:eastAsia="Arial" w:hAnsi="Arial" w:cs="Arial"/>
          <w:lang w:val="en"/>
        </w:rPr>
        <w:commentReference w:id="8"/>
      </w:r>
    </w:p>
    <w:p w14:paraId="201ACA14"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7B5E960C"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76AF4829" w14:textId="77777777" w:rsidR="001343A0" w:rsidRPr="00C7489F" w:rsidRDefault="001343A0" w:rsidP="001343A0">
      <w:pPr>
        <w:rPr>
          <w:rFonts w:ascii="Times New Roman" w:eastAsia="Times New Roman" w:hAnsi="Times New Roman" w:cs="Times New Roman"/>
          <w:lang w:eastAsia="en-GB"/>
        </w:rPr>
      </w:pPr>
    </w:p>
    <w:p w14:paraId="3D704C33"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8280B62" w14:textId="77777777" w:rsidR="001343A0" w:rsidRDefault="001343A0" w:rsidP="001343A0">
      <w:pPr>
        <w:ind w:firstLine="480"/>
        <w:rPr>
          <w:rFonts w:ascii="Times New Roman" w:eastAsia="Times New Roman" w:hAnsi="Times New Roman" w:cs="Times New Roman"/>
          <w:lang w:eastAsia="en-GB"/>
        </w:rPr>
      </w:pPr>
    </w:p>
    <w:p w14:paraId="534973AF"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3E7EC8C" w14:textId="5025A536" w:rsidR="001343A0" w:rsidRDefault="001343A0" w:rsidP="001343A0">
      <w:pPr>
        <w:ind w:firstLine="480"/>
        <w:rPr>
          <w:rFonts w:ascii="Arial" w:eastAsia="Times New Roman" w:hAnsi="Arial" w:cs="Arial"/>
          <w:color w:val="222222"/>
          <w:sz w:val="20"/>
          <w:szCs w:val="20"/>
          <w:shd w:val="clear" w:color="auto" w:fill="FFFFFF"/>
          <w:lang w:eastAsia="en-GB"/>
        </w:rPr>
      </w:pPr>
    </w:p>
    <w:p w14:paraId="4F3FF4AA" w14:textId="6399F4BF" w:rsidR="00A03B82" w:rsidRDefault="00A03B82" w:rsidP="001343A0">
      <w:pPr>
        <w:ind w:firstLine="480"/>
        <w:rPr>
          <w:rFonts w:ascii="Arial" w:eastAsia="Times New Roman" w:hAnsi="Arial" w:cs="Arial"/>
          <w:color w:val="222222"/>
          <w:sz w:val="20"/>
          <w:szCs w:val="20"/>
          <w:shd w:val="clear" w:color="auto" w:fill="FFFFFF"/>
          <w:lang w:eastAsia="en-GB"/>
        </w:rPr>
      </w:pPr>
    </w:p>
    <w:p w14:paraId="0F373129" w14:textId="77777777" w:rsidR="00A03B82" w:rsidRDefault="00A03B82" w:rsidP="00A03B82">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5365B1E2" w14:textId="77777777" w:rsidR="00A03B82" w:rsidRPr="00A03B82" w:rsidRDefault="00A03B82" w:rsidP="00A03B82">
      <w:pPr>
        <w:jc w:val="both"/>
        <w:rPr>
          <w:rFonts w:ascii="Helvetica" w:eastAsia="Times New Roman" w:hAnsi="Helvetica" w:cs="Times New Roman"/>
          <w:b/>
          <w:bCs/>
        </w:rPr>
      </w:pPr>
      <w:r>
        <w:rPr>
          <w:rFonts w:ascii="Helvetica" w:hAnsi="Helvetica"/>
          <w:lang w:val="en-US"/>
        </w:rPr>
        <w:t xml:space="preserve">Unlike pigmentation with specific absorbance regions, leaf structure and canopy complexity scatters light across wavelengths </w:t>
      </w:r>
      <w:r>
        <w:rPr>
          <w:rFonts w:ascii="Helvetica" w:hAnsi="Helvetica"/>
          <w:lang w:val="en-US"/>
        </w:rPr>
        <w:fldChar w:fldCharType="begin"/>
      </w:r>
      <w:r>
        <w:rPr>
          <w:rFonts w:ascii="Helvetica" w:hAnsi="Helvetica"/>
          <w:lang w:val="en-US"/>
        </w:rPr>
        <w:instrText xml:space="preserve"> ADDIN ZOTERO_ITEM CSL_CITATION {"citationID":"JQzgnTHg","properties":{"formattedCitation":"(Ollinger,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(Ollinger, 2011)</w:t>
      </w:r>
      <w:r>
        <w:rPr>
          <w:rFonts w:ascii="Helvetica" w:hAnsi="Helvetica"/>
          <w:lang w:val="en-US"/>
        </w:rPr>
        <w:fldChar w:fldCharType="end"/>
      </w:r>
      <w:r>
        <w:rPr>
          <w:rFonts w:ascii="Helvetica" w:hAnsi="Helvetica"/>
          <w:lang w:val="en-US"/>
        </w:rPr>
        <w:t xml:space="preserve">. </w:t>
      </w:r>
    </w:p>
    <w:p w14:paraId="244F3F2C" w14:textId="77777777" w:rsidR="00A03B82" w:rsidRDefault="00A03B82" w:rsidP="001343A0">
      <w:pPr>
        <w:ind w:firstLine="480"/>
        <w:rPr>
          <w:rFonts w:ascii="Arial" w:eastAsia="Times New Roman" w:hAnsi="Arial" w:cs="Arial"/>
          <w:color w:val="222222"/>
          <w:sz w:val="20"/>
          <w:szCs w:val="20"/>
          <w:shd w:val="clear" w:color="auto" w:fill="FFFFFF"/>
          <w:lang w:eastAsia="en-GB"/>
        </w:rPr>
      </w:pPr>
    </w:p>
    <w:p w14:paraId="336A86E2" w14:textId="77777777" w:rsidR="001343A0" w:rsidRPr="0024542A" w:rsidRDefault="001343A0" w:rsidP="001343A0">
      <w:pPr>
        <w:ind w:firstLine="480"/>
        <w:rPr>
          <w:rFonts w:ascii="Times New Roman" w:eastAsia="Times New Roman" w:hAnsi="Times New Roman" w:cs="Times New Roman"/>
          <w:lang w:eastAsia="en-GB"/>
        </w:rPr>
      </w:pPr>
    </w:p>
    <w:p w14:paraId="2B157595" w14:textId="77777777" w:rsidR="001343A0" w:rsidRPr="00491E4D" w:rsidRDefault="001343A0" w:rsidP="001343A0">
      <w:pPr>
        <w:rPr>
          <w:rFonts w:ascii="Helvetica" w:hAnsi="Helvetica"/>
          <w:lang w:val="en-US"/>
        </w:rPr>
      </w:pPr>
    </w:p>
    <w:p w14:paraId="714CA1DA" w14:textId="03941CEE" w:rsidR="001343A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year</w:t>
      </w:r>
      <w:r w:rsidR="00B12EEA">
        <w:rPr>
          <w:rFonts w:ascii="Helvetica" w:hAnsi="Helvetica"/>
          <w:b/>
          <w:bCs/>
          <w:lang w:val="en-US"/>
        </w:rPr>
        <w:t>s</w:t>
      </w:r>
    </w:p>
    <w:p w14:paraId="2CAFEC7E" w14:textId="741075A9" w:rsidR="00745E2E" w:rsidRDefault="00745E2E" w:rsidP="001343A0">
      <w:pPr>
        <w:rPr>
          <w:rFonts w:ascii="Helvetica" w:hAnsi="Helvetica"/>
          <w:b/>
          <w:bCs/>
          <w:lang w:val="en-US"/>
        </w:rPr>
      </w:pPr>
    </w:p>
    <w:p w14:paraId="367ED712" w14:textId="77777777" w:rsidR="00745E2E" w:rsidRDefault="00745E2E" w:rsidP="001343A0">
      <w:pPr>
        <w:rPr>
          <w:rFonts w:ascii="Helvetica" w:hAnsi="Helvetica"/>
          <w:b/>
          <w:bCs/>
          <w:lang w:val="en-US"/>
        </w:rPr>
      </w:pPr>
    </w:p>
    <w:p w14:paraId="71534DAE" w14:textId="2C03D9F9" w:rsidR="000B1CD0" w:rsidRDefault="00745E2E" w:rsidP="001343A0">
      <w:pPr>
        <w:rPr>
          <w:rFonts w:ascii="Helvetica" w:hAnsi="Helvetica"/>
          <w:b/>
          <w:bCs/>
          <w:lang w:val="en-US"/>
        </w:rPr>
      </w:pPr>
      <w:r>
        <w:rPr>
          <w:rFonts w:ascii="Helvetica" w:hAnsi="Helvetica"/>
          <w:noProof/>
          <w:lang w:val="en-US"/>
        </w:rPr>
        <w:lastRenderedPageBreak/>
        <w:drawing>
          <wp:inline distT="0" distB="0" distL="0" distR="0" wp14:anchorId="2B0A8453" wp14:editId="62A7F691">
            <wp:extent cx="5727700" cy="6068345"/>
            <wp:effectExtent l="0" t="0" r="0" b="254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3 at 17.29.08.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068345"/>
                    </a:xfrm>
                    <a:prstGeom prst="rect">
                      <a:avLst/>
                    </a:prstGeom>
                  </pic:spPr>
                </pic:pic>
              </a:graphicData>
            </a:graphic>
          </wp:inline>
        </w:drawing>
      </w:r>
    </w:p>
    <w:p w14:paraId="2ACE007F" w14:textId="7F09AC59" w:rsidR="00F213EB" w:rsidRDefault="00F213EB" w:rsidP="001343A0">
      <w:pPr>
        <w:rPr>
          <w:rFonts w:ascii="Helvetica" w:hAnsi="Helvetica"/>
          <w:b/>
          <w:bCs/>
          <w:lang w:val="en-US"/>
        </w:rPr>
      </w:pPr>
    </w:p>
    <w:p w14:paraId="0DC6C5A7" w14:textId="77777777" w:rsidR="00F213EB" w:rsidRDefault="00F213EB" w:rsidP="001343A0">
      <w:pPr>
        <w:rPr>
          <w:rFonts w:ascii="Helvetica" w:hAnsi="Helvetica"/>
          <w:b/>
          <w:bCs/>
          <w:lang w:val="en-US"/>
        </w:rPr>
      </w:pPr>
    </w:p>
    <w:p w14:paraId="691CA2CD" w14:textId="77777777" w:rsidR="001343A0" w:rsidRDefault="001343A0" w:rsidP="001343A0">
      <w:pPr>
        <w:rPr>
          <w:rFonts w:ascii="Helvetica" w:hAnsi="Helvetica"/>
          <w:b/>
          <w:bCs/>
          <w:lang w:val="en-US"/>
        </w:rPr>
      </w:pPr>
    </w:p>
    <w:p w14:paraId="7D7B0DB4" w14:textId="7DB3CFF7" w:rsidR="00320D51" w:rsidRDefault="001343A0" w:rsidP="001343A0">
      <w:pPr>
        <w:rPr>
          <w:rFonts w:ascii="Helvetica" w:hAnsi="Helvetica"/>
          <w:lang w:val="en-US"/>
        </w:rPr>
      </w:pPr>
      <w:r>
        <w:rPr>
          <w:rFonts w:ascii="Helvetica" w:hAnsi="Helvetica"/>
          <w:lang w:val="en-US"/>
        </w:rPr>
        <w:t>Between year</w:t>
      </w:r>
      <w:r w:rsidR="00251498">
        <w:rPr>
          <w:rFonts w:ascii="Helvetica" w:hAnsi="Helvetica"/>
          <w:lang w:val="en-US"/>
        </w:rPr>
        <w:t xml:space="preserve"> </w:t>
      </w:r>
      <w:r>
        <w:rPr>
          <w:rFonts w:ascii="Helvetica" w:hAnsi="Helvetica"/>
          <w:lang w:val="en-US"/>
        </w:rPr>
        <w:t xml:space="preserve">variation in spectral signatures may be attributed to </w:t>
      </w:r>
      <w:r w:rsidR="00251498">
        <w:rPr>
          <w:rFonts w:ascii="Helvetica" w:hAnsi="Helvetica"/>
          <w:lang w:val="en-US"/>
        </w:rPr>
        <w:t>inconsistencies</w:t>
      </w:r>
      <w:r>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Pr>
          <w:rFonts w:ascii="Helvetica" w:hAnsi="Helvetica"/>
          <w:lang w:val="en-US"/>
        </w:rPr>
        <w:t>conditions</w:t>
      </w:r>
      <w:r w:rsidRPr="00491E4D">
        <w:rPr>
          <w:rFonts w:ascii="Helvetica" w:hAnsi="Helvetica"/>
          <w:lang w:val="en-US"/>
        </w:rPr>
        <w:t xml:space="preserve">. </w:t>
      </w:r>
      <w:r>
        <w:rPr>
          <w:rFonts w:ascii="Helvetica" w:hAnsi="Helvetica"/>
          <w:lang w:val="en-US"/>
        </w:rPr>
        <w:t xml:space="preserve">At Arctic sites, persistent cloud cover, </w:t>
      </w:r>
      <w:r w:rsidRPr="00166311">
        <w:rPr>
          <w:rFonts w:ascii="Helvetica" w:hAnsi="Helvetica"/>
          <w:lang w:val="en-US"/>
        </w:rPr>
        <w:t>variable solar irradiance</w:t>
      </w:r>
      <w:r w:rsidR="001D1BF2">
        <w:rPr>
          <w:rFonts w:ascii="Helvetica" w:hAnsi="Helvetica"/>
          <w:lang w:val="en-US"/>
        </w:rPr>
        <w:t xml:space="preserve">, </w:t>
      </w:r>
      <w:r>
        <w:rPr>
          <w:rFonts w:ascii="Helvetica" w:hAnsi="Helvetica"/>
          <w:lang w:val="en-US"/>
        </w:rPr>
        <w:t xml:space="preserve">and short phenological phases impact measurement </w:t>
      </w:r>
      <w:r w:rsidRPr="005A4564">
        <w:rPr>
          <w:rFonts w:ascii="Helvetica" w:hAnsi="Helvetica"/>
          <w:lang w:val="en-US"/>
        </w:rPr>
        <w:t>quality</w:t>
      </w:r>
      <w:r>
        <w:rPr>
          <w:rFonts w:ascii="Helvetica" w:hAnsi="Helvetica"/>
          <w:lang w:val="en-US"/>
        </w:rPr>
        <w:t xml:space="preserve"> </w:t>
      </w:r>
      <w:r w:rsidRPr="000B1CD0">
        <w:rPr>
          <w:rFonts w:ascii="Helvetica" w:hAnsi="Helvetica"/>
          <w:lang w:val="en-US"/>
        </w:rPr>
        <w:t xml:space="preserve">and </w:t>
      </w:r>
      <w:r w:rsidR="000B1CD0">
        <w:rPr>
          <w:rFonts w:ascii="Helvetica" w:hAnsi="Helvetica"/>
          <w:lang w:val="en-US"/>
        </w:rPr>
        <w:t>the ability to replicate measurements between years</w:t>
      </w:r>
      <w:r>
        <w:rPr>
          <w:rFonts w:ascii="Helvetica" w:hAnsi="Helvetica"/>
          <w:lang w:val="en-US"/>
        </w:rPr>
        <w:t xml:space="preserve"> </w:t>
      </w:r>
      <w:r>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sidR="000B1CD0">
        <w:rPr>
          <w:rFonts w:ascii="Helvetica" w:hAnsi="Helvetica"/>
          <w:noProof/>
          <w:lang w:val="en-US"/>
        </w:rPr>
        <w:t>(Beamish et al., 2017)</w:t>
      </w:r>
      <w:r>
        <w:rPr>
          <w:rFonts w:ascii="Helvetica" w:hAnsi="Helvetica"/>
          <w:lang w:val="en-US"/>
        </w:rPr>
        <w:fldChar w:fldCharType="end"/>
      </w:r>
      <w:r>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39409403" w:rsidR="00D54B6B" w:rsidRPr="00371725" w:rsidRDefault="00320D51" w:rsidP="001343A0">
      <w:pPr>
        <w:rPr>
          <w:rFonts w:ascii="Helvetica" w:hAnsi="Helvetica"/>
          <w:b/>
          <w:bCs/>
          <w:lang w:val="en-US"/>
        </w:rPr>
      </w:pPr>
      <w:r w:rsidRPr="00371725">
        <w:rPr>
          <w:rFonts w:ascii="Helvetica" w:hAnsi="Helvetica"/>
          <w:b/>
          <w:bCs/>
          <w:lang w:val="en-US"/>
        </w:rPr>
        <w:t>cs</w:t>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w:t>
      </w:r>
      <w:r w:rsidR="00453FD3">
        <w:rPr>
          <w:rFonts w:ascii="Helvetica" w:hAnsi="Helvetica"/>
          <w:lang w:val="en-US"/>
        </w:rPr>
        <w:lastRenderedPageBreak/>
        <w:t>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9"/>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9"/>
      <w:r w:rsidR="00E045EC">
        <w:rPr>
          <w:rStyle w:val="CommentReference"/>
          <w:rFonts w:ascii="Arial" w:eastAsia="Arial" w:hAnsi="Arial" w:cs="Arial"/>
          <w:lang w:val="en" w:eastAsia="en-GB"/>
        </w:rPr>
        <w:commentReference w:id="9"/>
      </w:r>
      <w:r w:rsidR="00E212E0">
        <w:rPr>
          <w:rFonts w:ascii="Helvetica" w:hAnsi="Helvetica"/>
          <w:lang w:val="en-US"/>
        </w:rPr>
        <w:t>.</w:t>
      </w:r>
      <w:commentRangeStart w:id="10"/>
      <w:r w:rsidR="00787154">
        <w:rPr>
          <w:rFonts w:ascii="Helvetica" w:hAnsi="Helvetica"/>
          <w:lang w:val="en-US"/>
        </w:rPr>
        <w:t xml:space="preserve"> </w:t>
      </w:r>
      <w:commentRangeEnd w:id="10"/>
      <w:r w:rsidR="00251498">
        <w:rPr>
          <w:rStyle w:val="CommentReference"/>
          <w:rFonts w:ascii="Arial" w:eastAsia="Arial" w:hAnsi="Arial" w:cs="Arial"/>
          <w:lang w:val="en" w:eastAsia="en-GB"/>
        </w:rPr>
        <w:commentReference w:id="10"/>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1"/>
      <w:r>
        <w:rPr>
          <w:rFonts w:ascii="Helvetica" w:hAnsi="Helvetica"/>
          <w:lang w:val="en-US"/>
        </w:rPr>
        <w:t>.</w:t>
      </w:r>
      <w:commentRangeEnd w:id="11"/>
      <w:r w:rsidR="00234FCF">
        <w:rPr>
          <w:rStyle w:val="CommentReference"/>
          <w:rFonts w:ascii="Arial" w:eastAsia="Arial" w:hAnsi="Arial" w:cs="Arial"/>
          <w:lang w:val="en" w:eastAsia="en-GB"/>
        </w:rPr>
        <w:commentReference w:id="11"/>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2"/>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2"/>
      <w:r w:rsidR="008D6C6E">
        <w:rPr>
          <w:rStyle w:val="CommentReference"/>
          <w:rFonts w:ascii="Arial" w:eastAsia="Arial" w:hAnsi="Arial" w:cs="Arial"/>
          <w:lang w:val="en" w:eastAsia="en-GB"/>
        </w:rPr>
        <w:commentReference w:id="12"/>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03E9E898" w14:textId="3394F726" w:rsidR="00800BB1" w:rsidRDefault="00800BB1" w:rsidP="001343A0">
      <w:pPr>
        <w:rPr>
          <w:rFonts w:ascii="Helvetica" w:hAnsi="Helvetica"/>
          <w:lang w:val="en-US"/>
        </w:rPr>
      </w:pPr>
    </w:p>
    <w:p w14:paraId="74DA4E6F" w14:textId="194148C2" w:rsidR="00E816C4" w:rsidRDefault="00E816C4" w:rsidP="001343A0">
      <w:pPr>
        <w:rPr>
          <w:rFonts w:ascii="Helvetica" w:hAnsi="Helvetica"/>
          <w:lang w:val="en-US"/>
        </w:rPr>
      </w:pPr>
      <w:r w:rsidRPr="00A771C5">
        <w:rPr>
          <w:rFonts w:ascii="Helvetica" w:hAnsi="Helvetica"/>
          <w:highlight w:val="yellow"/>
          <w:lang w:val="en-US"/>
        </w:rPr>
        <w:t>Sensor type</w:t>
      </w:r>
      <w:r>
        <w:rPr>
          <w:rFonts w:ascii="Helvetica" w:hAnsi="Helvetica"/>
          <w:lang w:val="en-US"/>
        </w:rPr>
        <w:t xml:space="preserve"> </w:t>
      </w:r>
    </w:p>
    <w:p w14:paraId="7890E781" w14:textId="77777777" w:rsidR="00E816C4" w:rsidRDefault="00E816C4" w:rsidP="001343A0">
      <w:pPr>
        <w:rPr>
          <w:rFonts w:ascii="Helvetica" w:hAnsi="Helvetica"/>
          <w:lang w:val="en-US"/>
        </w:rPr>
      </w:pPr>
    </w:p>
    <w:p w14:paraId="7BCCA42C" w14:textId="49D6A7AE" w:rsidR="001343A0" w:rsidRDefault="001343A0" w:rsidP="001343A0">
      <w:pPr>
        <w:rPr>
          <w:rFonts w:ascii="Helvetica" w:hAnsi="Helvetica"/>
          <w:lang w:val="en-US"/>
        </w:rPr>
      </w:pPr>
      <w:r>
        <w:rPr>
          <w:rFonts w:ascii="Helvetica" w:hAnsi="Helvetica"/>
          <w:lang w:val="en-US"/>
        </w:rPr>
        <w:t xml:space="preserve">The divergence of spectral signatures between years, and multiple potential error sources highlights the challenges of using spectral data in artic sites. </w:t>
      </w:r>
    </w:p>
    <w:p w14:paraId="1AD99F9E" w14:textId="29CD1D95" w:rsidR="00453FD3" w:rsidRDefault="00453FD3" w:rsidP="001343A0">
      <w:pPr>
        <w:rPr>
          <w:rFonts w:ascii="Helvetica" w:hAnsi="Helvetica"/>
          <w:lang w:val="en-US"/>
        </w:rPr>
      </w:pPr>
    </w:p>
    <w:p w14:paraId="74C31ACD" w14:textId="4AEBA3BD" w:rsidR="001343A0" w:rsidRDefault="00453FD3" w:rsidP="001343A0">
      <w:pPr>
        <w:rPr>
          <w:rFonts w:ascii="Helvetica" w:hAnsi="Helvetica"/>
          <w:lang w:val="en-US"/>
        </w:rPr>
      </w:pPr>
      <w:r>
        <w:rPr>
          <w:rFonts w:ascii="Helvetica" w:hAnsi="Helvetica"/>
          <w:lang w:val="en-US"/>
        </w:rPr>
        <w:t xml:space="preserve">To see what environmental factors influenced mean reflectance and spectral diversity, I ordinated 2018 and 2019 data separately. I found shrub cover and environmental factors that consistent corresponded with mean reflectance or spectral diversity in both years. This indicates that no </w:t>
      </w:r>
      <w:proofErr w:type="spellStart"/>
      <w:r>
        <w:rPr>
          <w:rFonts w:ascii="Helvetica" w:hAnsi="Helvetica"/>
          <w:lang w:val="en-US"/>
        </w:rPr>
        <w:t>en</w:t>
      </w:r>
      <w:proofErr w:type="spellEnd"/>
      <w:r>
        <w:rPr>
          <w:rFonts w:ascii="Helvetica" w:hAnsi="Helvetica"/>
          <w:lang w:val="en-US"/>
        </w:rPr>
        <w:t xml:space="preserve">  </w:t>
      </w:r>
    </w:p>
    <w:p w14:paraId="531ECF49" w14:textId="77777777" w:rsidR="00DC2733" w:rsidRDefault="00DC2733" w:rsidP="001343A0">
      <w:pPr>
        <w:rPr>
          <w:rFonts w:ascii="Helvetica" w:hAnsi="Helvetica"/>
          <w:lang w:val="en-US"/>
        </w:rPr>
      </w:pPr>
    </w:p>
    <w:p w14:paraId="7BE81D2F" w14:textId="77777777" w:rsidR="001343A0" w:rsidRDefault="001343A0" w:rsidP="001343A0">
      <w:pPr>
        <w:rPr>
          <w:rFonts w:ascii="Helvetica" w:hAnsi="Helvetica"/>
          <w:lang w:val="en-US"/>
        </w:rPr>
      </w:pPr>
      <w:r w:rsidRPr="00491E4D">
        <w:rPr>
          <w:rFonts w:ascii="Helvetica" w:hAnsi="Helvetica"/>
          <w:lang w:val="en-US"/>
        </w:rPr>
        <w:t xml:space="preserve">Unlikely and unsubstantiated, but Artic is rapidly changing </w:t>
      </w:r>
      <w:r>
        <w:rPr>
          <w:rFonts w:ascii="Helvetica" w:hAnsi="Helvetica"/>
          <w:lang w:val="en-US"/>
        </w:rPr>
        <w:t xml:space="preserve">and between year change may have contributed to differences in spectral signatures. for </w:t>
      </w:r>
      <w:proofErr w:type="gramStart"/>
      <w:r>
        <w:rPr>
          <w:rFonts w:ascii="Helvetica" w:hAnsi="Helvetica"/>
          <w:lang w:val="en-US"/>
        </w:rPr>
        <w:t>example</w:t>
      </w:r>
      <w:proofErr w:type="gramEnd"/>
      <w:r>
        <w:rPr>
          <w:rFonts w:ascii="Helvetica" w:hAnsi="Helvetica"/>
          <w:lang w:val="en-US"/>
        </w:rPr>
        <w:t xml:space="preserve"> in 2019 there was 1.8x less </w:t>
      </w:r>
      <w:proofErr w:type="spellStart"/>
      <w:r>
        <w:rPr>
          <w:rFonts w:ascii="Helvetica" w:hAnsi="Helvetica"/>
          <w:lang w:val="en-US"/>
        </w:rPr>
        <w:t>visable</w:t>
      </w:r>
      <w:proofErr w:type="spellEnd"/>
      <w:r>
        <w:rPr>
          <w:rFonts w:ascii="Helvetica" w:hAnsi="Helvetica"/>
          <w:lang w:val="en-US"/>
        </w:rPr>
        <w:t xml:space="preserve"> soil and flowers, while 1.6x more </w:t>
      </w:r>
      <w:proofErr w:type="spellStart"/>
      <w:r>
        <w:rPr>
          <w:rFonts w:ascii="Helvetica" w:hAnsi="Helvetica"/>
          <w:lang w:val="en-US"/>
        </w:rPr>
        <w:t>visbale</w:t>
      </w:r>
      <w:proofErr w:type="spellEnd"/>
      <w:r>
        <w:rPr>
          <w:rFonts w:ascii="Helvetica" w:hAnsi="Helvetica"/>
          <w:lang w:val="en-US"/>
        </w:rPr>
        <w:t xml:space="preserve"> dead structures. </w:t>
      </w:r>
    </w:p>
    <w:p w14:paraId="5EA60C9C" w14:textId="47175077" w:rsidR="001343A0" w:rsidRDefault="001343A0" w:rsidP="001343A0">
      <w:pPr>
        <w:rPr>
          <w:rFonts w:ascii="Helvetica" w:hAnsi="Helvetica"/>
          <w:lang w:val="en-US"/>
        </w:rPr>
      </w:pPr>
    </w:p>
    <w:p w14:paraId="6476BDB8" w14:textId="6AE33364" w:rsidR="000B1CD0" w:rsidRDefault="000B1CD0" w:rsidP="001343A0">
      <w:pPr>
        <w:rPr>
          <w:rFonts w:ascii="Helvetica" w:hAnsi="Helvetica"/>
          <w:lang w:val="en-US"/>
        </w:rPr>
      </w:pPr>
      <w:commentRangeStart w:id="13"/>
      <w:r>
        <w:rPr>
          <w:rFonts w:ascii="Helvetica" w:hAnsi="Helvetica"/>
          <w:lang w:val="en-US"/>
        </w:rPr>
        <w:t>Lichen cover increases reflectance in ultraviolet</w:t>
      </w:r>
      <w:commentRangeEnd w:id="13"/>
      <w:r w:rsidR="00F47FEB">
        <w:rPr>
          <w:rStyle w:val="CommentReference"/>
          <w:rFonts w:ascii="Arial" w:eastAsia="Arial" w:hAnsi="Arial" w:cs="Arial"/>
          <w:lang w:val="en" w:eastAsia="en-GB"/>
        </w:rPr>
        <w:commentReference w:id="13"/>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43FA2C8D" w14:textId="3F5644DA" w:rsidR="00186000"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w:t>
      </w:r>
      <w:r>
        <w:rPr>
          <w:rFonts w:ascii="Helvetica" w:hAnsi="Helvetica"/>
          <w:lang w:val="en-US"/>
        </w:rPr>
        <w:lastRenderedPageBreak/>
        <w:t xml:space="preserve">2018 plots, and strong intra-type differences between </w:t>
      </w:r>
      <w:r w:rsidR="008457B2">
        <w:rPr>
          <w:rFonts w:ascii="Helvetica" w:hAnsi="Helvetica"/>
          <w:lang w:val="en-US"/>
        </w:rPr>
        <w:t>2018 and 2019</w:t>
      </w:r>
      <w:r>
        <w:rPr>
          <w:rFonts w:ascii="Helvetica" w:hAnsi="Helvetica"/>
          <w:lang w:val="en-US"/>
        </w:rPr>
        <w:t xml:space="preserve"> </w:t>
      </w:r>
      <w:commentRangeStart w:id="14"/>
      <w:r>
        <w:rPr>
          <w:rFonts w:ascii="Helvetica" w:hAnsi="Helvetica"/>
          <w:lang w:val="en-US"/>
        </w:rPr>
        <w:t xml:space="preserve">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commentRangeEnd w:id="14"/>
      <w:r w:rsidR="00867A23">
        <w:rPr>
          <w:rStyle w:val="CommentReference"/>
          <w:rFonts w:ascii="Arial" w:eastAsia="Arial" w:hAnsi="Arial" w:cs="Arial"/>
          <w:lang w:val="en"/>
        </w:rPr>
        <w:commentReference w:id="14"/>
      </w:r>
    </w:p>
    <w:p w14:paraId="35F39758" w14:textId="7D79E5E0" w:rsidR="00186000" w:rsidRDefault="00800BB1" w:rsidP="001343A0">
      <w:pPr>
        <w:pStyle w:val="NormalWeb"/>
        <w:rPr>
          <w:rFonts w:ascii="Helvetica" w:hAnsi="Helvetica"/>
          <w:lang w:val="en-US"/>
        </w:rPr>
      </w:pPr>
      <w:r>
        <w:rPr>
          <w:rFonts w:ascii="Helvetica" w:hAnsi="Helvetica"/>
          <w:lang w:val="en-US"/>
        </w:rPr>
        <w:t xml:space="preserve">When ordinate, </w:t>
      </w:r>
      <w:r w:rsidR="001343A0">
        <w:rPr>
          <w:rFonts w:ascii="Helvetica" w:hAnsi="Helvetica"/>
          <w:lang w:val="en-US"/>
        </w:rPr>
        <w:t>I expected that mixed plots would split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commentRangeStart w:id="15"/>
      <w:r w:rsidR="0087186E">
        <w:rPr>
          <w:rFonts w:ascii="Helvetica" w:hAnsi="Helvetica"/>
          <w:lang w:val="en-US"/>
        </w:rPr>
        <w:t xml:space="preserve">In an exploratory ordination I found bare ground and dead cover corresponded with increased </w:t>
      </w:r>
      <w:r w:rsidR="00867A23">
        <w:rPr>
          <w:rFonts w:ascii="Helvetica" w:hAnsi="Helvetica"/>
          <w:lang w:val="en-US"/>
        </w:rPr>
        <w:t xml:space="preserve">mean </w:t>
      </w:r>
      <w:r w:rsidR="0087186E">
        <w:rPr>
          <w:rFonts w:ascii="Helvetica" w:hAnsi="Helvetica"/>
          <w:lang w:val="en-US"/>
        </w:rPr>
        <w:t>reflectanc</w:t>
      </w:r>
      <w:commentRangeEnd w:id="15"/>
      <w:r w:rsidR="0087186E">
        <w:rPr>
          <w:rStyle w:val="CommentReference"/>
          <w:rFonts w:ascii="Arial" w:eastAsia="Arial" w:hAnsi="Arial" w:cs="Arial"/>
          <w:lang w:val="en"/>
        </w:rPr>
        <w:commentReference w:id="15"/>
      </w:r>
      <w:r w:rsidR="0087186E">
        <w:rPr>
          <w:rFonts w:ascii="Helvetica" w:hAnsi="Helvetica"/>
          <w:lang w:val="en-US"/>
        </w:rPr>
        <w:t>e</w:t>
      </w:r>
      <w:r w:rsidR="00867A23">
        <w:rPr>
          <w:rFonts w:ascii="Helvetica" w:hAnsi="Helvetica"/>
          <w:lang w:val="en-US"/>
        </w:rPr>
        <w:t xml:space="preserve"> (appendix)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r w:rsidR="00186000">
        <w:rPr>
          <w:rFonts w:ascii="Helvetica" w:hAnsi="Helvetica"/>
          <w:lang w:val="en-US"/>
        </w:rPr>
        <w:t xml:space="preserve"> Using ordination approaches, discrimination of vegetation </w:t>
      </w:r>
      <w:proofErr w:type="gramStart"/>
      <w:r w:rsidR="009E75A0">
        <w:rPr>
          <w:rFonts w:ascii="Helvetica" w:hAnsi="Helvetica"/>
          <w:lang w:val="en-US"/>
        </w:rPr>
        <w:t>are</w:t>
      </w:r>
      <w:proofErr w:type="gramEnd"/>
      <w:r w:rsidR="00186000">
        <w:rPr>
          <w:rFonts w:ascii="Helvetica" w:hAnsi="Helvetica"/>
          <w:lang w:val="en-US"/>
        </w:rPr>
        <w:t xml:space="preserve"> dependent on both temporal and spatial factors. </w:t>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3B8B96B7" w14:textId="1C686635" w:rsidR="00E61E78" w:rsidRPr="00604FAF" w:rsidRDefault="001343A0" w:rsidP="00604FAF">
      <w:pPr>
        <w:rPr>
          <w:rFonts w:ascii="Helvetica" w:hAnsi="Helvetica"/>
          <w:b/>
          <w:bCs/>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w:t>
      </w:r>
      <w:r w:rsidR="009E75A0">
        <w:rPr>
          <w:rFonts w:ascii="Helvetica" w:hAnsi="Helvetica"/>
          <w:lang w:val="en-US"/>
        </w:rPr>
        <w:t xml:space="preserve"> </w:t>
      </w:r>
      <w:commentRangeStart w:id="16"/>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distinct between vegetation types</w:t>
      </w:r>
      <w:r w:rsidR="00604FAF">
        <w:rPr>
          <w:rFonts w:ascii="Helvetica" w:hAnsi="Helvetica"/>
          <w:lang w:val="en-US"/>
        </w:rPr>
        <w:t>, than canopy complexity and structure</w:t>
      </w:r>
      <w:r w:rsidR="009E75A0">
        <w:rPr>
          <w:rFonts w:ascii="Helvetica" w:hAnsi="Helvetica"/>
          <w:lang w:val="en-US"/>
        </w:rPr>
        <w:t>.</w:t>
      </w:r>
      <w:commentRangeEnd w:id="16"/>
      <w:r w:rsidR="00604FAF">
        <w:rPr>
          <w:rStyle w:val="CommentReference"/>
          <w:rFonts w:ascii="Arial" w:eastAsia="Arial" w:hAnsi="Arial" w:cs="Arial"/>
          <w:lang w:val="en" w:eastAsia="en-GB"/>
        </w:rPr>
        <w:commentReference w:id="16"/>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distinct between types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is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p>
    <w:p w14:paraId="1119CCAD" w14:textId="58486693" w:rsidR="001343A0" w:rsidRDefault="001343A0" w:rsidP="001343A0">
      <w:pPr>
        <w:pStyle w:val="NormalWeb"/>
        <w:rPr>
          <w:rFonts w:ascii="Helvetica" w:hAnsi="Helvetica"/>
          <w:b/>
          <w:bCs/>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25CDCEAF" w14:textId="54B320FA" w:rsidR="001343A0" w:rsidRDefault="001343A0" w:rsidP="001343A0">
      <w:pPr>
        <w:pStyle w:val="NormalWeb"/>
        <w:rPr>
          <w:rFonts w:ascii="AdvOT596495f2" w:hAnsi="AdvOT596495f2"/>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161AF7D7" w14:textId="77777777" w:rsidR="00604FAF" w:rsidRPr="00604FAF" w:rsidRDefault="00604FAF" w:rsidP="00604FAF">
      <w:pPr>
        <w:pStyle w:val="NormalWeb"/>
        <w:rPr>
          <w:rFonts w:ascii="Helvetica" w:hAnsi="Helvetica"/>
          <w:lang w:val="en-US"/>
        </w:rPr>
      </w:pPr>
      <w:r>
        <w:rPr>
          <w:rFonts w:ascii="Helvetica" w:hAnsi="Helvetica"/>
          <w:lang w:val="en-US"/>
        </w:rPr>
        <w:t>CS</w:t>
      </w:r>
    </w:p>
    <w:p w14:paraId="77050197" w14:textId="77777777" w:rsidR="00604FAF" w:rsidRPr="000A3A5A" w:rsidRDefault="00604FAF" w:rsidP="001343A0">
      <w:pPr>
        <w:pStyle w:val="NormalWeb"/>
        <w:rPr>
          <w:rFonts w:ascii="Helvetica" w:hAnsi="Helvetica"/>
          <w:b/>
          <w:bCs/>
          <w:lang w:val="en-US"/>
        </w:rPr>
      </w:pPr>
    </w:p>
    <w:p w14:paraId="637ECE23" w14:textId="3AFD9F81" w:rsidR="001343A0" w:rsidRPr="00A465B7"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w:t>
      </w:r>
      <w:r w:rsidRPr="00A465B7">
        <w:rPr>
          <w:rFonts w:ascii="Helvetica" w:hAnsi="Helvetica"/>
          <w:lang w:val="en-US"/>
        </w:rPr>
        <w:t xml:space="preserve">It is anticipated </w:t>
      </w:r>
      <w:r w:rsidRPr="00A465B7">
        <w:rPr>
          <w:rFonts w:ascii="Helvetica" w:hAnsi="Helvetica"/>
          <w:lang w:val="en-US"/>
        </w:rPr>
        <w:lastRenderedPageBreak/>
        <w:t xml:space="preserve">this is a result of the relative dominance of shrubs Herschel and graminoids Komakuk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separate"/>
      </w:r>
      <w:r w:rsidRPr="00A465B7">
        <w:rPr>
          <w:rFonts w:ascii="Helvetica" w:hAnsi="Helvetica"/>
          <w:noProof/>
          <w:lang w:val="en-US"/>
        </w:rPr>
        <w:t>(Myers-Smith, Hik, et al., 2011)</w:t>
      </w:r>
      <w:r w:rsidRPr="00A465B7">
        <w:rPr>
          <w:rFonts w:ascii="Helvetica" w:hAnsi="Helvetica"/>
          <w:lang w:val="en-US"/>
        </w:rPr>
        <w:fldChar w:fldCharType="end"/>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end"/>
      </w:r>
      <w:r w:rsidRPr="00A465B7">
        <w:rPr>
          <w:rFonts w:ascii="Helvetica" w:hAnsi="Helvetica"/>
          <w:lang w:val="en-US"/>
        </w:rPr>
        <w:t xml:space="preserve">. Graminoid vegetation having greater canopy complexity, would result in higher reflectance in the NIR region and the observed stable spectral differences between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465B7">
        <w:rPr>
          <w:rFonts w:ascii="Helvetica" w:hAnsi="Helvetica"/>
          <w:lang w:val="en-US"/>
        </w:rPr>
        <w:fldChar w:fldCharType="separate"/>
      </w:r>
      <w:r w:rsidRPr="00A465B7">
        <w:rPr>
          <w:rFonts w:ascii="Helvetica" w:hAnsi="Helvetica"/>
          <w:lang w:val="en-GB"/>
        </w:rPr>
        <w:t>(Cavender‐Bares et al., 2017)</w:t>
      </w:r>
      <w:r w:rsidRPr="00A465B7">
        <w:rPr>
          <w:rFonts w:ascii="Helvetica" w:hAnsi="Helvetica"/>
          <w:lang w:val="en-US"/>
        </w:rPr>
        <w:fldChar w:fldCharType="end"/>
      </w:r>
      <w:r w:rsidRPr="00A465B7">
        <w:rPr>
          <w:rFonts w:ascii="Helvetica" w:hAnsi="Helvetica"/>
          <w:lang w:val="en-US"/>
        </w:rPr>
        <w:t xml:space="preserve">(section 4.2.1) </w:t>
      </w:r>
    </w:p>
    <w:p w14:paraId="12B70842" w14:textId="77777777" w:rsidR="001343A0" w:rsidRDefault="001343A0" w:rsidP="001343A0">
      <w:pPr>
        <w:pStyle w:val="NormalWeb"/>
        <w:rPr>
          <w:rFonts w:ascii="Helvetica" w:hAnsi="Helvetica"/>
          <w:lang w:val="en-US"/>
        </w:rPr>
      </w:pPr>
      <w:r>
        <w:rPr>
          <w:rFonts w:ascii="Helvetica" w:hAnsi="Helvetica"/>
          <w:lang w:val="en-US"/>
        </w:rPr>
        <w:t xml:space="preserve">While the visible spectrum was seen to be most important the stability of the NIR shows 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12C482E7" w14:textId="58C36D63" w:rsidR="001343A0" w:rsidRDefault="00EB4D3A" w:rsidP="001343A0">
      <w:pPr>
        <w:pStyle w:val="NormalWeb"/>
        <w:rPr>
          <w:rFonts w:ascii="Helvetica" w:hAnsi="Helvetica"/>
          <w:lang w:val="en-US"/>
        </w:rPr>
      </w:pPr>
      <w:r>
        <w:rPr>
          <w:rFonts w:ascii="Helvetica" w:hAnsi="Helvetica"/>
          <w:lang w:val="en-US"/>
        </w:rPr>
        <w:t>bands</w:t>
      </w:r>
      <w:r w:rsidR="001343A0" w:rsidRPr="00491E4D">
        <w:rPr>
          <w:rFonts w:ascii="Helvetica" w:hAnsi="Helvetica"/>
          <w:lang w:val="en-US"/>
        </w:rPr>
        <w:t xml:space="preserve"> are outside of the range covered by NDVI methods for vegetation discrimination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(Schweiger et al., 2017)</w:t>
      </w:r>
      <w:r w:rsidR="001343A0" w:rsidRPr="00491E4D">
        <w:rPr>
          <w:rFonts w:ascii="Helvetica" w:hAnsi="Helvetica"/>
          <w:lang w:val="en-US"/>
        </w:rPr>
        <w:fldChar w:fldCharType="end"/>
      </w:r>
      <w:r w:rsidR="001343A0" w:rsidRPr="00491E4D">
        <w:rPr>
          <w:rFonts w:ascii="Helvetica" w:hAnsi="Helvetica"/>
          <w:lang w:val="en-US"/>
        </w:rPr>
        <w:t xml:space="preserve">.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6C096A3E" w:rsidR="001343A0" w:rsidRDefault="00C82546" w:rsidP="001343A0">
      <w:pPr>
        <w:rPr>
          <w:rFonts w:ascii="Helvetica" w:hAnsi="Helvetica"/>
          <w:lang w:val="en-US"/>
        </w:rPr>
      </w:pPr>
      <w:r>
        <w:rPr>
          <w:rFonts w:ascii="Helvetica" w:hAnsi="Helvetica"/>
          <w:lang w:val="en-US"/>
        </w:rPr>
        <w:t xml:space="preserve">Other band selection of spectral diversity </w:t>
      </w:r>
      <w:proofErr w:type="gramStart"/>
      <w:r>
        <w:rPr>
          <w:rFonts w:ascii="Helvetica" w:hAnsi="Helvetica"/>
          <w:lang w:val="en-US"/>
        </w:rPr>
        <w:t>are</w:t>
      </w:r>
      <w:proofErr w:type="gramEnd"/>
      <w:r>
        <w:rPr>
          <w:rFonts w:ascii="Helvetica" w:hAnsi="Helvetica"/>
          <w:lang w:val="en-US"/>
        </w:rPr>
        <w:t xml:space="preserve"> </w:t>
      </w: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w:t>
      </w:r>
      <w:r>
        <w:rPr>
          <w:rFonts w:ascii="Helvetica" w:hAnsi="Helvetica"/>
          <w:lang w:val="en-US"/>
        </w:rPr>
        <w:lastRenderedPageBreak/>
        <w:t xml:space="preserve">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lastRenderedPageBreak/>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5D60AFAF"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In Post hoc exploratory analysis, I did not find that 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17"/>
      <w:r w:rsidR="000B18B7">
        <w:rPr>
          <w:rFonts w:ascii="Helvetica" w:hAnsi="Helvetica"/>
          <w:lang w:val="en-US"/>
        </w:rPr>
        <w:t>othesi</w:t>
      </w:r>
      <w:commentRangeEnd w:id="17"/>
      <w:r w:rsidR="000B18B7">
        <w:rPr>
          <w:rStyle w:val="CommentReference"/>
          <w:rFonts w:ascii="Arial" w:eastAsia="Arial" w:hAnsi="Arial" w:cs="Arial"/>
          <w:lang w:val="en"/>
        </w:rPr>
        <w:commentReference w:id="17"/>
      </w:r>
      <w:r w:rsidR="000B18B7">
        <w:rPr>
          <w:rFonts w:ascii="Helvetica" w:hAnsi="Helvetica"/>
          <w:lang w:val="en-US"/>
        </w:rPr>
        <w:t xml:space="preserve">s. </w:t>
      </w:r>
    </w:p>
    <w:p w14:paraId="72286165" w14:textId="77777777" w:rsidR="00594851" w:rsidRDefault="001343A0" w:rsidP="001343A0">
      <w:pPr>
        <w:pStyle w:val="NormalWeb"/>
        <w:rPr>
          <w:rFonts w:ascii="Helvetica" w:hAnsi="Helvetica"/>
          <w:lang w:val="en-US"/>
        </w:rPr>
      </w:pPr>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the temporally dynamic nature of spectral-biodiversity relationships.</w:t>
      </w:r>
      <w:r w:rsidR="00594851">
        <w:rPr>
          <w:rFonts w:ascii="Helvetica" w:hAnsi="Helvetica"/>
          <w:lang w:val="en-US"/>
        </w:rPr>
        <w:t xml:space="preserve"> It has been seen that other spectral-biodiversity relationships are variable over the growing season (</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xml:space="preserve">). Yet, here it was found the NVDI best predicted biodiversity during maximum canopy. </w:t>
      </w:r>
    </w:p>
    <w:p w14:paraId="36A621CA" w14:textId="78A9A63B" w:rsidR="000B18B7" w:rsidRDefault="002662CF" w:rsidP="001343A0">
      <w:pPr>
        <w:pStyle w:val="NormalWeb"/>
        <w:rPr>
          <w:rFonts w:ascii="Helvetica" w:hAnsi="Helvetica"/>
          <w:lang w:val="en-US"/>
        </w:rPr>
      </w:pPr>
      <w:r>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Pr>
          <w:rFonts w:ascii="Helvetica" w:hAnsi="Helvetica"/>
          <w:lang w:val="en-US"/>
        </w:rPr>
        <w:t xml:space="preserve"> vegetation and decreased potential to detect biodiversity </w:t>
      </w:r>
      <w:r>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r w:rsidR="00594851">
        <w:rPr>
          <w:rFonts w:ascii="Helvetica" w:hAnsi="Helvetica"/>
          <w:lang w:val="en-US"/>
        </w:rPr>
        <w:t xml:space="preserve">Thus, increases diversity in understory vegetation would be not mirrored by increases in spectral diversity. </w:t>
      </w:r>
      <w:r>
        <w:rPr>
          <w:rFonts w:ascii="Helvetica" w:hAnsi="Helvetica"/>
          <w:lang w:val="en-US"/>
        </w:rPr>
        <w:t xml:space="preserve">Yet this is unlikely given that Herschel </w:t>
      </w:r>
      <w:r w:rsidR="000B18B7">
        <w:rPr>
          <w:rFonts w:ascii="Helvetica" w:hAnsi="Helvetica"/>
          <w:lang w:val="en-US"/>
        </w:rPr>
        <w:t xml:space="preserve">vegetation has expanding canopy forming </w:t>
      </w:r>
      <w:proofErr w:type="gramStart"/>
      <w:r w:rsidR="000B18B7">
        <w:rPr>
          <w:rFonts w:ascii="Helvetica" w:hAnsi="Helvetica"/>
          <w:lang w:val="en-US"/>
        </w:rPr>
        <w:t>shrubs, but</w:t>
      </w:r>
      <w:proofErr w:type="gramEnd"/>
      <w:r w:rsidR="000B18B7">
        <w:rPr>
          <w:rFonts w:ascii="Helvetica" w:hAnsi="Helvetica"/>
          <w:lang w:val="en-US"/>
        </w:rPr>
        <w:t xml:space="preserve"> was able to predict richness. </w:t>
      </w:r>
    </w:p>
    <w:p w14:paraId="47A54FFA" w14:textId="1E6B0CB7" w:rsidR="002662CF" w:rsidRDefault="002662CF" w:rsidP="001343A0">
      <w:pPr>
        <w:pStyle w:val="NormalWeb"/>
        <w:rPr>
          <w:rFonts w:ascii="Helvetica" w:hAnsi="Helvetica"/>
          <w:lang w:val="en-US"/>
        </w:rPr>
      </w:pPr>
      <w:r>
        <w:rPr>
          <w:rFonts w:ascii="Helvetica" w:hAnsi="Helvetica"/>
          <w:lang w:val="en-US"/>
        </w:rPr>
        <w:t xml:space="preserve">and Komakuk </w:t>
      </w:r>
      <w:r w:rsidR="00594851">
        <w:rPr>
          <w:rFonts w:ascii="Helvetica" w:hAnsi="Helvetica"/>
          <w:lang w:val="en-US"/>
        </w:rPr>
        <w:t>vegetation</w:t>
      </w:r>
      <w:r>
        <w:rPr>
          <w:rFonts w:ascii="Helvetica" w:hAnsi="Helvetica"/>
          <w:lang w:val="en-US"/>
        </w:rPr>
        <w:t xml:space="preserve"> does not form a thick canopy layer</w:t>
      </w:r>
      <w:r w:rsidR="00594851">
        <w:rPr>
          <w:rFonts w:ascii="Helvetica" w:hAnsi="Helvetica"/>
          <w:lang w:val="en-US"/>
        </w:rPr>
        <w:t xml:space="preserve">. </w:t>
      </w:r>
      <w:r>
        <w:rPr>
          <w:rFonts w:ascii="Helvetica" w:hAnsi="Helvetica"/>
          <w:lang w:val="en-US"/>
        </w:rPr>
        <w:t xml:space="preserve"> </w:t>
      </w:r>
    </w:p>
    <w:p w14:paraId="194ABB2A" w14:textId="698001C1" w:rsidR="001343A0" w:rsidRDefault="001343A0" w:rsidP="001343A0">
      <w:pPr>
        <w:pStyle w:val="NormalWeb"/>
        <w:rPr>
          <w:rFonts w:ascii="Helvetica" w:hAnsi="Helvetica"/>
          <w:lang w:val="en-US"/>
        </w:rPr>
      </w:pPr>
      <w:r>
        <w:rPr>
          <w:rFonts w:ascii="Helvetica" w:hAnsi="Helvetica"/>
          <w:lang w:val="en-US"/>
        </w:rPr>
        <w:fldChar w:fldCharType="begin"/>
      </w:r>
      <w:r w:rsidR="009C74C7">
        <w:rPr>
          <w:rFonts w:ascii="Helvetica" w:hAnsi="Helvetica"/>
          <w:lang w:val="en-US"/>
        </w:rPr>
        <w:instrText xml:space="preserve"> ADDIN ZOTERO_ITEM CSL_CITATION {"citationID":"NdyTmXrR","properties":{"formattedCitation":"(Wang,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(NDVI) where variable across the growing season. It is likely that the same is true for when estimating biodiversity with spectral diversity.</w:t>
      </w:r>
    </w:p>
    <w:p w14:paraId="62FAFF0A" w14:textId="12BA00B5"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w:t>
      </w:r>
      <w:r>
        <w:rPr>
          <w:rFonts w:ascii="Helvetica" w:hAnsi="Helvetica"/>
          <w:lang w:val="en-US"/>
        </w:rPr>
        <w:lastRenderedPageBreak/>
        <w:t xml:space="preserve">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41FD397" w14:textId="77777777" w:rsidR="00BF30D0" w:rsidRDefault="001343A0" w:rsidP="00BF30D0">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25C510BC" w:rsidR="001343A0" w:rsidRDefault="001343A0" w:rsidP="00BF30D0">
      <w:pPr>
        <w:pStyle w:val="NormalWeb"/>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r w:rsidR="002D1991">
        <w:rPr>
          <w:rFonts w:ascii="Helvetica" w:hAnsi="Helvetica"/>
          <w:lang w:val="en-US"/>
        </w:rPr>
        <w:t>moister</w:t>
      </w:r>
      <w:r>
        <w:rPr>
          <w:rFonts w:ascii="Helvetica" w:hAnsi="Helvetica"/>
          <w:lang w:val="en-US"/>
        </w:rPr>
        <w:t xml:space="preserve">), mosses, and lichen. this may provide more </w:t>
      </w:r>
      <w:r w:rsidR="002D1991">
        <w:rPr>
          <w:rFonts w:ascii="Helvetica" w:hAnsi="Helvetica"/>
          <w:lang w:val="en-US"/>
        </w:rPr>
        <w:t>definitive</w:t>
      </w:r>
      <w:r>
        <w:rPr>
          <w:rFonts w:ascii="Helvetica" w:hAnsi="Helvetica"/>
          <w:lang w:val="en-US"/>
        </w:rPr>
        <w:t xml:space="preserve"> insight </w:t>
      </w:r>
    </w:p>
    <w:p w14:paraId="4CA042F5" w14:textId="3341EC5E" w:rsidR="001343A0" w:rsidRDefault="001343A0" w:rsidP="001343A0">
      <w:pPr>
        <w:pStyle w:val="NormalWeb"/>
        <w:rPr>
          <w:rFonts w:ascii="Helvetica" w:hAnsi="Helvetica"/>
          <w:lang w:val="en-US"/>
        </w:rPr>
      </w:pPr>
    </w:p>
    <w:p w14:paraId="3B358B4B" w14:textId="79FED39D" w:rsidR="001343A0" w:rsidRDefault="001343A0" w:rsidP="0006427D">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w:t>
      </w:r>
      <w:r w:rsidR="00E80016">
        <w:rPr>
          <w:rFonts w:ascii="Helvetica" w:hAnsi="Helvetica"/>
          <w:lang w:val="en-US"/>
        </w:rPr>
        <w:t>bare ground</w:t>
      </w:r>
      <w:r>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lastRenderedPageBreak/>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1AE7512" w14:textId="77777777" w:rsidR="00BF30D0" w:rsidRDefault="00BF30D0" w:rsidP="001343A0">
      <w:pPr>
        <w:rPr>
          <w:rFonts w:ascii="Helvetica" w:hAnsi="Helvetica"/>
          <w:b/>
          <w:bCs/>
          <w:lang w:val="en-US"/>
        </w:rPr>
      </w:pPr>
    </w:p>
    <w:p w14:paraId="19FD9BE1" w14:textId="77777777" w:rsidR="00BF30D0" w:rsidRDefault="00BF30D0" w:rsidP="001343A0">
      <w:pPr>
        <w:rPr>
          <w:rFonts w:ascii="Helvetica" w:hAnsi="Helvetica"/>
          <w:b/>
          <w:bCs/>
          <w:lang w:val="en-US"/>
        </w:rPr>
      </w:pPr>
    </w:p>
    <w:p w14:paraId="702CEBDB" w14:textId="4CCE1B64"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2BD29E00"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 xml:space="preserve">the </w:t>
      </w:r>
      <w:r w:rsidR="005976B6">
        <w:rPr>
          <w:rFonts w:ascii="Helvetica" w:hAnsi="Helvetica"/>
          <w:lang w:val="en-US"/>
        </w:rPr>
        <w:t xml:space="preserve">inclusion of variability that could not be accounted for. The significant differences </w:t>
      </w:r>
      <w:proofErr w:type="gramStart"/>
      <w:r w:rsidR="005976B6">
        <w:rPr>
          <w:rFonts w:ascii="Helvetica" w:hAnsi="Helvetica"/>
          <w:lang w:val="en-US"/>
        </w:rPr>
        <w:t>In</w:t>
      </w:r>
      <w:proofErr w:type="gramEnd"/>
      <w:r w:rsidR="005976B6">
        <w:rPr>
          <w:rFonts w:ascii="Helvetica" w:hAnsi="Helvetica"/>
          <w:lang w:val="en-US"/>
        </w:rPr>
        <w:t xml:space="preserve"> spectral signatures between </w:t>
      </w:r>
    </w:p>
    <w:p w14:paraId="5F912891" w14:textId="5ECE2402" w:rsidR="004A1F9E" w:rsidRDefault="004A1F9E" w:rsidP="001343A0">
      <w:pPr>
        <w:rPr>
          <w:rFonts w:ascii="Helvetica" w:hAnsi="Helvetica"/>
          <w:lang w:val="en-US"/>
        </w:rPr>
      </w:pPr>
    </w:p>
    <w:p w14:paraId="05DA2C41" w14:textId="77777777" w:rsidR="00751212" w:rsidRDefault="00751212" w:rsidP="001343A0">
      <w:pPr>
        <w:rPr>
          <w:rFonts w:ascii="Helvetica" w:hAnsi="Helvetica"/>
          <w:lang w:val="en-US"/>
        </w:rPr>
      </w:pPr>
    </w:p>
    <w:p w14:paraId="254838B2" w14:textId="44F49406" w:rsidR="004A1F9E" w:rsidRDefault="00751212" w:rsidP="001343A0">
      <w:pPr>
        <w:rPr>
          <w:rFonts w:ascii="Helvetica" w:hAnsi="Helvetica"/>
          <w:lang w:val="en-US"/>
        </w:rPr>
      </w:pPr>
      <w:r>
        <w:rPr>
          <w:rFonts w:ascii="Helvetica" w:hAnsi="Helvetica"/>
          <w:lang w:val="en-US"/>
        </w:rPr>
        <w:t xml:space="preserve">Between year. </w:t>
      </w:r>
      <w:r w:rsidR="004A1F9E">
        <w:rPr>
          <w:rFonts w:ascii="Helvetica" w:hAnsi="Helvetica"/>
          <w:lang w:val="en-US"/>
        </w:rPr>
        <w:t xml:space="preserve">Could isolate which year is better and attempt to deduce. </w:t>
      </w:r>
    </w:p>
    <w:p w14:paraId="05C8C2A0" w14:textId="4A043FD7" w:rsidR="0006427D" w:rsidRDefault="0006427D" w:rsidP="001343A0">
      <w:pPr>
        <w:rPr>
          <w:rFonts w:ascii="Helvetica" w:hAnsi="Helvetica"/>
          <w:lang w:val="en-US"/>
        </w:rPr>
      </w:pPr>
    </w:p>
    <w:p w14:paraId="3CDF9C5F" w14:textId="2F258587" w:rsidR="00751212" w:rsidRDefault="00751212" w:rsidP="001343A0">
      <w:pPr>
        <w:rPr>
          <w:rFonts w:ascii="Helvetica" w:hAnsi="Helvetica"/>
          <w:lang w:val="en-US"/>
        </w:rPr>
      </w:pPr>
      <w:r>
        <w:rPr>
          <w:rFonts w:ascii="Helvetica" w:hAnsi="Helvetica"/>
          <w:lang w:val="en-US"/>
        </w:rPr>
        <w:t>Also mixed vs pure</w:t>
      </w:r>
    </w:p>
    <w:p w14:paraId="196001E6" w14:textId="77777777" w:rsidR="00751212" w:rsidRDefault="00751212" w:rsidP="001343A0">
      <w:pPr>
        <w:rPr>
          <w:rFonts w:ascii="Helvetica" w:hAnsi="Helvetica"/>
          <w:lang w:val="en-US"/>
        </w:rPr>
      </w:pPr>
    </w:p>
    <w:p w14:paraId="3B43CC9D" w14:textId="77777777" w:rsidR="00751212" w:rsidRDefault="00751212" w:rsidP="001343A0">
      <w:pPr>
        <w:rPr>
          <w:rFonts w:ascii="Helvetica" w:hAnsi="Helvetica"/>
          <w:lang w:val="en-US"/>
        </w:rPr>
      </w:pPr>
    </w:p>
    <w:p w14:paraId="589F7CD2" w14:textId="56011132" w:rsidR="00751212" w:rsidRDefault="005976B6" w:rsidP="001343A0">
      <w:pPr>
        <w:rPr>
          <w:rFonts w:ascii="Helvetica" w:hAnsi="Helvetica"/>
          <w:lang w:val="en-US"/>
        </w:rPr>
      </w:pPr>
      <w:r>
        <w:rPr>
          <w:rFonts w:ascii="Helvetica" w:hAnsi="Helvetica"/>
          <w:lang w:val="en-US"/>
        </w:rPr>
        <w:t xml:space="preserve">Manually sorting through reflectance measurements </w:t>
      </w:r>
      <w:r w:rsidR="00D16A1E">
        <w:rPr>
          <w:rFonts w:ascii="Helvetica" w:hAnsi="Helvetica"/>
          <w:lang w:val="en-US"/>
        </w:rPr>
        <w:t>resulted in the loss of subplot spatial information</w:t>
      </w:r>
      <w:r w:rsidR="00751212">
        <w:rPr>
          <w:rFonts w:ascii="Helvetica" w:hAnsi="Helvetica"/>
          <w:lang w:val="en-US"/>
        </w:rPr>
        <w:t xml:space="preserve">. </w:t>
      </w:r>
      <w:r w:rsidR="000A7F16">
        <w:rPr>
          <w:rFonts w:ascii="Helvetica" w:hAnsi="Helvetica"/>
          <w:lang w:val="en-US"/>
        </w:rPr>
        <w:t xml:space="preserve">Due to </w:t>
      </w:r>
      <w:r w:rsidR="00751212">
        <w:rPr>
          <w:rFonts w:ascii="Helvetica" w:hAnsi="Helvetica"/>
          <w:lang w:val="en-US"/>
        </w:rPr>
        <w:t>Spectrometer storage issues</w:t>
      </w:r>
      <w:r w:rsidR="000A7F16">
        <w:rPr>
          <w:rFonts w:ascii="Helvetica" w:hAnsi="Helvetica"/>
          <w:lang w:val="en-US"/>
        </w:rPr>
        <w:t>,</w:t>
      </w:r>
      <w:r w:rsidR="00751212">
        <w:rPr>
          <w:rFonts w:ascii="Helvetica" w:hAnsi="Helvetica"/>
          <w:lang w:val="en-US"/>
        </w:rPr>
        <w:t xml:space="preserve"> </w:t>
      </w:r>
      <w:r w:rsidR="00751212">
        <w:rPr>
          <w:rFonts w:ascii="Helvetica" w:hAnsi="Helvetica"/>
          <w:lang w:val="en-US"/>
        </w:rPr>
        <w:t xml:space="preserve">measurements </w:t>
      </w:r>
      <w:r w:rsidR="000A7F16">
        <w:rPr>
          <w:rFonts w:ascii="Helvetica" w:hAnsi="Helvetica"/>
          <w:lang w:val="en-US"/>
        </w:rPr>
        <w:t xml:space="preserve">could </w:t>
      </w:r>
      <w:r w:rsidR="00751212">
        <w:rPr>
          <w:rFonts w:ascii="Helvetica" w:hAnsi="Helvetica"/>
          <w:lang w:val="en-US"/>
        </w:rPr>
        <w:t xml:space="preserve">only </w:t>
      </w:r>
      <w:proofErr w:type="gramStart"/>
      <w:r w:rsidR="00751212">
        <w:rPr>
          <w:rFonts w:ascii="Helvetica" w:hAnsi="Helvetica"/>
          <w:lang w:val="en-US"/>
        </w:rPr>
        <w:t>be</w:t>
      </w:r>
      <w:r w:rsidR="000A7F16">
        <w:rPr>
          <w:rFonts w:ascii="Helvetica" w:hAnsi="Helvetica"/>
          <w:lang w:val="en-US"/>
        </w:rPr>
        <w:t>ing</w:t>
      </w:r>
      <w:proofErr w:type="gramEnd"/>
      <w:r w:rsidR="000A7F16">
        <w:rPr>
          <w:rFonts w:ascii="Helvetica" w:hAnsi="Helvetica"/>
          <w:lang w:val="en-US"/>
        </w:rPr>
        <w:t xml:space="preserve"> </w:t>
      </w:r>
      <w:r w:rsidR="00751212">
        <w:rPr>
          <w:rFonts w:ascii="Helvetica" w:hAnsi="Helvetica"/>
          <w:lang w:val="en-US"/>
        </w:rPr>
        <w:t>confidently determined at a plot scale</w:t>
      </w:r>
      <w:r w:rsidR="00751212">
        <w:rPr>
          <w:rFonts w:ascii="Helvetica" w:hAnsi="Helvetica"/>
          <w:lang w:val="en-US"/>
        </w:rPr>
        <w:t xml:space="preserve">. By losing spatial </w:t>
      </w:r>
      <w:r w:rsidR="00D16A1E">
        <w:rPr>
          <w:rFonts w:ascii="Helvetica" w:hAnsi="Helvetica"/>
          <w:lang w:val="en-US"/>
        </w:rPr>
        <w:t xml:space="preserve">coordinates, </w:t>
      </w:r>
      <w:r w:rsidR="00751212">
        <w:rPr>
          <w:rFonts w:ascii="Helvetica" w:hAnsi="Helvetica"/>
          <w:lang w:val="en-US"/>
        </w:rPr>
        <w:t>individual spectral measurements</w:t>
      </w:r>
      <w:r w:rsidR="00751212">
        <w:rPr>
          <w:rFonts w:ascii="Helvetica" w:hAnsi="Helvetica"/>
          <w:lang w:val="en-US"/>
        </w:rPr>
        <w:t xml:space="preserve"> could not be linked</w:t>
      </w:r>
      <w:r w:rsidR="00751212">
        <w:rPr>
          <w:rFonts w:ascii="Helvetica" w:hAnsi="Helvetica"/>
          <w:lang w:val="en-US"/>
        </w:rPr>
        <w:t xml:space="preserve"> with point framing data</w:t>
      </w:r>
      <w:r w:rsidR="00751212">
        <w:rPr>
          <w:rFonts w:ascii="Helvetica" w:hAnsi="Helvetica"/>
          <w:lang w:val="en-US"/>
        </w:rPr>
        <w:t>. This prevent</w:t>
      </w:r>
      <w:r w:rsidR="002560CF">
        <w:rPr>
          <w:rFonts w:ascii="Helvetica" w:hAnsi="Helvetica"/>
          <w:lang w:val="en-US"/>
        </w:rPr>
        <w:t xml:space="preserve">ed </w:t>
      </w:r>
      <w:r w:rsidR="00751212">
        <w:rPr>
          <w:rFonts w:ascii="Helvetica" w:hAnsi="Helvetica"/>
          <w:lang w:val="en-US"/>
        </w:rPr>
        <w:t>characterizing</w:t>
      </w:r>
      <w:r w:rsidR="00751212">
        <w:rPr>
          <w:rFonts w:ascii="Helvetica" w:hAnsi="Helvetica"/>
          <w:lang w:val="en-US"/>
        </w:rPr>
        <w:t xml:space="preserve"> the spectral </w:t>
      </w:r>
      <w:r w:rsidR="00751212">
        <w:rPr>
          <w:rFonts w:ascii="Helvetica" w:hAnsi="Helvetica"/>
          <w:lang w:val="en-US"/>
        </w:rPr>
        <w:t>properties</w:t>
      </w:r>
      <w:r w:rsidR="00751212">
        <w:rPr>
          <w:rFonts w:ascii="Helvetica" w:hAnsi="Helvetica"/>
          <w:lang w:val="en-US"/>
        </w:rPr>
        <w:t xml:space="preserve"> of small</w:t>
      </w:r>
      <w:r w:rsidR="000D68F9">
        <w:rPr>
          <w:rFonts w:ascii="Helvetica" w:hAnsi="Helvetica"/>
          <w:lang w:val="en-US"/>
        </w:rPr>
        <w:t>-</w:t>
      </w:r>
      <w:r w:rsidR="00751212">
        <w:rPr>
          <w:rFonts w:ascii="Helvetica" w:hAnsi="Helvetica"/>
          <w:lang w:val="en-US"/>
        </w:rPr>
        <w:t xml:space="preserve">scale heterogenous factors </w:t>
      </w:r>
      <w:r w:rsidR="002560CF">
        <w:rPr>
          <w:rFonts w:ascii="Helvetica" w:hAnsi="Helvetica"/>
          <w:lang w:val="en-US"/>
        </w:rPr>
        <w:t xml:space="preserve">such as standing litter, lichen, and moss. </w:t>
      </w:r>
      <w:r w:rsidR="000A7F16">
        <w:rPr>
          <w:rFonts w:ascii="Helvetica" w:hAnsi="Helvetica"/>
          <w:lang w:val="en-US"/>
        </w:rPr>
        <w:t xml:space="preserve"> </w:t>
      </w:r>
      <w:r w:rsidR="00751212">
        <w:rPr>
          <w:rFonts w:ascii="Helvetica" w:hAnsi="Helvetica"/>
          <w:lang w:val="en-US"/>
        </w:rPr>
        <w:t>would help</w:t>
      </w:r>
      <w:r w:rsidR="000A7F16">
        <w:rPr>
          <w:rFonts w:ascii="Helvetica" w:hAnsi="Helvetica"/>
          <w:lang w:val="en-US"/>
        </w:rPr>
        <w:t>ed</w:t>
      </w:r>
      <w:r w:rsidR="00751212">
        <w:rPr>
          <w:rFonts w:ascii="Helvetica" w:hAnsi="Helvetica"/>
          <w:lang w:val="en-US"/>
        </w:rPr>
        <w:t xml:space="preserve"> explain the origin of variability between spectral signatures</w:t>
      </w:r>
      <w:r w:rsidR="000A7F16">
        <w:rPr>
          <w:rFonts w:ascii="Helvetica" w:hAnsi="Helvetica"/>
          <w:lang w:val="en-US"/>
        </w:rPr>
        <w:t xml:space="preserve"> </w:t>
      </w:r>
      <w:r w:rsidR="000A7F16">
        <w:rPr>
          <w:rFonts w:ascii="Helvetica" w:hAnsi="Helvetica"/>
          <w:lang w:val="en-US"/>
        </w:rPr>
        <w:fldChar w:fldCharType="begin"/>
      </w:r>
      <w:r w:rsidR="000A7F16">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0A7F16">
        <w:rPr>
          <w:rFonts w:ascii="Helvetica" w:hAnsi="Helvetica"/>
          <w:lang w:val="en-US"/>
        </w:rPr>
        <w:fldChar w:fldCharType="separate"/>
      </w:r>
      <w:r w:rsidR="000A7F16">
        <w:rPr>
          <w:rFonts w:ascii="Helvetica" w:hAnsi="Helvetica"/>
          <w:noProof/>
          <w:lang w:val="en-US"/>
        </w:rPr>
        <w:t>(van Leeuwen and Huete, 1996; Ollinger, 2011)</w:t>
      </w:r>
      <w:r w:rsidR="000A7F16">
        <w:rPr>
          <w:rFonts w:ascii="Helvetica" w:hAnsi="Helvetica"/>
          <w:lang w:val="en-US"/>
        </w:rPr>
        <w:fldChar w:fldCharType="end"/>
      </w:r>
      <w:r w:rsidR="00751212">
        <w:rPr>
          <w:rFonts w:ascii="Helvetica" w:hAnsi="Helvetica"/>
          <w:lang w:val="en-US"/>
        </w:rPr>
        <w:t xml:space="preserve">. </w:t>
      </w:r>
      <w:r w:rsidR="00F04347">
        <w:rPr>
          <w:rFonts w:ascii="Helvetica" w:hAnsi="Helvetica"/>
          <w:lang w:val="en-US"/>
        </w:rPr>
        <w:t>Furthermore,</w:t>
      </w:r>
      <w:r w:rsidR="000D68F9">
        <w:rPr>
          <w:rFonts w:ascii="Helvetica" w:hAnsi="Helvetica"/>
          <w:lang w:val="en-US"/>
        </w:rPr>
        <w:t xml:space="preserve"> with subplot </w:t>
      </w:r>
      <w:r w:rsidR="00D16A1E">
        <w:rPr>
          <w:rFonts w:ascii="Helvetica" w:hAnsi="Helvetica"/>
          <w:lang w:val="en-US"/>
        </w:rPr>
        <w:t xml:space="preserve">spatial </w:t>
      </w:r>
      <w:r w:rsidR="000D68F9">
        <w:rPr>
          <w:rFonts w:ascii="Helvetica" w:hAnsi="Helvetica"/>
          <w:lang w:val="en-US"/>
        </w:rPr>
        <w:t>data,</w:t>
      </w:r>
      <w:r w:rsidR="00D16A1E">
        <w:rPr>
          <w:rFonts w:ascii="Helvetica" w:hAnsi="Helvetica"/>
          <w:lang w:val="en-US"/>
        </w:rPr>
        <w:t xml:space="preserve"> individual</w:t>
      </w:r>
      <w:r w:rsidR="000D68F9">
        <w:rPr>
          <w:rFonts w:ascii="Helvetica" w:hAnsi="Helvetica"/>
          <w:lang w:val="en-US"/>
        </w:rPr>
        <w:t xml:space="preserve"> </w:t>
      </w:r>
      <w:r w:rsidR="00D16A1E">
        <w:rPr>
          <w:rFonts w:ascii="Helvetica" w:hAnsi="Helvetica"/>
          <w:lang w:val="en-US"/>
        </w:rPr>
        <w:t xml:space="preserve">measurements could have been evaluated for spatial autocorrelation using the R package INLA. </w:t>
      </w:r>
      <w:proofErr w:type="spellStart"/>
      <w:r w:rsidR="00F04347">
        <w:rPr>
          <w:rFonts w:ascii="Helvetica" w:hAnsi="Helvetica"/>
          <w:lang w:val="en-US"/>
        </w:rPr>
        <w:t>xxxxxx</w:t>
      </w:r>
      <w:proofErr w:type="spellEnd"/>
    </w:p>
    <w:p w14:paraId="10C82486" w14:textId="77777777" w:rsidR="00F04347" w:rsidRDefault="00F04347" w:rsidP="00F04347">
      <w:pPr>
        <w:rPr>
          <w:rFonts w:ascii="Helvetica" w:hAnsi="Helvetica"/>
          <w:lang w:val="en-US"/>
        </w:rPr>
      </w:pPr>
      <w:r>
        <w:rPr>
          <w:rFonts w:ascii="Helvetica" w:hAnsi="Helvetica"/>
          <w:lang w:val="en-US"/>
        </w:rPr>
        <w:t>Including subplot spatial data into analysis, would provide more insight into sources of variability in spectral measurements.</w:t>
      </w:r>
    </w:p>
    <w:p w14:paraId="45CB09DF" w14:textId="5E066712" w:rsidR="009D1E1A" w:rsidRDefault="000D68F9" w:rsidP="00F04347">
      <w:pPr>
        <w:rPr>
          <w:rFonts w:ascii="Helvetica" w:hAnsi="Helvetica"/>
          <w:lang w:val="en-US"/>
        </w:rPr>
      </w:pPr>
      <w:r>
        <w:rPr>
          <w:rFonts w:ascii="Helvetica" w:hAnsi="Helvetica"/>
          <w:lang w:val="en-US"/>
        </w:rPr>
        <w:t xml:space="preserve">Reduced replication in 2019, resulted reflectance data to be </w:t>
      </w:r>
      <w:proofErr w:type="gramStart"/>
      <w:r w:rsidR="002560CF">
        <w:rPr>
          <w:rFonts w:ascii="Helvetica" w:hAnsi="Helvetica"/>
          <w:lang w:val="en-US"/>
        </w:rPr>
        <w:t xml:space="preserve">grouped </w:t>
      </w:r>
      <w:r>
        <w:rPr>
          <w:rFonts w:ascii="Helvetica" w:hAnsi="Helvetica"/>
          <w:lang w:val="en-US"/>
        </w:rPr>
        <w:t xml:space="preserve"> on</w:t>
      </w:r>
      <w:proofErr w:type="gramEnd"/>
      <w:r>
        <w:rPr>
          <w:rFonts w:ascii="Helvetica" w:hAnsi="Helvetica"/>
          <w:lang w:val="en-US"/>
        </w:rPr>
        <w:t xml:space="preserve"> a plot level. </w:t>
      </w:r>
      <w:r w:rsidR="009D1E1A">
        <w:rPr>
          <w:rFonts w:ascii="Helvetica" w:hAnsi="Helvetica"/>
          <w:lang w:val="en-US"/>
        </w:rPr>
        <w:t xml:space="preserve">If both data 2018 and 2019 had shared the same sampling protocol, spectral </w:t>
      </w:r>
      <w:r w:rsidR="002560CF">
        <w:rPr>
          <w:rFonts w:ascii="Helvetica" w:hAnsi="Helvetica"/>
          <w:lang w:val="en-US"/>
        </w:rPr>
        <w:t>diversity calculations</w:t>
      </w:r>
      <w:r w:rsidR="009D1E1A">
        <w:rPr>
          <w:rFonts w:ascii="Helvetica" w:hAnsi="Helvetica"/>
          <w:lang w:val="en-US"/>
        </w:rPr>
        <w:t xml:space="preserve"> could have been aggregated subplot levels. This would have allowed the use of a linear mixed effects model, with plot as a random effect.</w:t>
      </w:r>
      <w:r w:rsidR="00A222BE">
        <w:rPr>
          <w:rFonts w:ascii="Helvetica" w:hAnsi="Helvetica"/>
          <w:lang w:val="en-US"/>
        </w:rPr>
        <w:t xml:space="preserve"> </w:t>
      </w:r>
      <w:commentRangeStart w:id="18"/>
      <w:r w:rsidR="00A222BE">
        <w:rPr>
          <w:rFonts w:ascii="Helvetica" w:hAnsi="Helvetica"/>
          <w:lang w:val="en-US"/>
        </w:rPr>
        <w:lastRenderedPageBreak/>
        <w:t xml:space="preserve">Species Richness, evenness, and bare ground could have recalculated at a subplot level, potentially resulting in the detection of spectral-biodiversity relationships.     </w:t>
      </w:r>
      <w:commentRangeEnd w:id="18"/>
      <w:r w:rsidR="000A7F16">
        <w:rPr>
          <w:rStyle w:val="CommentReference"/>
          <w:rFonts w:ascii="Arial" w:eastAsia="Arial" w:hAnsi="Arial" w:cs="Arial"/>
          <w:lang w:val="en" w:eastAsia="en-GB"/>
        </w:rPr>
        <w:commentReference w:id="18"/>
      </w:r>
    </w:p>
    <w:p w14:paraId="6945F147" w14:textId="3B461F03" w:rsidR="00A222BE" w:rsidRDefault="00A222BE" w:rsidP="00F04347">
      <w:pPr>
        <w:rPr>
          <w:rFonts w:ascii="Helvetica" w:hAnsi="Helvetica"/>
          <w:lang w:val="en-US"/>
        </w:rPr>
      </w:pPr>
    </w:p>
    <w:p w14:paraId="20F529DA" w14:textId="683FB457" w:rsidR="002560CF" w:rsidRDefault="002560CF" w:rsidP="00F04347">
      <w:pPr>
        <w:rPr>
          <w:rFonts w:ascii="Helvetica" w:hAnsi="Helvetica"/>
          <w:lang w:val="en-US"/>
        </w:rPr>
      </w:pPr>
      <w:r>
        <w:rPr>
          <w:rFonts w:ascii="Helvetica" w:hAnsi="Helvetica"/>
          <w:lang w:val="en-US"/>
        </w:rPr>
        <w:t xml:space="preserve">Increasing plot replication to preserve hierarchical </w:t>
      </w:r>
    </w:p>
    <w:p w14:paraId="50F556B3" w14:textId="77777777" w:rsidR="002560CF" w:rsidRDefault="002560CF" w:rsidP="00F04347">
      <w:pPr>
        <w:rPr>
          <w:rFonts w:ascii="Helvetica" w:hAnsi="Helvetica"/>
          <w:lang w:val="en-US"/>
        </w:rPr>
      </w:pPr>
    </w:p>
    <w:p w14:paraId="2A0FBD0A" w14:textId="77777777" w:rsidR="0006427D" w:rsidRPr="00A547A2" w:rsidRDefault="0006427D" w:rsidP="0006427D">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4C5963C8" w14:textId="1C55CD2B" w:rsidR="0006427D" w:rsidRPr="0006427D" w:rsidRDefault="0006427D" w:rsidP="001343A0">
      <w:pPr>
        <w:rPr>
          <w:rFonts w:ascii="Helvetica" w:hAnsi="Helvetica"/>
        </w:rPr>
      </w:pPr>
    </w:p>
    <w:p w14:paraId="22ACB879" w14:textId="77777777" w:rsidR="0006427D" w:rsidRDefault="0006427D" w:rsidP="001343A0">
      <w:pPr>
        <w:rPr>
          <w:rFonts w:ascii="Helvetica" w:hAnsi="Helvetica"/>
          <w:lang w:val="en-US"/>
        </w:rPr>
      </w:pP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004228DC"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w:t>
      </w:r>
      <w:r w:rsidR="00194718">
        <w:rPr>
          <w:rFonts w:ascii="Helvetica" w:hAnsi="Helvetica"/>
          <w:lang w:val="en-US"/>
        </w:rPr>
        <w:t xml:space="preserve">benefit </w:t>
      </w:r>
      <w:r>
        <w:rPr>
          <w:rFonts w:ascii="Helvetica" w:hAnsi="Helvetica"/>
          <w:lang w:val="en-US"/>
        </w:rPr>
        <w:t xml:space="preserve">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lastRenderedPageBreak/>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lastRenderedPageBreak/>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lastRenderedPageBreak/>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025515B1"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not be used due to 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geo-correction</w:t>
      </w:r>
      <w:r>
        <w:rPr>
          <w:rFonts w:ascii="Helvetica" w:hAnsi="Helvetica"/>
          <w:lang w:val="en-US"/>
        </w:rPr>
        <w:t xml:space="preserve">s or recollection. </w:t>
      </w:r>
      <w:r w:rsidR="005C6A6F">
        <w:rPr>
          <w:rFonts w:ascii="Helvetica" w:hAnsi="Helvetica"/>
          <w:lang w:val="en-US"/>
        </w:rPr>
        <w:t>The influence of phenological phase on spectral signatures could be determined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19"/>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19"/>
      <w:r w:rsidR="00350BD8">
        <w:rPr>
          <w:rStyle w:val="CommentReference"/>
          <w:rFonts w:ascii="Arial" w:eastAsia="Arial" w:hAnsi="Arial" w:cs="Arial"/>
          <w:lang w:val="en" w:eastAsia="en-GB"/>
        </w:rPr>
        <w:commentReference w:id="19"/>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t>
      </w:r>
      <w:r w:rsidR="00863DBC">
        <w:rPr>
          <w:rFonts w:ascii="Helvetica" w:hAnsi="Helvetica"/>
          <w:lang w:val="en-US"/>
        </w:rPr>
        <w:lastRenderedPageBreak/>
        <w:t xml:space="preserve">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19A4D10" w:rsidR="007618D8" w:rsidRDefault="007618D8" w:rsidP="007618D8">
      <w:pPr>
        <w:pStyle w:val="NormalWeb"/>
        <w:jc w:val="both"/>
        <w:rPr>
          <w:rFonts w:ascii="Helvetica" w:hAnsi="Helvetica"/>
          <w:lang w:val="en-GB"/>
        </w:rPr>
      </w:pPr>
      <w:commentRangeStart w:id="20"/>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sidR="00BA5E92">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 xml:space="preserve">High spectral resolution data can maximize signal to noise ratios through targeting specific wavelengths that show sensitivity to targeted parameters and </w:t>
      </w:r>
      <w:r w:rsidRPr="00A4566E">
        <w:rPr>
          <w:rFonts w:ascii="Helvetica" w:hAnsi="Helvetica"/>
          <w:b/>
          <w:bCs/>
          <w:lang w:val="en-US"/>
        </w:rPr>
        <w:lastRenderedPageBreak/>
        <w:t>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0"/>
      <w:r>
        <w:rPr>
          <w:rStyle w:val="CommentReference"/>
          <w:rFonts w:ascii="Arial" w:eastAsia="Arial" w:hAnsi="Arial" w:cs="Arial"/>
          <w:lang w:val="en" w:eastAsia="en-GB"/>
        </w:rPr>
        <w:commentReference w:id="20"/>
      </w:r>
    </w:p>
    <w:p w14:paraId="00587B8D" w14:textId="77777777" w:rsidR="00D9362B" w:rsidRDefault="00D9362B" w:rsidP="005819C1">
      <w:pPr>
        <w:rPr>
          <w:rFonts w:ascii="Helvetica" w:hAnsi="Helvetica"/>
          <w:lang w:val="en-US"/>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t>
      </w:r>
      <w:r w:rsidRPr="008D3685">
        <w:rPr>
          <w:rFonts w:ascii="AdvOT596495f2" w:hAnsi="AdvOT596495f2"/>
        </w:rPr>
        <w:lastRenderedPageBreak/>
        <w:t xml:space="preserve">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xml:space="preserve">, van Leeuwen and Huete, (1996) have demonstrated the importance of standing litter and soil in the </w:t>
      </w:r>
      <w:r w:rsidRPr="00416C02">
        <w:rPr>
          <w:rFonts w:ascii="TimesNewRomanPSMT" w:hAnsi="TimesNewRomanPSMT"/>
          <w:highlight w:val="yellow"/>
        </w:rPr>
        <w:lastRenderedPageBreak/>
        <w:t>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w:t>
      </w:r>
      <w:r>
        <w:rPr>
          <w:rFonts w:ascii="Helvetica" w:hAnsi="Helvetica"/>
          <w:lang w:val="en-US"/>
        </w:rPr>
        <w:lastRenderedPageBreak/>
        <w:t xml:space="preserve">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w:t>
      </w:r>
      <w:r w:rsidRPr="00491E4D">
        <w:rPr>
          <w:rFonts w:ascii="AdvTT5843c571" w:hAnsi="AdvTT5843c571"/>
          <w:sz w:val="20"/>
          <w:szCs w:val="20"/>
          <w:lang w:val="en-US"/>
        </w:rPr>
        <w:lastRenderedPageBreak/>
        <w:t xml:space="preserve">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lastRenderedPageBreak/>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lastRenderedPageBreak/>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lastRenderedPageBreak/>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1">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w:t>
      </w:r>
      <w:r>
        <w:rPr>
          <w:rFonts w:ascii="Helvetica" w:hAnsi="Helvetica"/>
          <w:b/>
          <w:bCs/>
          <w:lang w:val="en-US"/>
        </w:rPr>
        <w:t xml:space="preserve">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lastRenderedPageBreak/>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21"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22"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23"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2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w:t>
      </w:r>
      <w:r w:rsidRPr="00491E4D">
        <w:rPr>
          <w:rFonts w:ascii="Helvetica" w:eastAsia="Times New Roman" w:hAnsi="Helvetica" w:cs="Times New Roman"/>
          <w:highlight w:val="yellow"/>
          <w:lang w:val="en-US"/>
        </w:rPr>
        <w:lastRenderedPageBreak/>
        <w:t>and vegetation type is likely to be limited by spectral differences not being concentrated a one region of the spectrum. Spectral differences occurring at both low and high wavelengths, overall result in a</w:t>
      </w:r>
      <w:ins w:id="2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26"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27"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lastRenderedPageBreak/>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w:t>
      </w:r>
      <w:r w:rsidRPr="000D4E23">
        <w:rPr>
          <w:rFonts w:ascii="Helvetica" w:hAnsi="Helvetica"/>
          <w:lang w:val="en-US"/>
        </w:rPr>
        <w:lastRenderedPageBreak/>
        <w:t xml:space="preserve">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8"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9"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3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31"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3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w:t>
      </w:r>
      <w:r>
        <w:rPr>
          <w:rFonts w:ascii="AdvGARAD" w:hAnsi="AdvGARAD"/>
          <w:sz w:val="20"/>
          <w:szCs w:val="20"/>
        </w:rPr>
        <w:lastRenderedPageBreak/>
        <w:t xml:space="preserve">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w:t>
      </w:r>
      <w:r>
        <w:rPr>
          <w:rFonts w:ascii="TimesNewRomanPSMT" w:hAnsi="TimesNewRomanPSMT"/>
        </w:rPr>
        <w:lastRenderedPageBreak/>
        <w:t xml:space="preserve">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33"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 xml:space="preserve">Slope and position of the red edge has been directly related to </w:t>
      </w:r>
      <w:r w:rsidRPr="00BF5409">
        <w:rPr>
          <w:rFonts w:ascii="TimesNewRomanPSMT" w:hAnsi="TimesNewRomanPSMT"/>
          <w:b/>
          <w:bCs/>
          <w:lang w:val="en-US"/>
        </w:rPr>
        <w:lastRenderedPageBreak/>
        <w:t>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3"/>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2-11T08:22:00Z" w:initials="SS">
    <w:p w14:paraId="1F4B2E2A" w14:textId="77777777" w:rsidR="00F55111" w:rsidRPr="00084215" w:rsidRDefault="00F55111" w:rsidP="00F55111">
      <w:pPr>
        <w:pStyle w:val="CommentText"/>
        <w:rPr>
          <w:lang w:val="en-US"/>
        </w:rPr>
      </w:pPr>
      <w:r>
        <w:rPr>
          <w:rStyle w:val="CommentReference"/>
        </w:rPr>
        <w:annotationRef/>
      </w:r>
      <w:r w:rsidRPr="00084215">
        <w:rPr>
          <w:lang w:val="en-US"/>
        </w:rPr>
        <w:t>Add bit on impending devel</w:t>
      </w:r>
      <w:r>
        <w:rPr>
          <w:lang w:val="en-US"/>
        </w:rPr>
        <w:t xml:space="preserve">opment of </w:t>
      </w:r>
      <w:proofErr w:type="spellStart"/>
      <w:r>
        <w:rPr>
          <w:lang w:val="en-US"/>
        </w:rPr>
        <w:t>satalites</w:t>
      </w:r>
      <w:proofErr w:type="spellEnd"/>
      <w:r>
        <w:rPr>
          <w:lang w:val="en-US"/>
        </w:rPr>
        <w:t xml:space="preserve"> </w:t>
      </w:r>
    </w:p>
  </w:comment>
  <w:comment w:id="1" w:author="SCHNEIDEREIT Shawn" w:date="2020-05-02T12:30:00Z" w:initials="SS">
    <w:p w14:paraId="7A92CAE9" w14:textId="77777777" w:rsidR="004E5934" w:rsidRDefault="004E5934" w:rsidP="00DE3CE9">
      <w:pPr>
        <w:pStyle w:val="CommentText"/>
      </w:pPr>
      <w:r>
        <w:rPr>
          <w:rStyle w:val="CommentReference"/>
        </w:rPr>
        <w:annotationRef/>
      </w:r>
      <w:r>
        <w:t>Change. I think it is o.k. like this. The only word that might need to be changed is “expression”</w:t>
      </w:r>
    </w:p>
  </w:comment>
  <w:comment w:id="2" w:author="SCHNEIDEREIT Shawn" w:date="2020-05-02T11:12:00Z" w:initials="SS">
    <w:p w14:paraId="6C7F3504" w14:textId="77777777" w:rsidR="004E5934" w:rsidRDefault="004E5934" w:rsidP="00DE3CE9">
      <w:pPr>
        <w:pStyle w:val="CommentText"/>
      </w:pPr>
      <w:r>
        <w:rPr>
          <w:rStyle w:val="CommentReference"/>
        </w:rPr>
        <w:annotationRef/>
      </w:r>
      <w:r>
        <w:t>Improve…</w:t>
      </w:r>
    </w:p>
  </w:comment>
  <w:comment w:id="3" w:author="SCHNEIDEREIT Shawn" w:date="2020-05-02T12:15:00Z" w:initials="SS">
    <w:p w14:paraId="6721DBB4" w14:textId="77777777" w:rsidR="004E5934" w:rsidRDefault="004E5934" w:rsidP="00DE3CE9">
      <w:pPr>
        <w:pStyle w:val="CommentText"/>
      </w:pPr>
      <w:r>
        <w:rPr>
          <w:rStyle w:val="CommentReference"/>
        </w:rPr>
        <w:annotationRef/>
      </w:r>
      <w:r>
        <w:t>modify</w:t>
      </w:r>
    </w:p>
  </w:comment>
  <w:comment w:id="4" w:author="SCHNEIDEREIT Shawn" w:date="2020-05-04T16:45:00Z" w:initials="SS">
    <w:p w14:paraId="1280FE8D" w14:textId="36C1C768" w:rsidR="004E5934" w:rsidRDefault="004E5934">
      <w:pPr>
        <w:pStyle w:val="CommentText"/>
      </w:pPr>
      <w:r>
        <w:rPr>
          <w:rStyle w:val="CommentReference"/>
        </w:rPr>
        <w:annotationRef/>
      </w:r>
      <w:r>
        <w:t>finish</w:t>
      </w:r>
    </w:p>
  </w:comment>
  <w:comment w:id="5" w:author="Fred Schneidereit" w:date="2020-05-03T10:26:00Z" w:initials="FS">
    <w:p w14:paraId="410BED1F" w14:textId="77777777" w:rsidR="004E5934" w:rsidRDefault="004E5934"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Fred Schneidereit" w:date="2020-05-03T10:45:00Z" w:initials="FS">
    <w:p w14:paraId="01948D9D" w14:textId="77777777" w:rsidR="004E5934" w:rsidRDefault="004E5934" w:rsidP="00DE3CE9">
      <w:pPr>
        <w:pStyle w:val="CommentText"/>
      </w:pPr>
      <w:r>
        <w:rPr>
          <w:rStyle w:val="CommentReference"/>
        </w:rPr>
        <w:annotationRef/>
      </w:r>
      <w:r>
        <w:t>Insert figure</w:t>
      </w:r>
    </w:p>
  </w:comment>
  <w:comment w:id="7" w:author="SCHNEIDEREIT Shawn" w:date="2020-05-04T20:53:00Z" w:initials="SS">
    <w:p w14:paraId="5119C17E" w14:textId="25CB8A6A" w:rsidR="0038091C" w:rsidRDefault="0038091C">
      <w:pPr>
        <w:pStyle w:val="CommentText"/>
      </w:pPr>
      <w:r>
        <w:rPr>
          <w:rStyle w:val="CommentReference"/>
        </w:rPr>
        <w:annotationRef/>
      </w:r>
      <w:r>
        <w:t xml:space="preserve">Change word </w:t>
      </w:r>
    </w:p>
  </w:comment>
  <w:comment w:id="8" w:author="SCHNEIDEREIT Shawn" w:date="2020-05-04T07:16:00Z" w:initials="SS">
    <w:p w14:paraId="39D558D1" w14:textId="534F98B5" w:rsidR="004E5934" w:rsidRDefault="004E5934">
      <w:pPr>
        <w:pStyle w:val="CommentText"/>
      </w:pPr>
      <w:r>
        <w:rPr>
          <w:rStyle w:val="CommentReference"/>
        </w:rPr>
        <w:annotationRef/>
      </w:r>
      <w:r>
        <w:t>Does not fit…</w:t>
      </w:r>
    </w:p>
  </w:comment>
  <w:comment w:id="9" w:author="SCHNEIDEREIT Shawn" w:date="2020-05-04T03:53:00Z" w:initials="SS">
    <w:p w14:paraId="7820BE98" w14:textId="6FCDEEC6" w:rsidR="004E5934" w:rsidRDefault="004E5934">
      <w:pPr>
        <w:pStyle w:val="CommentText"/>
      </w:pPr>
      <w:r>
        <w:t xml:space="preserve">Needs </w:t>
      </w:r>
      <w:r>
        <w:rPr>
          <w:rStyle w:val="CommentReference"/>
        </w:rPr>
        <w:annotationRef/>
      </w:r>
      <w:r>
        <w:t>rework</w:t>
      </w:r>
    </w:p>
  </w:comment>
  <w:comment w:id="10" w:author="SCHNEIDEREIT Shawn" w:date="2020-05-04T04:46:00Z" w:initials="SS">
    <w:p w14:paraId="222EB9B4" w14:textId="7BCD5B87" w:rsidR="004E5934" w:rsidRDefault="004E5934"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4E5934" w:rsidRDefault="004E5934" w:rsidP="00251498">
      <w:pPr>
        <w:rPr>
          <w:rFonts w:ascii="Helvetica" w:hAnsi="Helvetica"/>
          <w:lang w:val="en-US"/>
        </w:rPr>
      </w:pPr>
    </w:p>
    <w:p w14:paraId="21322026" w14:textId="7596FBF0" w:rsidR="004E5934" w:rsidRDefault="004E5934"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4E5934" w:rsidRDefault="004E5934">
      <w:pPr>
        <w:pStyle w:val="CommentText"/>
      </w:pPr>
    </w:p>
  </w:comment>
  <w:comment w:id="11" w:author="SCHNEIDEREIT Shawn" w:date="2020-05-04T05:42:00Z" w:initials="SS">
    <w:p w14:paraId="3B47002A" w14:textId="7B13BE97" w:rsidR="004E5934" w:rsidRDefault="004E5934">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4E5934" w:rsidRDefault="004E5934">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2" w:author="SCHNEIDEREIT Shawn" w:date="2020-05-04T08:16:00Z" w:initials="SS">
    <w:p w14:paraId="4DA51BC4" w14:textId="6A935F7E" w:rsidR="004E5934" w:rsidRDefault="004E5934">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3" w:author="SCHNEIDEREIT Shawn" w:date="2020-05-04T08:19:00Z" w:initials="SS">
    <w:p w14:paraId="4CF56838" w14:textId="7DBAC44F" w:rsidR="004E5934" w:rsidRDefault="004E5934">
      <w:pPr>
        <w:pStyle w:val="CommentText"/>
      </w:pPr>
      <w:r>
        <w:rPr>
          <w:rStyle w:val="CommentReference"/>
        </w:rPr>
        <w:annotationRef/>
      </w:r>
      <w:r>
        <w:t>Could check</w:t>
      </w:r>
    </w:p>
  </w:comment>
  <w:comment w:id="14" w:author="SCHNEIDEREIT Shawn" w:date="2020-05-04T10:50:00Z" w:initials="SS">
    <w:p w14:paraId="6B9C2819" w14:textId="1459D534" w:rsidR="004E5934" w:rsidRDefault="004E5934">
      <w:pPr>
        <w:pStyle w:val="CommentText"/>
      </w:pPr>
      <w:r>
        <w:rPr>
          <w:rStyle w:val="CommentReference"/>
        </w:rPr>
        <w:annotationRef/>
      </w:r>
      <w:r>
        <w:t xml:space="preserve">Could also suggest that 2018 is absolute garbage </w:t>
      </w:r>
    </w:p>
  </w:comment>
  <w:comment w:id="15" w:author="SCHNEIDEREIT Shawn" w:date="2020-05-04T09:55:00Z" w:initials="SS">
    <w:p w14:paraId="64C94916" w14:textId="5FA79CAC" w:rsidR="004E5934" w:rsidRDefault="004E5934">
      <w:pPr>
        <w:pStyle w:val="CommentText"/>
      </w:pPr>
      <w:r>
        <w:rPr>
          <w:rStyle w:val="CommentReference"/>
        </w:rPr>
        <w:annotationRef/>
      </w:r>
      <w:r>
        <w:t>Remove?</w:t>
      </w:r>
    </w:p>
  </w:comment>
  <w:comment w:id="16" w:author="SCHNEIDEREIT Shawn" w:date="2020-05-04T11:46:00Z" w:initials="SS">
    <w:p w14:paraId="6C25CCA7" w14:textId="2441E1FB" w:rsidR="004E5934" w:rsidRDefault="004E5934">
      <w:pPr>
        <w:pStyle w:val="CommentText"/>
      </w:pPr>
      <w:r>
        <w:rPr>
          <w:rStyle w:val="CommentReference"/>
        </w:rPr>
        <w:annotationRef/>
      </w:r>
      <w:r>
        <w:t>Major rework needed!</w:t>
      </w:r>
    </w:p>
  </w:comment>
  <w:comment w:id="17" w:author="SCHNEIDEREIT Shawn" w:date="2020-05-04T13:25:00Z" w:initials="SS">
    <w:p w14:paraId="4C70B058" w14:textId="61452C2B" w:rsidR="004E5934" w:rsidRDefault="004E5934">
      <w:pPr>
        <w:pStyle w:val="CommentText"/>
      </w:pPr>
      <w:r>
        <w:rPr>
          <w:rStyle w:val="CommentReference"/>
        </w:rPr>
        <w:annotationRef/>
      </w:r>
      <w:r>
        <w:t xml:space="preserve">Add richness prediction. </w:t>
      </w:r>
    </w:p>
  </w:comment>
  <w:comment w:id="18" w:author="SCHNEIDEREIT Shawn" w:date="2020-05-04T18:19:00Z" w:initials="SS">
    <w:p w14:paraId="471F6009" w14:textId="7DB80FBD" w:rsidR="000A7F16" w:rsidRDefault="000A7F16">
      <w:pPr>
        <w:pStyle w:val="CommentText"/>
      </w:pPr>
      <w:r>
        <w:rPr>
          <w:rStyle w:val="CommentReference"/>
        </w:rPr>
        <w:annotationRef/>
      </w:r>
      <w:r>
        <w:t>Think and maybe change to bare ground</w:t>
      </w:r>
    </w:p>
  </w:comment>
  <w:comment w:id="19" w:author="SCHNEIDEREIT Shawn" w:date="2020-05-04T16:01:00Z" w:initials="SS">
    <w:p w14:paraId="3FCA6872" w14:textId="0ACD7D11" w:rsidR="004E5934" w:rsidRDefault="004E5934">
      <w:pPr>
        <w:pStyle w:val="CommentText"/>
      </w:pPr>
      <w:r>
        <w:rPr>
          <w:rStyle w:val="CommentReference"/>
        </w:rPr>
        <w:annotationRef/>
      </w:r>
      <w:proofErr w:type="spellStart"/>
      <w:r>
        <w:t>Probabyl</w:t>
      </w:r>
      <w:proofErr w:type="spellEnd"/>
      <w:r>
        <w:t xml:space="preserve"> Remove…</w:t>
      </w:r>
    </w:p>
  </w:comment>
  <w:comment w:id="20" w:author="SCHNEIDEREIT Shawn" w:date="2020-05-02T21:13:00Z" w:initials="SS">
    <w:p w14:paraId="13030739" w14:textId="77777777" w:rsidR="004E5934" w:rsidRDefault="004E5934"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4B2E2A" w15:done="0"/>
  <w15:commentEx w15:paraId="7A92CAE9" w15:done="0"/>
  <w15:commentEx w15:paraId="6C7F3504" w15:done="0"/>
  <w15:commentEx w15:paraId="6721DBB4" w15:done="0"/>
  <w15:commentEx w15:paraId="1280FE8D" w15:done="0"/>
  <w15:commentEx w15:paraId="410BED1F" w15:done="0"/>
  <w15:commentEx w15:paraId="01948D9D" w15:done="0"/>
  <w15:commentEx w15:paraId="5119C17E" w15:done="0"/>
  <w15:commentEx w15:paraId="39D558D1" w15:done="0"/>
  <w15:commentEx w15:paraId="7820BE98" w15:done="0"/>
  <w15:commentEx w15:paraId="25B1AC88" w15:done="0"/>
  <w15:commentEx w15:paraId="298D2A36" w15:done="0"/>
  <w15:commentEx w15:paraId="4DA51BC4" w15:done="0"/>
  <w15:commentEx w15:paraId="4CF56838" w15:done="0"/>
  <w15:commentEx w15:paraId="6B9C2819" w15:done="0"/>
  <w15:commentEx w15:paraId="64C94916" w15:done="0"/>
  <w15:commentEx w15:paraId="6C25CCA7" w15:done="0"/>
  <w15:commentEx w15:paraId="4C70B058" w15:done="0"/>
  <w15:commentEx w15:paraId="471F6009"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4B2E2A" w16cid:durableId="21ECE2C8"/>
  <w16cid:commentId w16cid:paraId="7A92CAE9" w16cid:durableId="2257E652"/>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39D558D1" w16cid:durableId="225A3FD6"/>
  <w16cid:commentId w16cid:paraId="7820BE98" w16cid:durableId="225A1040"/>
  <w16cid:commentId w16cid:paraId="25B1AC88" w16cid:durableId="225A1C89"/>
  <w16cid:commentId w16cid:paraId="298D2A36" w16cid:durableId="225A29B9"/>
  <w16cid:commentId w16cid:paraId="4DA51BC4" w16cid:durableId="225A4DE6"/>
  <w16cid:commentId w16cid:paraId="4CF56838" w16cid:durableId="225A4EAB"/>
  <w16cid:commentId w16cid:paraId="6B9C2819" w16cid:durableId="225A7210"/>
  <w16cid:commentId w16cid:paraId="64C94916" w16cid:durableId="225A651F"/>
  <w16cid:commentId w16cid:paraId="6C25CCA7" w16cid:durableId="225A7F0F"/>
  <w16cid:commentId w16cid:paraId="4C70B058" w16cid:durableId="225A9642"/>
  <w16cid:commentId w16cid:paraId="471F6009" w16cid:durableId="225ADB1F"/>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FBA78" w14:textId="77777777" w:rsidR="00353A32" w:rsidRDefault="00353A32" w:rsidP="001A13C9">
      <w:r>
        <w:separator/>
      </w:r>
    </w:p>
  </w:endnote>
  <w:endnote w:type="continuationSeparator" w:id="0">
    <w:p w14:paraId="614218EF" w14:textId="77777777" w:rsidR="00353A32" w:rsidRDefault="00353A32"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GARAD">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4E5934" w:rsidRDefault="004E5934">
    <w:pPr>
      <w:pStyle w:val="Footer"/>
    </w:pPr>
  </w:p>
  <w:p w14:paraId="1B60F3C8" w14:textId="77777777" w:rsidR="004E5934" w:rsidRDefault="004E5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23FD8" w14:textId="77777777" w:rsidR="00353A32" w:rsidRDefault="00353A32" w:rsidP="001A13C9">
      <w:r>
        <w:separator/>
      </w:r>
    </w:p>
  </w:footnote>
  <w:footnote w:type="continuationSeparator" w:id="0">
    <w:p w14:paraId="2ACC370F" w14:textId="77777777" w:rsidR="00353A32" w:rsidRDefault="00353A32"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53A32"/>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5761"/>
    <w:rsid w:val="00587646"/>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A9"/>
    <w:rsid w:val="00AB6600"/>
    <w:rsid w:val="00AB6BF7"/>
    <w:rsid w:val="00AB6EC2"/>
    <w:rsid w:val="00AC30DA"/>
    <w:rsid w:val="00AC7809"/>
    <w:rsid w:val="00AC7E6C"/>
    <w:rsid w:val="00AD0A38"/>
    <w:rsid w:val="00AD2650"/>
    <w:rsid w:val="00AD39D4"/>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2EEA"/>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7FEB"/>
    <w:rsid w:val="00F500EE"/>
    <w:rsid w:val="00F50FF1"/>
    <w:rsid w:val="00F51619"/>
    <w:rsid w:val="00F55111"/>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tiff"/><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66</Pages>
  <Words>79086</Words>
  <Characters>450796</Characters>
  <Application>Microsoft Office Word</Application>
  <DocSecurity>0</DocSecurity>
  <Lines>3756</Lines>
  <Paragraphs>1057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72</cp:revision>
  <cp:lastPrinted>2020-04-13T10:46:00Z</cp:lastPrinted>
  <dcterms:created xsi:type="dcterms:W3CDTF">2020-05-02T08:22:00Z</dcterms:created>
  <dcterms:modified xsi:type="dcterms:W3CDTF">2020-05-04T20:10:00Z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