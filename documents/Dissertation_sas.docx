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C234A" w14:textId="54603469" w:rsidR="00A81678" w:rsidRPr="00F10A25" w:rsidRDefault="00A81678" w:rsidP="00A81678">
      <w:pPr>
        <w:jc w:val="center"/>
        <w:rPr>
          <w:rFonts w:ascii="Helvetica" w:hAnsi="Helvetica"/>
          <w:lang w:val="en-US"/>
        </w:rPr>
      </w:pPr>
      <w:r w:rsidRPr="00F10A25">
        <w:rPr>
          <w:rFonts w:ascii="Helvetica" w:hAnsi="Helvetica"/>
          <w:lang w:val="en-US"/>
        </w:rPr>
        <w:t xml:space="preserve">Dissertation </w:t>
      </w:r>
    </w:p>
    <w:p w14:paraId="09C77318" w14:textId="4397161E" w:rsidR="00A81678" w:rsidRPr="00F10A25" w:rsidRDefault="00A81678" w:rsidP="00A81678">
      <w:pPr>
        <w:jc w:val="center"/>
        <w:rPr>
          <w:rFonts w:ascii="Helvetica" w:hAnsi="Helvetica"/>
          <w:lang w:val="en-US"/>
        </w:rPr>
      </w:pPr>
    </w:p>
    <w:p w14:paraId="163851CC" w14:textId="09A6AADF" w:rsidR="00A81678" w:rsidRPr="00F10A25" w:rsidRDefault="00A81678" w:rsidP="00A81678">
      <w:pPr>
        <w:jc w:val="center"/>
        <w:rPr>
          <w:rFonts w:ascii="Helvetica" w:hAnsi="Helvetica"/>
          <w:lang w:val="en-US"/>
        </w:rPr>
      </w:pPr>
    </w:p>
    <w:p w14:paraId="59F5E37C" w14:textId="4924E7E9" w:rsidR="00A81678" w:rsidRPr="00F10A25" w:rsidRDefault="00A81678" w:rsidP="00A81678">
      <w:pPr>
        <w:jc w:val="center"/>
        <w:rPr>
          <w:rFonts w:ascii="Helvetica" w:hAnsi="Helvetica"/>
          <w:lang w:val="en-US"/>
        </w:rPr>
      </w:pPr>
    </w:p>
    <w:p w14:paraId="27E1A3A6" w14:textId="5F323D9F" w:rsidR="00A81678" w:rsidRPr="00F10A25" w:rsidRDefault="00A81678" w:rsidP="00A81678">
      <w:pPr>
        <w:jc w:val="center"/>
        <w:rPr>
          <w:rFonts w:ascii="Helvetica" w:hAnsi="Helvetica"/>
          <w:lang w:val="en-US"/>
        </w:rPr>
      </w:pPr>
    </w:p>
    <w:p w14:paraId="0EA48683" w14:textId="58C908FC" w:rsidR="00A81678" w:rsidRPr="00F10A25" w:rsidRDefault="00A81678" w:rsidP="00A81678">
      <w:pPr>
        <w:jc w:val="center"/>
        <w:rPr>
          <w:rFonts w:ascii="Helvetica" w:hAnsi="Helvetica"/>
          <w:lang w:val="en-US"/>
        </w:rPr>
      </w:pPr>
    </w:p>
    <w:p w14:paraId="7AC7A361"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List the key findings – one sentence each, order from most exciting to least, or another logical order </w:t>
      </w:r>
    </w:p>
    <w:p w14:paraId="57D3C802"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Make figures for each key finding – place in pre-determined order </w:t>
      </w:r>
    </w:p>
    <w:p w14:paraId="72ACD3A8"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results around each finding – place in pre-determined order </w:t>
      </w:r>
    </w:p>
    <w:p w14:paraId="6B40D98D"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methods around each result – only include methods needed to describe the science leading to the results presented </w:t>
      </w:r>
    </w:p>
    <w:p w14:paraId="31E6EA70"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first paragraph of discussion – </w:t>
      </w:r>
      <w:proofErr w:type="spellStart"/>
      <w:r w:rsidRPr="00F10A25">
        <w:rPr>
          <w:rFonts w:ascii="Helvetica" w:hAnsi="Helvetica"/>
          <w:lang w:val="en-US"/>
        </w:rPr>
        <w:t>summarise</w:t>
      </w:r>
      <w:proofErr w:type="spellEnd"/>
      <w:r w:rsidRPr="00F10A25">
        <w:rPr>
          <w:rFonts w:ascii="Helvetica" w:hAnsi="Helvetica"/>
          <w:lang w:val="en-US"/>
        </w:rPr>
        <w:t xml:space="preserve"> all the key findings in order </w:t>
      </w:r>
    </w:p>
    <w:p w14:paraId="02BC9A0A"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last paragraph of the intro – describes the research questions, hypotheses and/or objectives of the study – the study roadmap </w:t>
      </w:r>
    </w:p>
    <w:p w14:paraId="7692B4FB" w14:textId="77777777"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77087103" w14:textId="1635286B"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 xml:space="preserve"> Write the introduction paragraphs – one paragraph per topic of each of the key findings, should match with the content in the discussion paragraphs </w:t>
      </w:r>
    </w:p>
    <w:p w14:paraId="09928096" w14:textId="7A371DC5"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Write the first paragraph of the introduction – provides the big picture context and sets out the clear knowledge gap of the study.</w:t>
      </w:r>
    </w:p>
    <w:p w14:paraId="022673E2" w14:textId="20496BF8"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conclusion paragraph – the last paragraph of the discussion or </w:t>
      </w:r>
      <w:proofErr w:type="spellStart"/>
      <w:proofErr w:type="gramStart"/>
      <w:r w:rsidRPr="00F10A25">
        <w:rPr>
          <w:rFonts w:ascii="Helvetica" w:hAnsi="Helvetica"/>
          <w:lang w:val="en-US"/>
        </w:rPr>
        <w:t>it’s</w:t>
      </w:r>
      <w:proofErr w:type="spellEnd"/>
      <w:proofErr w:type="gramEnd"/>
      <w:r w:rsidRPr="00F10A25">
        <w:rPr>
          <w:rFonts w:ascii="Helvetica" w:hAnsi="Helvetica"/>
          <w:lang w:val="en-US"/>
        </w:rPr>
        <w:t xml:space="preserve"> own section, should explain why the research matters and put the key findings back into the big picture context set out in the first paragraph of the intro </w:t>
      </w:r>
    </w:p>
    <w:p w14:paraId="2DA0AC95" w14:textId="155FFDEF" w:rsidR="00FA2510" w:rsidRPr="00F10A25" w:rsidRDefault="00A81678" w:rsidP="00FA2510">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abstract – should include your entire pitch and should ideally follow the Nature abstract structure </w:t>
      </w:r>
    </w:p>
    <w:p w14:paraId="4630BF3C" w14:textId="572548DF" w:rsidR="00A81678" w:rsidRPr="00F10A25" w:rsidRDefault="00A81678" w:rsidP="00A81678">
      <w:pPr>
        <w:rPr>
          <w:rFonts w:ascii="Helvetica" w:hAnsi="Helvetica"/>
          <w:lang w:val="en-US"/>
        </w:rPr>
      </w:pPr>
    </w:p>
    <w:p w14:paraId="4C697850" w14:textId="1E9D807C" w:rsidR="00A81678" w:rsidRPr="00F10A25" w:rsidRDefault="0044029D" w:rsidP="00A81678">
      <w:pPr>
        <w:rPr>
          <w:rFonts w:ascii="Helvetica" w:hAnsi="Helvetica"/>
          <w:b/>
          <w:bCs/>
          <w:u w:val="single"/>
          <w:lang w:val="en-US"/>
        </w:rPr>
      </w:pPr>
      <w:r w:rsidRPr="00F10A25">
        <w:rPr>
          <w:rFonts w:ascii="Helvetica" w:hAnsi="Helvetica"/>
          <w:b/>
          <w:bCs/>
          <w:u w:val="single"/>
          <w:lang w:val="en-US"/>
        </w:rPr>
        <w:t xml:space="preserve">Methods </w:t>
      </w:r>
    </w:p>
    <w:p w14:paraId="1B56D38A" w14:textId="6CFE1B57" w:rsidR="00FA2510" w:rsidRPr="00F10A25" w:rsidRDefault="00FA2510" w:rsidP="00A81678">
      <w:pPr>
        <w:rPr>
          <w:rFonts w:ascii="Helvetica" w:hAnsi="Helvetica"/>
          <w:b/>
          <w:bCs/>
          <w:u w:val="single"/>
          <w:lang w:val="en-US"/>
        </w:rPr>
      </w:pPr>
    </w:p>
    <w:p w14:paraId="77836AEE" w14:textId="77777777" w:rsidR="00CF3C62" w:rsidRDefault="00FA2510" w:rsidP="00A81678">
      <w:pPr>
        <w:rPr>
          <w:rFonts w:ascii="Helvetica" w:hAnsi="Helvetica"/>
          <w:u w:val="single"/>
          <w:lang w:val="en-US"/>
        </w:rPr>
      </w:pPr>
      <w:r w:rsidRPr="00F10A25">
        <w:rPr>
          <w:rFonts w:ascii="Helvetica" w:hAnsi="Helvetica"/>
          <w:u w:val="single"/>
          <w:lang w:val="en-US"/>
        </w:rPr>
        <w:t>Study Site and vegetation type (copied from AB)</w:t>
      </w:r>
    </w:p>
    <w:p w14:paraId="6B6BBA03" w14:textId="0B87B217" w:rsidR="00FA2510" w:rsidRDefault="00CF3C62" w:rsidP="00A81678">
      <w:pPr>
        <w:rPr>
          <w:rFonts w:ascii="Helvetica" w:hAnsi="Helvetica"/>
          <w:u w:val="single"/>
          <w:lang w:val="en-US"/>
        </w:rPr>
      </w:pPr>
      <w:r>
        <w:rPr>
          <w:rFonts w:ascii="Helvetica" w:hAnsi="Helvetica"/>
          <w:u w:val="single"/>
          <w:lang w:val="en-US"/>
        </w:rPr>
        <w:t xml:space="preserve"> look at AB and </w:t>
      </w:r>
      <w:proofErr w:type="gramStart"/>
      <w:r>
        <w:rPr>
          <w:rFonts w:ascii="Helvetica" w:hAnsi="Helvetica"/>
          <w:u w:val="single"/>
          <w:lang w:val="en-US"/>
        </w:rPr>
        <w:t>other</w:t>
      </w:r>
      <w:proofErr w:type="gramEnd"/>
      <w:r>
        <w:rPr>
          <w:rFonts w:ascii="Helvetica" w:hAnsi="Helvetica"/>
          <w:u w:val="single"/>
          <w:lang w:val="en-US"/>
        </w:rPr>
        <w:t xml:space="preserve"> TS diss</w:t>
      </w:r>
    </w:p>
    <w:p w14:paraId="53A60B88" w14:textId="24155346" w:rsidR="00C22400" w:rsidRDefault="00C22400" w:rsidP="00A81678">
      <w:pPr>
        <w:rPr>
          <w:rFonts w:ascii="Helvetica" w:hAnsi="Helvetica"/>
          <w:u w:val="single"/>
          <w:lang w:val="en-US"/>
        </w:rPr>
      </w:pPr>
    </w:p>
    <w:p w14:paraId="2FC0A88B" w14:textId="38F36D10" w:rsidR="005652C3" w:rsidRPr="006E53E7" w:rsidRDefault="00CF3C62" w:rsidP="005652C3">
      <w:pPr>
        <w:rPr>
          <w:rFonts w:ascii="Helvetica" w:hAnsi="Helvetica"/>
          <w:lang w:val="en-US"/>
        </w:rPr>
      </w:pPr>
      <w:r>
        <w:rPr>
          <w:rFonts w:ascii="Helvetica" w:hAnsi="Helvetica"/>
          <w:lang w:val="en-US"/>
        </w:rPr>
        <w:t>All</w:t>
      </w:r>
      <w:r w:rsidR="00C22400">
        <w:rPr>
          <w:rFonts w:ascii="Helvetica" w:hAnsi="Helvetica"/>
          <w:lang w:val="en-US"/>
        </w:rPr>
        <w:t xml:space="preserve"> data used for analysis were collected </w:t>
      </w:r>
      <w:r>
        <w:rPr>
          <w:rFonts w:ascii="Helvetica" w:hAnsi="Helvetica"/>
          <w:lang w:val="en-US"/>
        </w:rPr>
        <w:t xml:space="preserve">through fieldwork of </w:t>
      </w:r>
      <w:r w:rsidR="00C22400">
        <w:rPr>
          <w:rFonts w:ascii="Helvetica" w:hAnsi="Helvetica"/>
          <w:lang w:val="en-US"/>
        </w:rPr>
        <w:t xml:space="preserve">Team Shrub members </w:t>
      </w:r>
      <w:r w:rsidR="00C22400" w:rsidRPr="00F10A25">
        <w:rPr>
          <w:rFonts w:ascii="Helvetica" w:hAnsi="Helvetica"/>
          <w:lang w:val="en-US"/>
        </w:rPr>
        <w:t>on Qikiqtaruk-Herschel Island</w:t>
      </w:r>
      <w:r w:rsidR="005652C3">
        <w:rPr>
          <w:rFonts w:ascii="Helvetica" w:hAnsi="Helvetica"/>
          <w:lang w:val="en-US"/>
        </w:rPr>
        <w:t xml:space="preserve"> </w:t>
      </w:r>
      <w:r w:rsidR="005652C3">
        <w:rPr>
          <w:rFonts w:ascii="Helvetica" w:hAnsi="Helvetica"/>
          <w:lang w:val="en-US"/>
        </w:rPr>
        <w:t>(QHI)</w:t>
      </w:r>
      <w:r w:rsidR="005652C3">
        <w:rPr>
          <w:rFonts w:ascii="Helvetica" w:hAnsi="Helvetica"/>
          <w:lang w:val="en-US"/>
        </w:rPr>
        <w:t xml:space="preserve"> located at </w:t>
      </w:r>
      <w:r w:rsidR="005652C3" w:rsidRPr="00C22400">
        <w:rPr>
          <w:rFonts w:ascii="Helvetica" w:hAnsi="Helvetica"/>
          <w:lang w:val="en-US"/>
        </w:rPr>
        <w:t>69.</w:t>
      </w:r>
      <w:r w:rsidR="005652C3">
        <w:rPr>
          <w:rFonts w:ascii="Helvetica" w:hAnsi="Helvetica"/>
          <w:lang w:val="en-US"/>
        </w:rPr>
        <w:t>34</w:t>
      </w:r>
      <w:r w:rsidR="005652C3" w:rsidRPr="00C22400">
        <w:rPr>
          <w:rFonts w:ascii="Helvetica" w:hAnsi="Helvetica"/>
          <w:lang w:val="en-US"/>
        </w:rPr>
        <w:t>°N,</w:t>
      </w:r>
      <w:r w:rsidR="005652C3">
        <w:rPr>
          <w:rFonts w:ascii="Helvetica" w:hAnsi="Helvetica"/>
          <w:lang w:val="en-US"/>
        </w:rPr>
        <w:t xml:space="preserve"> </w:t>
      </w:r>
      <w:r w:rsidR="005652C3" w:rsidRPr="00C22400">
        <w:rPr>
          <w:rFonts w:ascii="Helvetica" w:hAnsi="Helvetica"/>
          <w:lang w:val="en-US"/>
        </w:rPr>
        <w:t>13</w:t>
      </w:r>
      <w:r w:rsidR="005652C3">
        <w:rPr>
          <w:rFonts w:ascii="Helvetica" w:hAnsi="Helvetica"/>
          <w:lang w:val="en-US"/>
        </w:rPr>
        <w:t>8</w:t>
      </w:r>
      <w:r w:rsidR="005652C3" w:rsidRPr="00C22400">
        <w:rPr>
          <w:rFonts w:ascii="Helvetica" w:hAnsi="Helvetica"/>
          <w:lang w:val="en-US"/>
        </w:rPr>
        <w:t>.</w:t>
      </w:r>
      <w:r w:rsidR="005652C3">
        <w:rPr>
          <w:rFonts w:ascii="Helvetica" w:hAnsi="Helvetica"/>
          <w:lang w:val="en-US"/>
        </w:rPr>
        <w:t>55</w:t>
      </w:r>
      <w:r w:rsidR="005652C3" w:rsidRPr="00C22400">
        <w:rPr>
          <w:rFonts w:ascii="Helvetica" w:hAnsi="Helvetica"/>
          <w:lang w:val="en-US"/>
        </w:rPr>
        <w:t>°W</w:t>
      </w:r>
      <w:r w:rsidR="005652C3">
        <w:rPr>
          <w:rFonts w:ascii="Helvetica" w:hAnsi="Helvetica"/>
          <w:lang w:val="en-US"/>
        </w:rPr>
        <w:t xml:space="preserve"> in the north western </w:t>
      </w:r>
      <w:r>
        <w:rPr>
          <w:rFonts w:ascii="Helvetica" w:hAnsi="Helvetica"/>
          <w:lang w:val="en-US"/>
        </w:rPr>
        <w:t>Yukon, Canada</w:t>
      </w:r>
      <w:r>
        <w:rPr>
          <w:rFonts w:ascii="Helvetica" w:hAnsi="Helvetica"/>
          <w:lang w:val="en-US"/>
        </w:rPr>
        <w:t xml:space="preserve"> (map). </w:t>
      </w:r>
      <w:r w:rsidR="005652C3">
        <w:rPr>
          <w:rFonts w:ascii="Helvetica" w:hAnsi="Helvetica"/>
          <w:lang w:val="en-US"/>
        </w:rPr>
        <w:t>QHI lies in the 5 km of the mainland (coast) in Beaufort Sea 5 km and has a total area of 110 km</w:t>
      </w:r>
      <w:r w:rsidR="006E53E7" w:rsidRPr="006E53E7">
        <w:rPr>
          <w:rFonts w:ascii="Helvetica" w:hAnsi="Helvetica"/>
          <w:vertAlign w:val="superscript"/>
          <w:lang w:val="en-US"/>
        </w:rPr>
        <w:t>2</w:t>
      </w:r>
      <w:r w:rsidR="006E53E7">
        <w:rPr>
          <w:rFonts w:ascii="Helvetica" w:hAnsi="Helvetica"/>
          <w:vertAlign w:val="superscript"/>
          <w:lang w:val="en-US"/>
        </w:rPr>
        <w:t xml:space="preserve"> </w:t>
      </w:r>
      <w:r w:rsidR="006E53E7" w:rsidRPr="006E53E7">
        <w:rPr>
          <w:rFonts w:ascii="Helvetica" w:hAnsi="Helvetica"/>
          <w:lang w:val="en-US"/>
        </w:rPr>
        <w:t>measuring 13 x 15 km</w:t>
      </w:r>
      <w:r w:rsidR="006E53E7">
        <w:rPr>
          <w:rFonts w:ascii="Helvetica" w:hAnsi="Helvetica"/>
          <w:lang w:val="en-US"/>
        </w:rPr>
        <w:t>. Being a high latitude site, QHI experiences seasonal extremes in solar radiation and temperatures ranging from -35</w:t>
      </w:r>
      <w:r w:rsidR="006E53E7" w:rsidRPr="00C22400">
        <w:rPr>
          <w:rFonts w:ascii="Helvetica" w:hAnsi="Helvetica"/>
          <w:lang w:val="en-US"/>
        </w:rPr>
        <w:t>°</w:t>
      </w:r>
      <w:r w:rsidR="006E53E7">
        <w:rPr>
          <w:rFonts w:ascii="Helvetica" w:hAnsi="Helvetica"/>
          <w:lang w:val="en-US"/>
        </w:rPr>
        <w:t>c in winter to 5</w:t>
      </w:r>
      <w:r w:rsidR="006E53E7" w:rsidRPr="00C22400">
        <w:rPr>
          <w:rFonts w:ascii="Helvetica" w:hAnsi="Helvetica"/>
          <w:lang w:val="en-US"/>
        </w:rPr>
        <w:t>°</w:t>
      </w:r>
      <w:r w:rsidR="006E53E7">
        <w:rPr>
          <w:rFonts w:ascii="Helvetica" w:hAnsi="Helvetica"/>
          <w:lang w:val="en-US"/>
        </w:rPr>
        <w:t>c</w:t>
      </w:r>
      <w:r w:rsidR="006E53E7">
        <w:rPr>
          <w:rFonts w:ascii="Helvetica" w:hAnsi="Helvetica"/>
          <w:lang w:val="en-US"/>
        </w:rPr>
        <w:t xml:space="preserve"> in summer, and mean annual  temperature of -9</w:t>
      </w:r>
      <w:r w:rsidR="006E53E7" w:rsidRPr="00C22400">
        <w:rPr>
          <w:rFonts w:ascii="Helvetica" w:hAnsi="Helvetica"/>
          <w:lang w:val="en-US"/>
        </w:rPr>
        <w:t>°</w:t>
      </w:r>
      <w:r w:rsidR="006E53E7">
        <w:rPr>
          <w:rFonts w:ascii="Helvetica" w:hAnsi="Helvetica"/>
          <w:lang w:val="en-US"/>
        </w:rPr>
        <w:t>c</w:t>
      </w:r>
      <w:r w:rsidR="006E53E7">
        <w:rPr>
          <w:rFonts w:ascii="Helvetica" w:hAnsi="Helvetica"/>
          <w:lang w:val="en-US"/>
        </w:rPr>
        <w:t xml:space="preserve"> </w:t>
      </w:r>
      <w:r w:rsidR="006E53E7">
        <w:rPr>
          <w:rFonts w:ascii="Helvetica" w:hAnsi="Helvetica"/>
          <w:lang w:val="en-US"/>
        </w:rPr>
        <w:fldChar w:fldCharType="begin"/>
      </w:r>
      <w:r w:rsidR="006E53E7">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6E53E7">
        <w:rPr>
          <w:rFonts w:ascii="Helvetica" w:hAnsi="Helvetica"/>
          <w:lang w:val="en-US"/>
        </w:rPr>
        <w:fldChar w:fldCharType="separate"/>
      </w:r>
      <w:r w:rsidR="006E53E7">
        <w:rPr>
          <w:rFonts w:ascii="Helvetica" w:hAnsi="Helvetica"/>
          <w:noProof/>
          <w:lang w:val="en-US"/>
        </w:rPr>
        <w:t>(Obu et al., 2017)</w:t>
      </w:r>
      <w:r w:rsidR="006E53E7">
        <w:rPr>
          <w:rFonts w:ascii="Helvetica" w:hAnsi="Helvetica"/>
          <w:lang w:val="en-US"/>
        </w:rPr>
        <w:fldChar w:fldCharType="end"/>
      </w:r>
      <w:r w:rsidR="006E53E7">
        <w:rPr>
          <w:rFonts w:ascii="Helvetica" w:hAnsi="Helvetica"/>
          <w:lang w:val="en-US"/>
        </w:rPr>
        <w:t xml:space="preserve">. Need to double check all this crap. </w:t>
      </w:r>
    </w:p>
    <w:p w14:paraId="03E9A74C" w14:textId="77777777" w:rsidR="005652C3" w:rsidRDefault="005652C3" w:rsidP="005652C3">
      <w:pPr>
        <w:rPr>
          <w:rFonts w:ascii="Helvetica" w:hAnsi="Helvetica"/>
          <w:lang w:val="en-US"/>
        </w:rPr>
      </w:pPr>
    </w:p>
    <w:p w14:paraId="6128695D" w14:textId="0D0E97FE" w:rsidR="00C22400" w:rsidRPr="00C22400" w:rsidRDefault="00CF3C62" w:rsidP="005652C3">
      <w:pPr>
        <w:rPr>
          <w:rFonts w:ascii="Helvetica" w:hAnsi="Helvetica"/>
          <w:lang w:val="en-US"/>
        </w:rPr>
      </w:pPr>
      <w:proofErr w:type="spellStart"/>
      <w:r>
        <w:rPr>
          <w:rFonts w:ascii="Helvetica" w:hAnsi="Helvetica"/>
          <w:lang w:val="en-US"/>
        </w:rPr>
        <w:t>Qitiqtaruk</w:t>
      </w:r>
      <w:proofErr w:type="spellEnd"/>
      <w:r>
        <w:rPr>
          <w:rFonts w:ascii="Helvetica" w:hAnsi="Helvetica"/>
          <w:lang w:val="en-US"/>
        </w:rPr>
        <w:t xml:space="preserve"> is a site of long-term ecological research, under sur</w:t>
      </w:r>
    </w:p>
    <w:p w14:paraId="1F025710" w14:textId="1CB68622" w:rsidR="00FA2510" w:rsidRDefault="00FA2510" w:rsidP="00A81678">
      <w:pPr>
        <w:rPr>
          <w:rFonts w:ascii="Helvetica" w:hAnsi="Helvetica"/>
          <w:lang w:val="en-US"/>
        </w:rPr>
      </w:pPr>
    </w:p>
    <w:p w14:paraId="2390399B" w14:textId="3A5A2AD4" w:rsidR="00C22400" w:rsidRPr="00C22400" w:rsidRDefault="00C22400" w:rsidP="00C22400">
      <w:pPr>
        <w:rPr>
          <w:rFonts w:ascii="Helvetica" w:hAnsi="Helvetica"/>
          <w:lang w:val="en-US"/>
        </w:rPr>
      </w:pPr>
      <w:r>
        <w:rPr>
          <w:rFonts w:ascii="Helvetica" w:hAnsi="Helvetica"/>
          <w:lang w:val="en-US"/>
        </w:rPr>
        <w:t>“</w:t>
      </w:r>
      <w:r w:rsidRPr="00C22400">
        <w:rPr>
          <w:rFonts w:ascii="Helvetica" w:hAnsi="Helvetica"/>
          <w:lang w:val="en-US"/>
        </w:rPr>
        <w:t>In this study, sample and data collection was carried out on Qikiqtaruk (69.</w:t>
      </w:r>
      <w:r w:rsidR="005652C3">
        <w:rPr>
          <w:rFonts w:ascii="Helvetica" w:hAnsi="Helvetica"/>
          <w:lang w:val="en-US"/>
        </w:rPr>
        <w:t>34</w:t>
      </w:r>
      <w:r w:rsidRPr="00C22400">
        <w:rPr>
          <w:rFonts w:ascii="Helvetica" w:hAnsi="Helvetica"/>
          <w:lang w:val="en-US"/>
        </w:rPr>
        <w:t>°N,</w:t>
      </w:r>
    </w:p>
    <w:p w14:paraId="65DAEDB7" w14:textId="39680B25" w:rsidR="00C22400" w:rsidRPr="00C22400" w:rsidRDefault="00C22400" w:rsidP="00C22400">
      <w:pPr>
        <w:rPr>
          <w:rFonts w:ascii="Helvetica" w:hAnsi="Helvetica"/>
          <w:lang w:val="en-US"/>
        </w:rPr>
      </w:pPr>
      <w:r w:rsidRPr="00C22400">
        <w:rPr>
          <w:rFonts w:ascii="Helvetica" w:hAnsi="Helvetica"/>
          <w:lang w:val="en-US"/>
        </w:rPr>
        <w:t>13</w:t>
      </w:r>
      <w:r w:rsidR="005652C3">
        <w:rPr>
          <w:rFonts w:ascii="Helvetica" w:hAnsi="Helvetica"/>
          <w:lang w:val="en-US"/>
        </w:rPr>
        <w:t>8</w:t>
      </w:r>
      <w:r w:rsidRPr="00C22400">
        <w:rPr>
          <w:rFonts w:ascii="Helvetica" w:hAnsi="Helvetica"/>
          <w:lang w:val="en-US"/>
        </w:rPr>
        <w:t>.</w:t>
      </w:r>
      <w:r w:rsidR="005652C3">
        <w:rPr>
          <w:rFonts w:ascii="Helvetica" w:hAnsi="Helvetica"/>
          <w:lang w:val="en-US"/>
        </w:rPr>
        <w:t>55</w:t>
      </w:r>
      <w:r w:rsidRPr="00C22400">
        <w:rPr>
          <w:rFonts w:ascii="Helvetica" w:hAnsi="Helvetica"/>
          <w:lang w:val="en-US"/>
        </w:rPr>
        <w:t>°W) located in the Beaufort Sea 5 km north of the Yukon coast, Canada. It comprises</w:t>
      </w:r>
      <w:r>
        <w:rPr>
          <w:rFonts w:ascii="Helvetica" w:hAnsi="Helvetica"/>
          <w:lang w:val="en-US"/>
        </w:rPr>
        <w:t xml:space="preserve"> </w:t>
      </w:r>
      <w:r w:rsidRPr="00C22400">
        <w:rPr>
          <w:rFonts w:ascii="Helvetica" w:hAnsi="Helvetica"/>
          <w:lang w:val="en-US"/>
        </w:rPr>
        <w:t>an area of 116 km</w:t>
      </w:r>
      <w:proofErr w:type="gramStart"/>
      <w:r w:rsidRPr="00C22400">
        <w:rPr>
          <w:rFonts w:ascii="Helvetica" w:hAnsi="Helvetica"/>
          <w:lang w:val="en-US"/>
        </w:rPr>
        <w:t>2</w:t>
      </w:r>
      <w:r>
        <w:rPr>
          <w:rFonts w:ascii="Helvetica" w:hAnsi="Helvetica"/>
          <w:lang w:val="en-US"/>
        </w:rPr>
        <w:t xml:space="preserve"> </w:t>
      </w:r>
      <w:r w:rsidRPr="00C22400">
        <w:rPr>
          <w:rFonts w:ascii="Helvetica" w:hAnsi="Helvetica"/>
          <w:lang w:val="en-US"/>
        </w:rPr>
        <w:t>,</w:t>
      </w:r>
      <w:proofErr w:type="gramEnd"/>
      <w:r w:rsidRPr="00C22400">
        <w:rPr>
          <w:rFonts w:ascii="Helvetica" w:hAnsi="Helvetica"/>
          <w:lang w:val="en-US"/>
        </w:rPr>
        <w:t xml:space="preserve"> with an elevation up to 182 meters (Yukon </w:t>
      </w:r>
      <w:r w:rsidRPr="00C22400">
        <w:rPr>
          <w:rFonts w:ascii="Helvetica" w:hAnsi="Helvetica"/>
          <w:lang w:val="en-US"/>
        </w:rPr>
        <w:lastRenderedPageBreak/>
        <w:t>Environment, 2006) with its</w:t>
      </w:r>
      <w:r>
        <w:rPr>
          <w:rFonts w:ascii="Helvetica" w:hAnsi="Helvetica"/>
          <w:lang w:val="en-US"/>
        </w:rPr>
        <w:t xml:space="preserve"> </w:t>
      </w:r>
      <w:r w:rsidRPr="00C22400">
        <w:rPr>
          <w:rFonts w:ascii="Helvetica" w:hAnsi="Helvetica"/>
          <w:lang w:val="en-US"/>
        </w:rPr>
        <w:t>underlying geology consisting largely of permafrost and marine sediments, formed as a</w:t>
      </w:r>
      <w:r>
        <w:rPr>
          <w:rFonts w:ascii="Helvetica" w:hAnsi="Helvetica"/>
          <w:lang w:val="en-US"/>
        </w:rPr>
        <w:t xml:space="preserve"> </w:t>
      </w:r>
      <w:r w:rsidRPr="00C22400">
        <w:rPr>
          <w:rFonts w:ascii="Helvetica" w:hAnsi="Helvetica"/>
          <w:lang w:val="en-US"/>
        </w:rPr>
        <w:t xml:space="preserve">possible result of glacial thrusting during the </w:t>
      </w:r>
      <w:proofErr w:type="spellStart"/>
      <w:r w:rsidRPr="00C22400">
        <w:rPr>
          <w:rFonts w:ascii="Helvetica" w:hAnsi="Helvetica"/>
          <w:lang w:val="en-US"/>
        </w:rPr>
        <w:t>Wisconsinan</w:t>
      </w:r>
      <w:proofErr w:type="spellEnd"/>
      <w:r w:rsidRPr="00C22400">
        <w:rPr>
          <w:rFonts w:ascii="Helvetica" w:hAnsi="Helvetica"/>
          <w:lang w:val="en-US"/>
        </w:rPr>
        <w:t xml:space="preserve"> Glaciation (</w:t>
      </w:r>
      <w:proofErr w:type="spellStart"/>
      <w:r w:rsidRPr="00C22400">
        <w:rPr>
          <w:rFonts w:ascii="Helvetica" w:hAnsi="Helvetica"/>
          <w:lang w:val="en-US"/>
        </w:rPr>
        <w:t>Ramption</w:t>
      </w:r>
      <w:proofErr w:type="spellEnd"/>
      <w:r w:rsidRPr="00C22400">
        <w:rPr>
          <w:rFonts w:ascii="Helvetica" w:hAnsi="Helvetica"/>
          <w:lang w:val="en-US"/>
        </w:rPr>
        <w:t>, 1982; Smith</w:t>
      </w:r>
      <w:r>
        <w:rPr>
          <w:rFonts w:ascii="Helvetica" w:hAnsi="Helvetica"/>
          <w:lang w:val="en-US"/>
        </w:rPr>
        <w:t xml:space="preserve"> </w:t>
      </w:r>
      <w:r w:rsidRPr="00C22400">
        <w:rPr>
          <w:rFonts w:ascii="Helvetica" w:hAnsi="Helvetica"/>
          <w:lang w:val="en-US"/>
        </w:rPr>
        <w:t>and Burgess, 2000). Qikiqtaruk exhibits a typical Arctic climate of long, cold winters and short</w:t>
      </w:r>
      <w:r>
        <w:rPr>
          <w:rFonts w:ascii="Helvetica" w:hAnsi="Helvetica"/>
          <w:lang w:val="en-US"/>
        </w:rPr>
        <w:t xml:space="preserve"> </w:t>
      </w:r>
      <w:r w:rsidRPr="00C22400">
        <w:rPr>
          <w:rFonts w:ascii="Helvetica" w:hAnsi="Helvetica"/>
          <w:lang w:val="en-US"/>
        </w:rPr>
        <w:t xml:space="preserve">summers (Yukon Environment, 2006). This is </w:t>
      </w:r>
      <w:proofErr w:type="spellStart"/>
      <w:r w:rsidRPr="00C22400">
        <w:rPr>
          <w:rFonts w:ascii="Helvetica" w:hAnsi="Helvetica"/>
          <w:lang w:val="en-US"/>
        </w:rPr>
        <w:t>characterised</w:t>
      </w:r>
      <w:proofErr w:type="spellEnd"/>
      <w:r w:rsidRPr="00C22400">
        <w:rPr>
          <w:rFonts w:ascii="Helvetica" w:hAnsi="Helvetica"/>
          <w:lang w:val="en-US"/>
        </w:rPr>
        <w:t xml:space="preserve"> by seasonal extremes in solar</w:t>
      </w:r>
      <w:r>
        <w:rPr>
          <w:rFonts w:ascii="Helvetica" w:hAnsi="Helvetica"/>
          <w:lang w:val="en-US"/>
        </w:rPr>
        <w:t xml:space="preserve"> </w:t>
      </w:r>
      <w:r w:rsidRPr="00C22400">
        <w:rPr>
          <w:rFonts w:ascii="Helvetica" w:hAnsi="Helvetica"/>
          <w:lang w:val="en-US"/>
        </w:rPr>
        <w:t>radiation with the warmest month of the year (July) having a mean temperature of 7.4 °C and</w:t>
      </w:r>
    </w:p>
    <w:p w14:paraId="252B69A8" w14:textId="502B2186" w:rsidR="00C22400" w:rsidRPr="00C22400" w:rsidRDefault="00C22400" w:rsidP="00C22400">
      <w:pPr>
        <w:rPr>
          <w:rFonts w:ascii="Helvetica" w:hAnsi="Helvetica"/>
          <w:lang w:val="en-US"/>
        </w:rPr>
      </w:pPr>
      <w:r w:rsidRPr="00C22400">
        <w:rPr>
          <w:rFonts w:ascii="Helvetica" w:hAnsi="Helvetica"/>
          <w:lang w:val="en-US"/>
        </w:rPr>
        <w:t>the coolest month (February) with a mean temperature of -35 °C (Yukon Environment, 2006).</w:t>
      </w:r>
      <w:r>
        <w:rPr>
          <w:rFonts w:ascii="Helvetica" w:hAnsi="Helvetica"/>
          <w:lang w:val="en-US"/>
        </w:rPr>
        <w:t xml:space="preserve"> </w:t>
      </w:r>
      <w:r w:rsidRPr="00C22400">
        <w:rPr>
          <w:rFonts w:ascii="Helvetica" w:hAnsi="Helvetica"/>
          <w:lang w:val="en-US"/>
        </w:rPr>
        <w:t xml:space="preserve">Due to </w:t>
      </w:r>
      <w:proofErr w:type="spellStart"/>
      <w:r w:rsidRPr="00C22400">
        <w:rPr>
          <w:rFonts w:ascii="Helvetica" w:hAnsi="Helvetica"/>
          <w:lang w:val="en-US"/>
        </w:rPr>
        <w:t>Qikiqtaruk’s</w:t>
      </w:r>
      <w:proofErr w:type="spellEnd"/>
      <w:r w:rsidRPr="00C22400">
        <w:rPr>
          <w:rFonts w:ascii="Helvetica" w:hAnsi="Helvetica"/>
          <w:lang w:val="en-US"/>
        </w:rPr>
        <w:t xml:space="preserve"> lack of bedrock and its richness in permafrost, it undergoes significant</w:t>
      </w:r>
      <w:r>
        <w:rPr>
          <w:rFonts w:ascii="Helvetica" w:hAnsi="Helvetica"/>
          <w:lang w:val="en-US"/>
        </w:rPr>
        <w:t xml:space="preserve"> </w:t>
      </w:r>
      <w:r w:rsidRPr="00C22400">
        <w:rPr>
          <w:rFonts w:ascii="Helvetica" w:hAnsi="Helvetica"/>
          <w:lang w:val="en-US"/>
        </w:rPr>
        <w:t>physical and chemical weathering and erosion (Yukon Environment, 2006). This has led to</w:t>
      </w:r>
      <w:r>
        <w:rPr>
          <w:rFonts w:ascii="Helvetica" w:hAnsi="Helvetica"/>
          <w:lang w:val="en-US"/>
        </w:rPr>
        <w:t xml:space="preserve"> </w:t>
      </w:r>
      <w:r w:rsidRPr="00C22400">
        <w:rPr>
          <w:rFonts w:ascii="Helvetica" w:hAnsi="Helvetica"/>
          <w:lang w:val="en-US"/>
        </w:rPr>
        <w:t>the formation of notable geomorphic features such as retrogressive thaw slumps, ice wedges</w:t>
      </w:r>
      <w:r>
        <w:rPr>
          <w:rFonts w:ascii="Helvetica" w:hAnsi="Helvetica"/>
          <w:lang w:val="en-US"/>
        </w:rPr>
        <w:t xml:space="preserve"> </w:t>
      </w:r>
      <w:r w:rsidRPr="00C22400">
        <w:rPr>
          <w:rFonts w:ascii="Helvetica" w:hAnsi="Helvetica"/>
          <w:lang w:val="en-US"/>
        </w:rPr>
        <w:t>and other coastal landforms including spits, lagoons and beaches (Yukon Environment, 2006;</w:t>
      </w:r>
    </w:p>
    <w:p w14:paraId="21447496" w14:textId="6BA9F1EC" w:rsidR="00C22400" w:rsidRDefault="00C22400" w:rsidP="00C22400">
      <w:pPr>
        <w:rPr>
          <w:rFonts w:ascii="Helvetica" w:hAnsi="Helvetica"/>
          <w:lang w:val="en-US"/>
        </w:rPr>
      </w:pPr>
      <w:proofErr w:type="spellStart"/>
      <w:r w:rsidRPr="00C22400">
        <w:rPr>
          <w:rFonts w:ascii="Helvetica" w:hAnsi="Helvetica"/>
          <w:lang w:val="en-US"/>
        </w:rPr>
        <w:t>Lantuit</w:t>
      </w:r>
      <w:proofErr w:type="spellEnd"/>
      <w:r w:rsidRPr="00C22400">
        <w:rPr>
          <w:rFonts w:ascii="Helvetica" w:hAnsi="Helvetica"/>
          <w:lang w:val="en-US"/>
        </w:rPr>
        <w:t xml:space="preserve"> and Pollard, 2008).</w:t>
      </w:r>
      <w:r>
        <w:rPr>
          <w:rFonts w:ascii="Helvetica" w:hAnsi="Helvetica"/>
          <w:lang w:val="en-US"/>
        </w:rPr>
        <w:t xml:space="preserve">” Sam </w:t>
      </w:r>
      <w:proofErr w:type="spellStart"/>
      <w:r>
        <w:rPr>
          <w:rFonts w:ascii="Helvetica" w:hAnsi="Helvetica"/>
          <w:lang w:val="en-US"/>
        </w:rPr>
        <w:t>kellerhals</w:t>
      </w:r>
      <w:proofErr w:type="spellEnd"/>
    </w:p>
    <w:p w14:paraId="71B2DA9A" w14:textId="75792720" w:rsidR="00C22400" w:rsidRDefault="00C22400" w:rsidP="00C22400">
      <w:pPr>
        <w:rPr>
          <w:rFonts w:ascii="Helvetica" w:hAnsi="Helvetica"/>
          <w:lang w:val="en-US"/>
        </w:rPr>
      </w:pPr>
    </w:p>
    <w:p w14:paraId="43DEE718" w14:textId="59544FEB" w:rsidR="00C22400" w:rsidRDefault="00C22400" w:rsidP="00C22400">
      <w:pPr>
        <w:rPr>
          <w:rFonts w:ascii="Helvetica" w:hAnsi="Helvetica"/>
          <w:lang w:val="en-US"/>
        </w:rPr>
      </w:pPr>
    </w:p>
    <w:p w14:paraId="128AE029" w14:textId="4BE3DB45" w:rsidR="00C22400" w:rsidRDefault="00C22400" w:rsidP="00C22400">
      <w:pPr>
        <w:rPr>
          <w:rFonts w:ascii="Helvetica" w:hAnsi="Helvetica"/>
          <w:lang w:val="en-US"/>
        </w:rPr>
      </w:pPr>
      <w:proofErr w:type="spellStart"/>
      <w:r>
        <w:rPr>
          <w:rFonts w:ascii="Helvetica" w:hAnsi="Helvetica"/>
          <w:lang w:val="en-US"/>
        </w:rPr>
        <w:t>Qikiqtaruk’s</w:t>
      </w:r>
      <w:proofErr w:type="spellEnd"/>
      <w:r>
        <w:rPr>
          <w:rFonts w:ascii="Helvetica" w:hAnsi="Helvetica"/>
          <w:lang w:val="en-US"/>
        </w:rPr>
        <w:t xml:space="preserve"> flora is composed of predominantly lowland Arctic tundra plant communities, with </w:t>
      </w:r>
      <w:r w:rsidR="00CF3C62">
        <w:rPr>
          <w:rFonts w:ascii="Helvetica" w:hAnsi="Helvetica"/>
          <w:lang w:val="en-US"/>
        </w:rPr>
        <w:t xml:space="preserve">seven distinct </w:t>
      </w:r>
      <w:proofErr w:type="spellStart"/>
      <w:r w:rsidR="00CF3C62">
        <w:rPr>
          <w:rFonts w:ascii="Helvetica" w:hAnsi="Helvetica"/>
          <w:lang w:val="en-US"/>
        </w:rPr>
        <w:t>vegetaion</w:t>
      </w:r>
      <w:proofErr w:type="spellEnd"/>
      <w:r w:rsidR="00CF3C62">
        <w:rPr>
          <w:rFonts w:ascii="Helvetica" w:hAnsi="Helvetica"/>
          <w:lang w:val="en-US"/>
        </w:rPr>
        <w:t xml:space="preserve"> types </w:t>
      </w:r>
    </w:p>
    <w:p w14:paraId="72BE3A8F" w14:textId="17F8B174" w:rsidR="00C22400" w:rsidRDefault="00C22400" w:rsidP="00A81678">
      <w:pPr>
        <w:rPr>
          <w:rFonts w:ascii="Helvetica" w:hAnsi="Helvetica"/>
          <w:lang w:val="en-US"/>
        </w:rPr>
      </w:pPr>
    </w:p>
    <w:p w14:paraId="3ABC7FB0" w14:textId="1E08AB54" w:rsidR="00CF3C62" w:rsidRPr="00F10A25" w:rsidRDefault="00CF3C62" w:rsidP="00CF3C62">
      <w:pPr>
        <w:rPr>
          <w:rFonts w:ascii="Helvetica" w:hAnsi="Helvetica"/>
          <w:lang w:val="en-US"/>
        </w:rPr>
      </w:pPr>
      <w:r>
        <w:rPr>
          <w:rFonts w:ascii="Helvetica" w:hAnsi="Helvetica"/>
          <w:lang w:val="en-US"/>
        </w:rPr>
        <w:t>“</w:t>
      </w:r>
      <w:r w:rsidRPr="00CF3C62">
        <w:rPr>
          <w:rFonts w:ascii="Helvetica" w:hAnsi="Helvetica"/>
          <w:lang w:val="en-US"/>
        </w:rPr>
        <w:t xml:space="preserve">The island’s flora is </w:t>
      </w:r>
      <w:proofErr w:type="spellStart"/>
      <w:r w:rsidRPr="00CF3C62">
        <w:rPr>
          <w:rFonts w:ascii="Helvetica" w:hAnsi="Helvetica"/>
          <w:lang w:val="en-US"/>
        </w:rPr>
        <w:t>characterised</w:t>
      </w:r>
      <w:proofErr w:type="spellEnd"/>
      <w:r w:rsidRPr="00CF3C62">
        <w:rPr>
          <w:rFonts w:ascii="Helvetica" w:hAnsi="Helvetica"/>
          <w:lang w:val="en-US"/>
        </w:rPr>
        <w:t xml:space="preserve"> by lowland Arctic tundra plant communities with a diversity</w:t>
      </w:r>
      <w:r>
        <w:rPr>
          <w:rFonts w:ascii="Helvetica" w:hAnsi="Helvetica"/>
          <w:lang w:val="en-US"/>
        </w:rPr>
        <w:t xml:space="preserve"> </w:t>
      </w:r>
      <w:r w:rsidRPr="00CF3C62">
        <w:rPr>
          <w:rFonts w:ascii="Helvetica" w:hAnsi="Helvetica"/>
          <w:lang w:val="en-US"/>
        </w:rPr>
        <w:t>of 200 species of plants, composed of a range of seven vegetation communities (</w:t>
      </w:r>
      <w:proofErr w:type="spellStart"/>
      <w:r w:rsidRPr="00CF3C62">
        <w:rPr>
          <w:rFonts w:ascii="Helvetica" w:hAnsi="Helvetica"/>
          <w:lang w:val="en-US"/>
        </w:rPr>
        <w:t>Obu</w:t>
      </w:r>
      <w:proofErr w:type="spellEnd"/>
      <w:r w:rsidRPr="00CF3C62">
        <w:rPr>
          <w:rFonts w:ascii="Helvetica" w:hAnsi="Helvetica"/>
          <w:lang w:val="en-US"/>
        </w:rPr>
        <w:t xml:space="preserve"> et al.,</w:t>
      </w:r>
      <w:r>
        <w:rPr>
          <w:rFonts w:ascii="Helvetica" w:hAnsi="Helvetica"/>
          <w:lang w:val="en-US"/>
        </w:rPr>
        <w:t xml:space="preserve"> </w:t>
      </w:r>
      <w:r w:rsidRPr="00CF3C62">
        <w:rPr>
          <w:rFonts w:ascii="Helvetica" w:hAnsi="Helvetica"/>
          <w:lang w:val="en-US"/>
        </w:rPr>
        <w:t>2016; Yukon Environment, 2006). The two main vegetation types are the Herschel (HE) and</w:t>
      </w:r>
      <w:r>
        <w:rPr>
          <w:rFonts w:ascii="Helvetica" w:hAnsi="Helvetica"/>
          <w:lang w:val="en-US"/>
        </w:rPr>
        <w:t xml:space="preserve"> </w:t>
      </w:r>
      <w:proofErr w:type="spellStart"/>
      <w:r w:rsidRPr="00CF3C62">
        <w:rPr>
          <w:rFonts w:ascii="Helvetica" w:hAnsi="Helvetica"/>
          <w:lang w:val="en-US"/>
        </w:rPr>
        <w:t>Komakuk</w:t>
      </w:r>
      <w:proofErr w:type="spellEnd"/>
      <w:r w:rsidRPr="00CF3C62">
        <w:rPr>
          <w:rFonts w:ascii="Helvetica" w:hAnsi="Helvetica"/>
          <w:lang w:val="en-US"/>
        </w:rPr>
        <w:t xml:space="preserve"> (KO) vegetation types. HE covers 24% of the island’s total area, and is dominated</w:t>
      </w:r>
      <w:r>
        <w:rPr>
          <w:rFonts w:ascii="Helvetica" w:hAnsi="Helvetica"/>
          <w:lang w:val="en-US"/>
        </w:rPr>
        <w:t xml:space="preserve"> </w:t>
      </w:r>
      <w:r w:rsidRPr="00CF3C62">
        <w:rPr>
          <w:rFonts w:ascii="Helvetica" w:hAnsi="Helvetica"/>
          <w:lang w:val="en-US"/>
        </w:rPr>
        <w:t xml:space="preserve">by Arctic tussocks </w:t>
      </w:r>
      <w:proofErr w:type="spellStart"/>
      <w:r w:rsidRPr="00CF3C62">
        <w:rPr>
          <w:rFonts w:ascii="Helvetica" w:hAnsi="Helvetica"/>
          <w:lang w:val="en-US"/>
        </w:rPr>
        <w:t>Eriophorum</w:t>
      </w:r>
      <w:proofErr w:type="spellEnd"/>
      <w:r w:rsidRPr="00CF3C62">
        <w:rPr>
          <w:rFonts w:ascii="Helvetica" w:hAnsi="Helvetica"/>
          <w:lang w:val="en-US"/>
        </w:rPr>
        <w:t xml:space="preserve"> </w:t>
      </w:r>
      <w:proofErr w:type="spellStart"/>
      <w:r w:rsidRPr="00CF3C62">
        <w:rPr>
          <w:rFonts w:ascii="Helvetica" w:hAnsi="Helvetica"/>
          <w:lang w:val="en-US"/>
        </w:rPr>
        <w:t>Vaginatum</w:t>
      </w:r>
      <w:proofErr w:type="spellEnd"/>
      <w:r w:rsidRPr="00CF3C62">
        <w:rPr>
          <w:rFonts w:ascii="Helvetica" w:hAnsi="Helvetica"/>
          <w:lang w:val="en-US"/>
        </w:rPr>
        <w:t xml:space="preserve">, </w:t>
      </w:r>
      <w:proofErr w:type="spellStart"/>
      <w:r w:rsidRPr="00CF3C62">
        <w:rPr>
          <w:rFonts w:ascii="Helvetica" w:hAnsi="Helvetica"/>
          <w:lang w:val="en-US"/>
        </w:rPr>
        <w:t>Eriophorum</w:t>
      </w:r>
      <w:proofErr w:type="spellEnd"/>
      <w:r w:rsidRPr="00CF3C62">
        <w:rPr>
          <w:rFonts w:ascii="Helvetica" w:hAnsi="Helvetica"/>
          <w:lang w:val="en-US"/>
        </w:rPr>
        <w:t xml:space="preserve"> </w:t>
      </w:r>
      <w:proofErr w:type="spellStart"/>
      <w:r w:rsidRPr="00CF3C62">
        <w:rPr>
          <w:rFonts w:ascii="Helvetica" w:hAnsi="Helvetica"/>
          <w:lang w:val="en-US"/>
        </w:rPr>
        <w:t>Angustifolium</w:t>
      </w:r>
      <w:proofErr w:type="spellEnd"/>
      <w:r w:rsidRPr="00CF3C62">
        <w:rPr>
          <w:rFonts w:ascii="Helvetica" w:hAnsi="Helvetica"/>
          <w:lang w:val="en-US"/>
        </w:rPr>
        <w:t xml:space="preserve"> alongside an increasing</w:t>
      </w:r>
      <w:r>
        <w:rPr>
          <w:rFonts w:ascii="Helvetica" w:hAnsi="Helvetica"/>
          <w:lang w:val="en-US"/>
        </w:rPr>
        <w:t xml:space="preserve"> </w:t>
      </w:r>
      <w:r w:rsidRPr="00CF3C62">
        <w:rPr>
          <w:rFonts w:ascii="Helvetica" w:hAnsi="Helvetica"/>
          <w:lang w:val="en-US"/>
        </w:rPr>
        <w:t xml:space="preserve">amount of canopy-forming willow species including Salix </w:t>
      </w:r>
      <w:proofErr w:type="spellStart"/>
      <w:r w:rsidRPr="00CF3C62">
        <w:rPr>
          <w:rFonts w:ascii="Helvetica" w:hAnsi="Helvetica"/>
          <w:lang w:val="en-US"/>
        </w:rPr>
        <w:t>arctica</w:t>
      </w:r>
      <w:proofErr w:type="spellEnd"/>
      <w:r w:rsidRPr="00CF3C62">
        <w:rPr>
          <w:rFonts w:ascii="Helvetica" w:hAnsi="Helvetica"/>
          <w:lang w:val="en-US"/>
        </w:rPr>
        <w:t xml:space="preserve"> and Salix pulchra (Myers-</w:t>
      </w:r>
      <w:r>
        <w:rPr>
          <w:rFonts w:ascii="Helvetica" w:hAnsi="Helvetica"/>
          <w:lang w:val="en-US"/>
        </w:rPr>
        <w:t xml:space="preserve"> </w:t>
      </w:r>
      <w:r w:rsidRPr="00CF3C62">
        <w:rPr>
          <w:rFonts w:ascii="Helvetica" w:hAnsi="Helvetica"/>
          <w:lang w:val="en-US"/>
        </w:rPr>
        <w:t xml:space="preserve">Smith et al., 2011). KO comprises approximately 32% of the island’s land </w:t>
      </w:r>
      <w:proofErr w:type="gramStart"/>
      <w:r w:rsidRPr="00CF3C62">
        <w:rPr>
          <w:rFonts w:ascii="Helvetica" w:hAnsi="Helvetica"/>
          <w:lang w:val="en-US"/>
        </w:rPr>
        <w:t>area, and</w:t>
      </w:r>
      <w:proofErr w:type="gramEnd"/>
      <w:r w:rsidRPr="00CF3C62">
        <w:rPr>
          <w:rFonts w:ascii="Helvetica" w:hAnsi="Helvetica"/>
          <w:lang w:val="en-US"/>
        </w:rPr>
        <w:t xml:space="preserve"> exhibits</w:t>
      </w:r>
      <w:r>
        <w:rPr>
          <w:rFonts w:ascii="Helvetica" w:hAnsi="Helvetica"/>
          <w:lang w:val="en-US"/>
        </w:rPr>
        <w:t xml:space="preserve"> </w:t>
      </w:r>
      <w:r w:rsidRPr="00CF3C62">
        <w:rPr>
          <w:rFonts w:ascii="Helvetica" w:hAnsi="Helvetica"/>
          <w:lang w:val="en-US"/>
        </w:rPr>
        <w:t xml:space="preserve">a high abundance of grasses such as </w:t>
      </w:r>
      <w:proofErr w:type="spellStart"/>
      <w:r w:rsidRPr="00CF3C62">
        <w:rPr>
          <w:rFonts w:ascii="Helvetica" w:hAnsi="Helvetica"/>
          <w:lang w:val="en-US"/>
        </w:rPr>
        <w:t>Arctagrostis</w:t>
      </w:r>
      <w:proofErr w:type="spellEnd"/>
      <w:r w:rsidRPr="00CF3C62">
        <w:rPr>
          <w:rFonts w:ascii="Helvetica" w:hAnsi="Helvetica"/>
          <w:lang w:val="en-US"/>
        </w:rPr>
        <w:t xml:space="preserve"> </w:t>
      </w:r>
      <w:proofErr w:type="spellStart"/>
      <w:r w:rsidRPr="00CF3C62">
        <w:rPr>
          <w:rFonts w:ascii="Helvetica" w:hAnsi="Helvetica"/>
          <w:lang w:val="en-US"/>
        </w:rPr>
        <w:t>latifolia</w:t>
      </w:r>
      <w:proofErr w:type="spellEnd"/>
      <w:r w:rsidRPr="00CF3C62">
        <w:rPr>
          <w:rFonts w:ascii="Helvetica" w:hAnsi="Helvetica"/>
          <w:lang w:val="en-US"/>
        </w:rPr>
        <w:t>, mosses, and increasing amount of</w:t>
      </w:r>
      <w:r>
        <w:rPr>
          <w:rFonts w:ascii="Helvetica" w:hAnsi="Helvetica"/>
          <w:lang w:val="en-US"/>
        </w:rPr>
        <w:t xml:space="preserve"> </w:t>
      </w:r>
      <w:r w:rsidRPr="00CF3C62">
        <w:rPr>
          <w:rFonts w:ascii="Helvetica" w:hAnsi="Helvetica"/>
          <w:lang w:val="en-US"/>
        </w:rPr>
        <w:t xml:space="preserve">dwarf shrub species such as Dryas </w:t>
      </w:r>
      <w:proofErr w:type="spellStart"/>
      <w:r w:rsidRPr="00CF3C62">
        <w:rPr>
          <w:rFonts w:ascii="Helvetica" w:hAnsi="Helvetica"/>
          <w:lang w:val="en-US"/>
        </w:rPr>
        <w:t>integrifolia</w:t>
      </w:r>
      <w:proofErr w:type="spellEnd"/>
      <w:r w:rsidRPr="00CF3C62">
        <w:rPr>
          <w:rFonts w:ascii="Helvetica" w:hAnsi="Helvetica"/>
          <w:lang w:val="en-US"/>
        </w:rPr>
        <w:t>, and Salix reticulata (Myers-Smith et al., 2011).</w:t>
      </w:r>
      <w:r>
        <w:rPr>
          <w:rFonts w:ascii="Helvetica" w:hAnsi="Helvetica"/>
          <w:lang w:val="en-US"/>
        </w:rPr>
        <w:t xml:space="preserve">” Sam </w:t>
      </w:r>
      <w:proofErr w:type="spellStart"/>
      <w:r>
        <w:rPr>
          <w:rFonts w:ascii="Helvetica" w:hAnsi="Helvetica"/>
          <w:lang w:val="en-US"/>
        </w:rPr>
        <w:t>kellerhals</w:t>
      </w:r>
      <w:proofErr w:type="spellEnd"/>
      <w:r>
        <w:rPr>
          <w:rFonts w:ascii="Helvetica" w:hAnsi="Helvetica"/>
          <w:lang w:val="en-US"/>
        </w:rPr>
        <w:t xml:space="preserve"> </w:t>
      </w:r>
    </w:p>
    <w:p w14:paraId="27E727EE" w14:textId="09BA031D" w:rsidR="00FA2510" w:rsidRPr="00F10A25" w:rsidRDefault="00FA2510" w:rsidP="00FA2510">
      <w:pPr>
        <w:pStyle w:val="NormalWeb"/>
        <w:spacing w:line="276" w:lineRule="auto"/>
        <w:jc w:val="both"/>
        <w:rPr>
          <w:rFonts w:ascii="Helvetica" w:eastAsiaTheme="minorHAnsi" w:hAnsi="Helvetica" w:cstheme="minorHAnsi"/>
          <w:lang w:val="en-GB"/>
        </w:rPr>
      </w:pPr>
      <w:r w:rsidRPr="00F10A25">
        <w:rPr>
          <w:rFonts w:ascii="Helvetica" w:hAnsi="Helvetica"/>
          <w:lang w:val="en-US"/>
        </w:rPr>
        <w:t xml:space="preserve">The analysis conducted will rely on plot level, as well as remotely sensed data collected </w:t>
      </w:r>
      <w:ins w:id="0" w:author="Fred Schneidereit" w:date="2020-03-13T16:19:00Z">
        <w:r w:rsidRPr="00F10A25">
          <w:rPr>
            <w:rFonts w:ascii="Helvetica" w:hAnsi="Helvetica"/>
            <w:lang w:val="en-US"/>
          </w:rPr>
          <w:t>by T</w:t>
        </w:r>
      </w:ins>
      <w:del w:id="1" w:author="Fred Schneidereit" w:date="2020-03-13T16:19:00Z">
        <w:r w:rsidRPr="00F10A25" w:rsidDel="00440105">
          <w:rPr>
            <w:rFonts w:ascii="Helvetica" w:hAnsi="Helvetica"/>
            <w:lang w:val="en-US"/>
          </w:rPr>
          <w:delText>t</w:delText>
        </w:r>
      </w:del>
      <w:r w:rsidRPr="00F10A25">
        <w:rPr>
          <w:rFonts w:ascii="Helvetica" w:hAnsi="Helvetica"/>
          <w:lang w:val="en-US"/>
        </w:rPr>
        <w:t xml:space="preserve">eam </w:t>
      </w:r>
      <w:ins w:id="2" w:author="Fred Schneidereit" w:date="2020-03-13T16:19:00Z">
        <w:r w:rsidRPr="00F10A25">
          <w:rPr>
            <w:rFonts w:ascii="Helvetica" w:hAnsi="Helvetica"/>
            <w:lang w:val="en-US"/>
          </w:rPr>
          <w:t>S</w:t>
        </w:r>
      </w:ins>
      <w:del w:id="3" w:author="Fred Schneidereit" w:date="2020-03-13T16:19:00Z">
        <w:r w:rsidRPr="00F10A25" w:rsidDel="00440105">
          <w:rPr>
            <w:rFonts w:ascii="Helvetica" w:hAnsi="Helvetica"/>
            <w:lang w:val="en-US"/>
          </w:rPr>
          <w:delText>s</w:delText>
        </w:r>
      </w:del>
      <w:r w:rsidRPr="00F10A25">
        <w:rPr>
          <w:rFonts w:ascii="Helvetica" w:hAnsi="Helvetica"/>
          <w:lang w:val="en-US"/>
        </w:rPr>
        <w:t>hrub in previous years of field work (2018-19) on Qikiqtaruk-Herschel Island. 6 (1x1 m) long-term monitory plots have been established - each of the two vegetation communities (</w:t>
      </w:r>
      <w:proofErr w:type="spellStart"/>
      <w:r w:rsidRPr="00F10A25">
        <w:rPr>
          <w:rFonts w:ascii="Helvetica" w:hAnsi="Helvetica"/>
          <w:lang w:val="en-US"/>
        </w:rPr>
        <w:t>Komakuk</w:t>
      </w:r>
      <w:proofErr w:type="spellEnd"/>
      <w:r w:rsidRPr="00F10A25">
        <w:rPr>
          <w:rFonts w:ascii="Helvetica" w:hAnsi="Helvetica"/>
          <w:lang w:val="en-US"/>
        </w:rPr>
        <w:t xml:space="preserve"> and Herschel type). No blinding or randomization took place during the data collation process, as my analysis exclusively relied </w:t>
      </w:r>
      <w:del w:id="4" w:author="Fred Schneidereit" w:date="2020-03-13T16:19:00Z">
        <w:r w:rsidRPr="00F10A25" w:rsidDel="00440105">
          <w:rPr>
            <w:rFonts w:ascii="Helvetica" w:hAnsi="Helvetica"/>
            <w:lang w:val="en-US"/>
          </w:rPr>
          <w:delText xml:space="preserve">of </w:delText>
        </w:r>
      </w:del>
      <w:ins w:id="5" w:author="Fred Schneidereit" w:date="2020-03-13T16:19:00Z">
        <w:r w:rsidRPr="00F10A25">
          <w:rPr>
            <w:rFonts w:ascii="Helvetica" w:hAnsi="Helvetica"/>
            <w:lang w:val="en-US"/>
          </w:rPr>
          <w:t xml:space="preserve">on </w:t>
        </w:r>
      </w:ins>
      <w:r w:rsidRPr="00F10A25">
        <w:rPr>
          <w:rFonts w:ascii="Helvetica" w:hAnsi="Helvetica"/>
          <w:lang w:val="en-US"/>
        </w:rPr>
        <w:t>previously collected data. From this existing data, point-framing data, and percent soil-background can be obtained. During point-framing sampling, present species are also recorded, which can be used to calculate the species biodiversity metrics of species richness and evenness. Regional plot scale hyperspectral data exists for both vegetation types. Vegetation type A is partitioned into plots and has data from both 2018 &amp; 2019, while vegetation type B only has data available for 2019, obtained from a greater region without plot subdivision. Percent soil-background data across Qikiqtaruk exists at a drone scale of observation</w:t>
      </w:r>
      <w:r w:rsidRPr="00F10A25">
        <w:rPr>
          <w:rFonts w:ascii="Helvetica" w:eastAsiaTheme="minorHAnsi" w:hAnsi="Helvetica" w:cstheme="minorHAnsi"/>
          <w:lang w:val="en-GB"/>
        </w:rPr>
        <w:t>. Plane scale hyperspectral imagery is available from a mission conducted last summer by NASA, which passed over</w:t>
      </w:r>
      <w:r w:rsidRPr="00F10A25">
        <w:rPr>
          <w:rFonts w:ascii="Helvetica" w:hAnsi="Helvetica"/>
          <w:lang w:val="en-US"/>
        </w:rPr>
        <w:t xml:space="preserve"> Qikiqtaruk</w:t>
      </w:r>
      <w:r w:rsidRPr="00F10A25">
        <w:rPr>
          <w:rFonts w:ascii="Helvetica" w:eastAsiaTheme="minorHAnsi" w:hAnsi="Helvetica" w:cstheme="minorHAnsi"/>
          <w:lang w:val="en-GB"/>
        </w:rPr>
        <w:t xml:space="preserve"> on two occasions (early and late July)</w:t>
      </w:r>
    </w:p>
    <w:p w14:paraId="317760AE" w14:textId="50BC0659" w:rsidR="00FA2510" w:rsidRPr="00F10A25" w:rsidRDefault="00FA2510" w:rsidP="00FA2510">
      <w:pPr>
        <w:pStyle w:val="NormalWeb"/>
        <w:spacing w:line="276" w:lineRule="auto"/>
        <w:jc w:val="both"/>
        <w:rPr>
          <w:rFonts w:ascii="Helvetica" w:eastAsiaTheme="minorHAnsi" w:hAnsi="Helvetica" w:cstheme="minorHAnsi"/>
          <w:lang w:val="en-GB"/>
        </w:rPr>
      </w:pPr>
      <w:r w:rsidRPr="00F10A25">
        <w:rPr>
          <w:rFonts w:ascii="Helvetica" w:eastAsiaTheme="minorHAnsi" w:hAnsi="Helvetica" w:cstheme="minorHAnsi"/>
          <w:lang w:val="en-GB"/>
        </w:rPr>
        <w:lastRenderedPageBreak/>
        <w:t>Sample size</w:t>
      </w:r>
    </w:p>
    <w:p w14:paraId="18CEECD7" w14:textId="77777777" w:rsidR="00FA2510" w:rsidRPr="00F10A25" w:rsidRDefault="00FA2510" w:rsidP="00FA2510">
      <w:pPr>
        <w:jc w:val="both"/>
        <w:rPr>
          <w:rFonts w:ascii="Helvetica" w:eastAsia="Times New Roman" w:hAnsi="Helvetica" w:cs="Times New Roman"/>
          <w:lang w:val="en-US"/>
        </w:rPr>
      </w:pPr>
      <w:r w:rsidRPr="00F10A25">
        <w:rPr>
          <w:rFonts w:ascii="Helvetica" w:eastAsia="Times New Roman" w:hAnsi="Helvetica" w:cs="Times New Roman"/>
          <w:lang w:val="en-US"/>
        </w:rPr>
        <w:t xml:space="preserve">For each of the two vegetation types, 6 long term monitoring plots exist, which will all be utilized in this analysis. Each plot was partitioned into 9 measurement points, with 2 replicate spectral measurements occurring at each point using a GER 1500 field spectrometer (350–1050 nm; 512 bands, spectral resolution 3 nm, spectral sampling 1.5 nm). Regional plot scale hyperspectral data exists for both vegetation types. Vegetation type A is partitioned into 30 plots and has data from both 2018 &amp; 2019, while vegetation type B only has data available for 2019, obtained from 30 non-georeferenced plots across </w:t>
      </w:r>
      <w:ins w:id="6" w:author="Fred Schneidereit" w:date="2020-03-13T19:58:00Z">
        <w:r w:rsidRPr="00F10A25">
          <w:rPr>
            <w:rFonts w:ascii="Helvetica" w:eastAsia="Times New Roman" w:hAnsi="Helvetica" w:cs="Times New Roman"/>
            <w:lang w:val="en-US"/>
          </w:rPr>
          <w:t xml:space="preserve">a </w:t>
        </w:r>
      </w:ins>
      <w:r w:rsidRPr="00F10A25">
        <w:rPr>
          <w:rFonts w:ascii="Helvetica" w:eastAsia="Times New Roman" w:hAnsi="Helvetica" w:cs="Times New Roman"/>
          <w:lang w:val="en-US"/>
        </w:rPr>
        <w:t>greater region. 3 measurement</w:t>
      </w:r>
      <w:ins w:id="7" w:author="Fred Schneidereit" w:date="2020-03-13T19:58:00Z">
        <w:r w:rsidRPr="00F10A25">
          <w:rPr>
            <w:rFonts w:ascii="Helvetica" w:eastAsia="Times New Roman" w:hAnsi="Helvetica" w:cs="Times New Roman"/>
            <w:lang w:val="en-US"/>
          </w:rPr>
          <w:t>s</w:t>
        </w:r>
      </w:ins>
      <w:r w:rsidRPr="00F10A25">
        <w:rPr>
          <w:rFonts w:ascii="Helvetica" w:eastAsia="Times New Roman" w:hAnsi="Helvetica" w:cs="Times New Roman"/>
          <w:lang w:val="en-US"/>
        </w:rPr>
        <w:t xml:space="preserve"> were taken at different areas within the plot.  Remotely sensed hyperspectral data span across Qikiqtaruk-Herschel Island at two different dates (2.7.2019 &amp; 27.7.2019) a spatial resolution of 5m per pixel.  </w:t>
      </w:r>
    </w:p>
    <w:p w14:paraId="1751F811" w14:textId="77777777" w:rsidR="00A5548B" w:rsidRPr="00F10A25" w:rsidRDefault="00A5548B" w:rsidP="00FA2510">
      <w:pPr>
        <w:pStyle w:val="NormalWeb"/>
        <w:spacing w:line="276" w:lineRule="auto"/>
        <w:jc w:val="both"/>
        <w:rPr>
          <w:rFonts w:ascii="Helvetica" w:hAnsi="Helvetica"/>
          <w:lang w:val="en-US"/>
        </w:rPr>
      </w:pPr>
    </w:p>
    <w:p w14:paraId="2DFB9746" w14:textId="17343156" w:rsidR="00FA2510" w:rsidRDefault="00FA2510" w:rsidP="00A81678">
      <w:pPr>
        <w:rPr>
          <w:rFonts w:ascii="Helvetica" w:hAnsi="Helvetica"/>
          <w:b/>
          <w:bCs/>
          <w:u w:val="single"/>
          <w:lang w:val="en-US"/>
        </w:rPr>
      </w:pPr>
      <w:r w:rsidRPr="00F10A25">
        <w:rPr>
          <w:rFonts w:ascii="Helvetica" w:hAnsi="Helvetica"/>
          <w:b/>
          <w:bCs/>
          <w:u w:val="single"/>
          <w:lang w:val="en-US"/>
        </w:rPr>
        <w:t>Spectral band selection</w:t>
      </w:r>
    </w:p>
    <w:p w14:paraId="48557E18" w14:textId="566FEF9E" w:rsidR="00274E21" w:rsidRDefault="00274E21" w:rsidP="00A81678">
      <w:pPr>
        <w:rPr>
          <w:rFonts w:ascii="Helvetica" w:hAnsi="Helvetica"/>
          <w:b/>
          <w:bCs/>
          <w:u w:val="single"/>
          <w:lang w:val="en-US"/>
        </w:rPr>
      </w:pPr>
    </w:p>
    <w:p w14:paraId="2FF6632A" w14:textId="1A470E17" w:rsidR="00740991" w:rsidRDefault="00740991" w:rsidP="00A81678">
      <w:pPr>
        <w:rPr>
          <w:rFonts w:ascii="Helvetica" w:hAnsi="Helvetica"/>
          <w:b/>
          <w:bCs/>
          <w:u w:val="single"/>
          <w:lang w:val="en-US"/>
        </w:rPr>
      </w:pPr>
    </w:p>
    <w:p w14:paraId="1C7D4D18" w14:textId="0E0361F8" w:rsidR="00F10A25" w:rsidRDefault="00F10A25" w:rsidP="00A81678">
      <w:pPr>
        <w:rPr>
          <w:rFonts w:ascii="Helvetica" w:hAnsi="Helvetica"/>
          <w:b/>
          <w:bCs/>
          <w:u w:val="single"/>
          <w:lang w:val="en-US"/>
        </w:rPr>
      </w:pPr>
    </w:p>
    <w:p w14:paraId="2EDD082C" w14:textId="4617C003" w:rsidR="00274E21" w:rsidRDefault="001F5C2D" w:rsidP="008E1607">
      <w:pPr>
        <w:spacing w:line="360" w:lineRule="auto"/>
        <w:rPr>
          <w:rFonts w:ascii="Helvetica" w:hAnsi="Helvetica" w:cstheme="minorHAnsi"/>
          <w:lang w:val="en-GB"/>
        </w:rPr>
      </w:pPr>
      <w:r>
        <w:rPr>
          <w:rFonts w:ascii="Helvetica" w:hAnsi="Helvetica" w:cstheme="minorHAnsi"/>
          <w:lang w:val="en-GB"/>
        </w:rPr>
        <w:t>High dimensionality of data (Hughes phenomenon),</w:t>
      </w:r>
      <w:r w:rsidR="00F10A25" w:rsidRPr="00FF19D7">
        <w:rPr>
          <w:rFonts w:ascii="Helvetica" w:hAnsi="Helvetica" w:cstheme="minorHAnsi"/>
          <w:lang w:val="en-GB"/>
        </w:rPr>
        <w:t xml:space="preserve"> im</w:t>
      </w:r>
      <w:r w:rsidR="000703CD">
        <w:rPr>
          <w:rFonts w:ascii="Helvetica" w:hAnsi="Helvetica" w:cstheme="minorHAnsi"/>
          <w:lang w:val="en-GB"/>
        </w:rPr>
        <w:t xml:space="preserve">pacts </w:t>
      </w:r>
      <w:r w:rsidR="00C51EF0">
        <w:rPr>
          <w:rFonts w:ascii="Helvetica" w:hAnsi="Helvetica" w:cstheme="minorHAnsi"/>
          <w:lang w:val="en-GB"/>
        </w:rPr>
        <w:t>complexity</w:t>
      </w:r>
      <w:r w:rsidR="00C51EF0">
        <w:rPr>
          <w:rFonts w:ascii="Helvetica" w:hAnsi="Helvetica" w:cstheme="minorHAnsi"/>
          <w:lang w:val="en-GB"/>
        </w:rPr>
        <w:t xml:space="preserve"> of spectral </w:t>
      </w:r>
      <w:r w:rsidR="000703CD">
        <w:rPr>
          <w:rFonts w:ascii="Helvetica" w:hAnsi="Helvetica" w:cstheme="minorHAnsi"/>
          <w:lang w:val="en-GB"/>
        </w:rPr>
        <w:t>data, computation time,</w:t>
      </w:r>
      <w:r w:rsidR="00F10A25" w:rsidRPr="00FF19D7">
        <w:rPr>
          <w:rFonts w:ascii="Helvetica" w:hAnsi="Helvetica" w:cstheme="minorHAnsi"/>
          <w:lang w:val="en-GB"/>
        </w:rPr>
        <w:t xml:space="preserve"> the ability of hyperspectral data to </w:t>
      </w:r>
      <w:r w:rsidR="00A5548B">
        <w:rPr>
          <w:rFonts w:ascii="Helvetica" w:hAnsi="Helvetica" w:cstheme="minorHAnsi"/>
          <w:lang w:val="en-GB"/>
        </w:rPr>
        <w:t>detect</w:t>
      </w:r>
      <w:r w:rsidR="00F10A25" w:rsidRPr="00FF19D7">
        <w:rPr>
          <w:rFonts w:ascii="Helvetica" w:hAnsi="Helvetica" w:cstheme="minorHAnsi"/>
          <w:lang w:val="en-GB"/>
        </w:rPr>
        <w:t xml:space="preserve"> biodiversity</w:t>
      </w:r>
      <w:r w:rsidR="00A5548B">
        <w:rPr>
          <w:rFonts w:ascii="Helvetica" w:hAnsi="Helvetica" w:cstheme="minorHAnsi"/>
          <w:lang w:val="en-GB"/>
        </w:rPr>
        <w:t xml:space="preserve"> (biological </w:t>
      </w:r>
      <w:r w:rsidR="00C51EF0">
        <w:rPr>
          <w:rFonts w:ascii="Helvetica" w:hAnsi="Helvetica" w:cstheme="minorHAnsi"/>
          <w:lang w:val="en-GB"/>
        </w:rPr>
        <w:t>properties</w:t>
      </w:r>
      <w:r w:rsidR="00A5548B">
        <w:rPr>
          <w:rFonts w:ascii="Helvetica" w:hAnsi="Helvetica" w:cstheme="minorHAnsi"/>
          <w:lang w:val="en-GB"/>
        </w:rPr>
        <w:t>)</w:t>
      </w:r>
      <w:r w:rsidR="00F10A25" w:rsidRPr="00FF19D7">
        <w:rPr>
          <w:rFonts w:ascii="Helvetica" w:hAnsi="Helvetica" w:cstheme="minorHAnsi"/>
          <w:lang w:val="en-GB"/>
        </w:rPr>
        <w:t xml:space="preserve"> </w:t>
      </w:r>
      <w:r w:rsidR="00F10A25" w:rsidRPr="00FF19D7">
        <w:rPr>
          <w:rFonts w:ascii="Helvetica" w:hAnsi="Helvetica" w:cstheme="minorHAnsi"/>
          <w:lang w:val="en-GB"/>
        </w:rPr>
        <w:fldChar w:fldCharType="begin"/>
      </w:r>
      <w:r w:rsidR="00740991">
        <w:rPr>
          <w:rFonts w:ascii="Helvetica" w:hAnsi="Helvetica" w:cstheme="minorHAnsi"/>
          <w:lang w:val="en-GB"/>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F10A25" w:rsidRPr="00FF19D7">
        <w:rPr>
          <w:rFonts w:ascii="Helvetica" w:hAnsi="Helvetica" w:cstheme="minorHAnsi"/>
          <w:lang w:val="en-GB"/>
        </w:rPr>
        <w:fldChar w:fldCharType="separate"/>
      </w:r>
      <w:r w:rsidR="00740991">
        <w:rPr>
          <w:rFonts w:ascii="Helvetica" w:hAnsi="Helvetica" w:cstheme="minorHAnsi"/>
          <w:noProof/>
          <w:lang w:val="en-GB"/>
        </w:rPr>
        <w:t>(Gholizadeh et al., 2018)</w:t>
      </w:r>
      <w:r w:rsidR="00F10A25" w:rsidRPr="00FF19D7">
        <w:rPr>
          <w:rFonts w:ascii="Helvetica" w:hAnsi="Helvetica" w:cstheme="minorHAnsi"/>
          <w:lang w:val="en-GB"/>
        </w:rPr>
        <w:fldChar w:fldCharType="end"/>
      </w:r>
      <w:r w:rsidR="000703CD">
        <w:rPr>
          <w:rFonts w:ascii="Helvetica" w:hAnsi="Helvetica" w:cstheme="minorHAnsi"/>
          <w:lang w:val="en-GB"/>
        </w:rPr>
        <w:t xml:space="preserve"> </w:t>
      </w:r>
      <w:r w:rsidR="000703CD">
        <w:rPr>
          <w:rFonts w:ascii="Helvetica" w:hAnsi="Helvetica" w:cstheme="minorHAnsi"/>
          <w:lang w:val="en-GB"/>
        </w:rPr>
        <w:fldChar w:fldCharType="begin"/>
      </w:r>
      <w:r w:rsidR="000703CD">
        <w:rPr>
          <w:rFonts w:ascii="Helvetica" w:hAnsi="Helvetica" w:cstheme="minorHAnsi"/>
          <w:lang w:val="en-GB"/>
        </w:rPr>
        <w:instrText xml:space="preserve"> ADDIN ZOTERO_ITEM CSL_CITATION {"citationID":"7Z4VTanD","properties":{"formattedCitation":"(Somers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0703CD">
        <w:rPr>
          <w:rFonts w:ascii="Helvetica" w:hAnsi="Helvetica" w:cstheme="minorHAnsi"/>
          <w:lang w:val="en-GB"/>
        </w:rPr>
        <w:fldChar w:fldCharType="separate"/>
      </w:r>
      <w:r w:rsidR="000703CD">
        <w:rPr>
          <w:rFonts w:ascii="Helvetica" w:hAnsi="Helvetica" w:cstheme="minorHAnsi"/>
          <w:noProof/>
          <w:lang w:val="en-GB"/>
        </w:rPr>
        <w:t>(Somers et al., 2010)</w:t>
      </w:r>
      <w:r w:rsidR="000703CD">
        <w:rPr>
          <w:rFonts w:ascii="Helvetica" w:hAnsi="Helvetica" w:cstheme="minorHAnsi"/>
          <w:lang w:val="en-GB"/>
        </w:rPr>
        <w:fldChar w:fldCharType="end"/>
      </w:r>
      <w:r w:rsidR="00F10A25" w:rsidRPr="00FF19D7">
        <w:rPr>
          <w:rFonts w:ascii="Helvetica" w:hAnsi="Helvetica" w:cstheme="minorHAnsi"/>
          <w:lang w:val="en-GB"/>
        </w:rPr>
        <w:t xml:space="preserve">. While hyperspectral </w:t>
      </w:r>
      <w:r w:rsidR="00F10A25">
        <w:rPr>
          <w:rFonts w:ascii="Helvetica" w:hAnsi="Helvetica" w:cstheme="minorHAnsi"/>
          <w:lang w:val="en-GB"/>
        </w:rPr>
        <w:t xml:space="preserve">data </w:t>
      </w:r>
      <w:r w:rsidR="00F10A25" w:rsidRPr="00FF19D7">
        <w:rPr>
          <w:rFonts w:ascii="Helvetica" w:hAnsi="Helvetica" w:cstheme="minorHAnsi"/>
          <w:lang w:val="en-GB"/>
        </w:rPr>
        <w:t>ha</w:t>
      </w:r>
      <w:r w:rsidR="00F10A25">
        <w:rPr>
          <w:rFonts w:ascii="Helvetica" w:hAnsi="Helvetica" w:cstheme="minorHAnsi"/>
          <w:lang w:val="en-GB"/>
        </w:rPr>
        <w:t>ve</w:t>
      </w:r>
      <w:r w:rsidR="00F10A25" w:rsidRPr="00FF19D7">
        <w:rPr>
          <w:rFonts w:ascii="Helvetica" w:hAnsi="Helvetica" w:cstheme="minorHAnsi"/>
          <w:lang w:val="en-GB"/>
        </w:rPr>
        <w:t xml:space="preserve"> </w:t>
      </w:r>
      <w:r>
        <w:rPr>
          <w:rFonts w:ascii="Helvetica" w:hAnsi="Helvetica" w:cstheme="minorHAnsi"/>
          <w:lang w:val="en-GB"/>
        </w:rPr>
        <w:t>higher numbers of</w:t>
      </w:r>
      <w:r w:rsidR="00F10A25" w:rsidRPr="00FF19D7">
        <w:rPr>
          <w:rFonts w:ascii="Helvetica" w:hAnsi="Helvetica" w:cstheme="minorHAnsi"/>
          <w:lang w:val="en-GB"/>
        </w:rPr>
        <w:t xml:space="preserve"> available spectral bands </w:t>
      </w:r>
      <w:r w:rsidR="00F10A25">
        <w:rPr>
          <w:rFonts w:ascii="Helvetica" w:hAnsi="Helvetica" w:cstheme="minorHAnsi"/>
          <w:lang w:val="en-GB"/>
        </w:rPr>
        <w:t>increasing the potential to detect</w:t>
      </w:r>
      <w:r w:rsidR="00F10A25" w:rsidRPr="00FF19D7">
        <w:rPr>
          <w:rFonts w:ascii="Helvetica" w:hAnsi="Helvetica" w:cstheme="minorHAnsi"/>
          <w:lang w:val="en-GB"/>
        </w:rPr>
        <w:t xml:space="preserve"> variation,</w:t>
      </w:r>
      <w:r w:rsidR="008E1607">
        <w:rPr>
          <w:rFonts w:ascii="Helvetica" w:hAnsi="Helvetica" w:cstheme="minorHAnsi"/>
          <w:lang w:val="en-GB"/>
        </w:rPr>
        <w:t xml:space="preserve"> (model?)</w:t>
      </w:r>
      <w:r w:rsidR="00F10A25" w:rsidRPr="00FF19D7">
        <w:rPr>
          <w:rFonts w:ascii="Helvetica" w:hAnsi="Helvetica" w:cstheme="minorHAnsi"/>
          <w:lang w:val="en-GB"/>
        </w:rPr>
        <w:t xml:space="preserve"> accuracy saturates or even decreases once a variable threshold</w:t>
      </w:r>
      <w:r w:rsidR="008E1607">
        <w:rPr>
          <w:rFonts w:ascii="Helvetica" w:hAnsi="Helvetica" w:cstheme="minorHAnsi"/>
          <w:lang w:val="en-GB"/>
        </w:rPr>
        <w:t xml:space="preserve"> number</w:t>
      </w:r>
      <w:r w:rsidR="00F10A25" w:rsidRPr="00FF19D7">
        <w:rPr>
          <w:rFonts w:ascii="Helvetica" w:hAnsi="Helvetica" w:cstheme="minorHAnsi"/>
          <w:lang w:val="en-GB"/>
        </w:rPr>
        <w:t xml:space="preserve"> of </w:t>
      </w:r>
      <w:r w:rsidR="008E1607">
        <w:rPr>
          <w:rFonts w:ascii="Helvetica" w:hAnsi="Helvetica" w:cstheme="minorHAnsi"/>
          <w:lang w:val="en-GB"/>
        </w:rPr>
        <w:t xml:space="preserve">included </w:t>
      </w:r>
      <w:r w:rsidR="00F10A25" w:rsidRPr="00FF19D7">
        <w:rPr>
          <w:rFonts w:ascii="Helvetica" w:hAnsi="Helvetica" w:cstheme="minorHAnsi"/>
          <w:lang w:val="en-GB"/>
        </w:rPr>
        <w:t xml:space="preserve">bands is passed. </w:t>
      </w:r>
      <w:r w:rsidR="00F10A25" w:rsidRPr="008E1607">
        <w:rPr>
          <w:rFonts w:ascii="Helvetica" w:hAnsi="Helvetica" w:cstheme="minorHAnsi"/>
          <w:u w:val="single"/>
          <w:lang w:val="en-GB"/>
        </w:rPr>
        <w:t xml:space="preserve">This due to the higher dimensions </w:t>
      </w:r>
      <w:r w:rsidR="00A5548B">
        <w:rPr>
          <w:rFonts w:ascii="Helvetica" w:hAnsi="Helvetica" w:cstheme="minorHAnsi"/>
          <w:u w:val="single"/>
          <w:lang w:val="en-GB"/>
        </w:rPr>
        <w:t xml:space="preserve">(increased dimensionality) </w:t>
      </w:r>
      <w:r w:rsidR="00F10A25" w:rsidRPr="008E1607">
        <w:rPr>
          <w:rFonts w:ascii="Helvetica" w:hAnsi="Helvetica" w:cstheme="minorHAnsi"/>
          <w:u w:val="single"/>
          <w:lang w:val="en-GB"/>
        </w:rPr>
        <w:t>having less</w:t>
      </w:r>
      <w:r w:rsidR="00C51EF0">
        <w:rPr>
          <w:rFonts w:ascii="Helvetica" w:hAnsi="Helvetica" w:cstheme="minorHAnsi"/>
          <w:u w:val="single"/>
          <w:lang w:val="en-GB"/>
        </w:rPr>
        <w:t xml:space="preserve"> cumulative</w:t>
      </w:r>
      <w:r w:rsidR="00F10A25" w:rsidRPr="008E1607">
        <w:rPr>
          <w:rFonts w:ascii="Helvetica" w:hAnsi="Helvetica" w:cstheme="minorHAnsi"/>
          <w:u w:val="single"/>
          <w:lang w:val="en-GB"/>
        </w:rPr>
        <w:t xml:space="preserve"> </w:t>
      </w:r>
      <w:r w:rsidR="00A5548B">
        <w:rPr>
          <w:rFonts w:ascii="Helvetica" w:hAnsi="Helvetica" w:cstheme="minorHAnsi"/>
          <w:u w:val="single"/>
          <w:lang w:val="en-GB"/>
        </w:rPr>
        <w:t>information</w:t>
      </w:r>
      <w:r w:rsidR="00F10A25" w:rsidRPr="008E1607">
        <w:rPr>
          <w:rFonts w:ascii="Helvetica" w:hAnsi="Helvetica" w:cstheme="minorHAnsi"/>
          <w:u w:val="single"/>
          <w:lang w:val="en-GB"/>
        </w:rPr>
        <w:t>,</w:t>
      </w:r>
      <w:r w:rsidR="00A5548B">
        <w:rPr>
          <w:rFonts w:ascii="Helvetica" w:hAnsi="Helvetica" w:cstheme="minorHAnsi"/>
          <w:u w:val="single"/>
          <w:lang w:val="en-GB"/>
        </w:rPr>
        <w:t xml:space="preserve"> while</w:t>
      </w:r>
      <w:r w:rsidR="00C51EF0">
        <w:rPr>
          <w:rFonts w:ascii="Helvetica" w:hAnsi="Helvetica" w:cstheme="minorHAnsi"/>
          <w:u w:val="single"/>
          <w:lang w:val="en-GB"/>
        </w:rPr>
        <w:t xml:space="preserve"> </w:t>
      </w:r>
      <w:proofErr w:type="gramStart"/>
      <w:r w:rsidR="00C51EF0">
        <w:rPr>
          <w:rFonts w:ascii="Helvetica" w:hAnsi="Helvetica" w:cstheme="minorHAnsi"/>
          <w:u w:val="single"/>
          <w:lang w:val="en-GB"/>
        </w:rPr>
        <w:t xml:space="preserve">simultaneously </w:t>
      </w:r>
      <w:r w:rsidR="00A5548B">
        <w:rPr>
          <w:rFonts w:ascii="Helvetica" w:hAnsi="Helvetica" w:cstheme="minorHAnsi"/>
          <w:u w:val="single"/>
          <w:lang w:val="en-GB"/>
        </w:rPr>
        <w:t xml:space="preserve"> increasing</w:t>
      </w:r>
      <w:proofErr w:type="gramEnd"/>
      <w:r w:rsidR="00A5548B">
        <w:rPr>
          <w:rFonts w:ascii="Helvetica" w:hAnsi="Helvetica" w:cstheme="minorHAnsi"/>
          <w:u w:val="single"/>
          <w:lang w:val="en-GB"/>
        </w:rPr>
        <w:t xml:space="preserve"> variance, overall</w:t>
      </w:r>
      <w:r w:rsidR="00F10A25" w:rsidRPr="008E1607">
        <w:rPr>
          <w:rFonts w:ascii="Helvetica" w:hAnsi="Helvetica" w:cstheme="minorHAnsi"/>
          <w:u w:val="single"/>
          <w:lang w:val="en-GB"/>
        </w:rPr>
        <w:t xml:space="preserve"> resulting in an overall loss of accuracy (ibid).</w:t>
      </w:r>
      <w:r w:rsidR="00F10A25" w:rsidRPr="00FF19D7">
        <w:rPr>
          <w:rFonts w:ascii="Helvetica" w:hAnsi="Helvetica" w:cstheme="minorHAnsi"/>
          <w:lang w:val="en-GB"/>
        </w:rPr>
        <w:t xml:space="preserve"> </w:t>
      </w:r>
      <w:r w:rsidR="00A5548B">
        <w:rPr>
          <w:rFonts w:ascii="Helvetica" w:hAnsi="Helvetica" w:cstheme="minorHAnsi"/>
          <w:lang w:val="en-GB"/>
        </w:rPr>
        <w:t xml:space="preserve">High resolution hyperspectral sensors cover large </w:t>
      </w:r>
      <w:r w:rsidR="00274E21">
        <w:rPr>
          <w:rFonts w:ascii="Helvetica" w:hAnsi="Helvetica" w:cstheme="minorHAnsi"/>
          <w:lang w:val="en-GB"/>
        </w:rPr>
        <w:t xml:space="preserve">spectral ranges </w:t>
      </w:r>
      <w:r w:rsidR="00A5548B">
        <w:rPr>
          <w:rFonts w:ascii="Helvetica" w:hAnsi="Helvetica" w:cstheme="minorHAnsi"/>
          <w:lang w:val="en-GB"/>
        </w:rPr>
        <w:t xml:space="preserve">with small bands, that are highly correlated to adjacent bands, while containing irrelevant or redundant information </w:t>
      </w:r>
      <w:r w:rsidR="00A5548B">
        <w:rPr>
          <w:rFonts w:ascii="Helvetica" w:hAnsi="Helvetica" w:cstheme="minorHAnsi"/>
          <w:lang w:val="en-GB"/>
        </w:rPr>
        <w:fldChar w:fldCharType="begin"/>
      </w:r>
      <w:r w:rsidR="00A5548B">
        <w:rPr>
          <w:rFonts w:ascii="Helvetica" w:hAnsi="Helvetica" w:cstheme="minorHAnsi"/>
          <w:lang w:val="en-GB"/>
        </w:rPr>
        <w:instrText xml:space="preserve"> ADDIN ZOTERO_ITEM CSL_CITATION {"citationID":"7pu7JaEd","properties":{"formattedCitation":"(Somers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A5548B">
        <w:rPr>
          <w:rFonts w:ascii="Helvetica" w:hAnsi="Helvetica" w:cstheme="minorHAnsi"/>
          <w:lang w:val="en-GB"/>
        </w:rPr>
        <w:fldChar w:fldCharType="separate"/>
      </w:r>
      <w:r w:rsidR="00A5548B">
        <w:rPr>
          <w:rFonts w:ascii="Helvetica" w:hAnsi="Helvetica" w:cstheme="minorHAnsi"/>
          <w:noProof/>
          <w:lang w:val="en-GB"/>
        </w:rPr>
        <w:t>(Somers et al., 2010)</w:t>
      </w:r>
      <w:r w:rsidR="00A5548B">
        <w:rPr>
          <w:rFonts w:ascii="Helvetica" w:hAnsi="Helvetica" w:cstheme="minorHAnsi"/>
          <w:lang w:val="en-GB"/>
        </w:rPr>
        <w:fldChar w:fldCharType="end"/>
      </w:r>
      <w:r w:rsidR="00A5548B">
        <w:rPr>
          <w:rFonts w:ascii="Helvetica" w:hAnsi="Helvetica" w:cstheme="minorHAnsi"/>
          <w:lang w:val="en-GB"/>
        </w:rPr>
        <w:t xml:space="preserve"> ( </w:t>
      </w:r>
      <w:r w:rsidR="00A5548B" w:rsidRPr="000D25DC">
        <w:rPr>
          <w:rFonts w:ascii="AdvP497E2" w:hAnsi="AdvP497E2"/>
          <w:sz w:val="20"/>
          <w:szCs w:val="20"/>
        </w:rPr>
        <w:t xml:space="preserve">(Delalieux </w:t>
      </w:r>
      <w:r w:rsidR="00A5548B" w:rsidRPr="000D25DC">
        <w:rPr>
          <w:rFonts w:ascii="AdvP497E3" w:hAnsi="AdvP497E3"/>
          <w:sz w:val="20"/>
          <w:szCs w:val="20"/>
        </w:rPr>
        <w:t xml:space="preserve">et al. </w:t>
      </w:r>
      <w:r w:rsidR="00A5548B" w:rsidRPr="000D25DC">
        <w:rPr>
          <w:rFonts w:ascii="AdvP497E2" w:hAnsi="AdvP497E2"/>
          <w:sz w:val="20"/>
          <w:szCs w:val="20"/>
        </w:rPr>
        <w:t>2007a)</w:t>
      </w:r>
      <w:r w:rsidR="00A5548B">
        <w:rPr>
          <w:rFonts w:ascii="Helvetica" w:hAnsi="Helvetica" w:cstheme="minorHAnsi"/>
          <w:lang w:val="en-GB"/>
        </w:rPr>
        <w:t xml:space="preserve"> ? (figure)</w:t>
      </w:r>
      <w:r w:rsidR="00274E21">
        <w:rPr>
          <w:rFonts w:ascii="Helvetica" w:hAnsi="Helvetica" w:cstheme="minorHAnsi"/>
          <w:lang w:val="en-GB"/>
        </w:rPr>
        <w:t>. Furthermore, sensor noise through erroneous detection</w:t>
      </w:r>
      <w:r w:rsidR="00A5548B">
        <w:rPr>
          <w:rFonts w:ascii="Helvetica" w:hAnsi="Helvetica" w:cstheme="minorHAnsi"/>
          <w:lang w:val="en-GB"/>
        </w:rPr>
        <w:t>s</w:t>
      </w:r>
      <w:r w:rsidR="00274E21">
        <w:rPr>
          <w:rFonts w:ascii="Helvetica" w:hAnsi="Helvetica" w:cstheme="minorHAnsi"/>
          <w:lang w:val="en-GB"/>
        </w:rPr>
        <w:t xml:space="preserve"> and </w:t>
      </w:r>
      <w:r w:rsidR="00274E21" w:rsidRPr="00274E21">
        <w:rPr>
          <w:rFonts w:ascii="Helvetica" w:hAnsi="Helvetica" w:cstheme="minorHAnsi"/>
          <w:u w:val="single"/>
          <w:lang w:val="en-GB"/>
        </w:rPr>
        <w:t>atmospheric interactions</w:t>
      </w:r>
      <w:r w:rsidR="00274E21">
        <w:rPr>
          <w:rFonts w:ascii="Helvetica" w:hAnsi="Helvetica" w:cstheme="minorHAnsi"/>
          <w:lang w:val="en-GB"/>
        </w:rPr>
        <w:t xml:space="preserve"> can be greater at newly included small and specific bands, resulting in increases intra-type variance and reduced potential inter-type discrimination </w:t>
      </w:r>
      <w:r w:rsidR="00274E21">
        <w:rPr>
          <w:rFonts w:ascii="Helvetica" w:hAnsi="Helvetica" w:cstheme="minorHAnsi"/>
          <w:lang w:val="en-GB"/>
        </w:rPr>
        <w:fldChar w:fldCharType="begin"/>
      </w:r>
      <w:r w:rsidR="00274E21">
        <w:rPr>
          <w:rFonts w:ascii="Helvetica" w:hAnsi="Helvetica" w:cstheme="minorHAnsi"/>
          <w:lang w:val="en-GB"/>
        </w:rPr>
        <w:instrText xml:space="preserve"> ADDIN ZOTERO_ITEM CSL_CITATION {"citationID":"844KHINZ","properties":{"formattedCitation":"(Clark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00274E21">
        <w:rPr>
          <w:rFonts w:ascii="Helvetica" w:hAnsi="Helvetica" w:cstheme="minorHAnsi"/>
          <w:lang w:val="en-GB"/>
        </w:rPr>
        <w:fldChar w:fldCharType="separate"/>
      </w:r>
      <w:r w:rsidR="00274E21">
        <w:rPr>
          <w:rFonts w:ascii="Helvetica" w:hAnsi="Helvetica" w:cstheme="minorHAnsi"/>
          <w:noProof/>
          <w:lang w:val="en-GB"/>
        </w:rPr>
        <w:t>(Clark et al., 2005)</w:t>
      </w:r>
      <w:r w:rsidR="00274E21">
        <w:rPr>
          <w:rFonts w:ascii="Helvetica" w:hAnsi="Helvetica" w:cstheme="minorHAnsi"/>
          <w:lang w:val="en-GB"/>
        </w:rPr>
        <w:fldChar w:fldCharType="end"/>
      </w:r>
      <w:r w:rsidR="00274E21">
        <w:rPr>
          <w:rFonts w:ascii="Helvetica" w:hAnsi="Helvetica" w:cstheme="minorHAnsi"/>
          <w:lang w:val="en-GB"/>
        </w:rPr>
        <w:t xml:space="preserve">. </w:t>
      </w:r>
    </w:p>
    <w:p w14:paraId="52B415A5" w14:textId="28A46A97" w:rsidR="00A5548B" w:rsidRPr="00D25800" w:rsidRDefault="00A5548B" w:rsidP="00A5548B">
      <w:pPr>
        <w:spacing w:line="360" w:lineRule="auto"/>
        <w:rPr>
          <w:rFonts w:ascii="Helvetica" w:hAnsi="Helvetica" w:cstheme="minorHAnsi"/>
          <w:u w:val="single"/>
          <w:lang w:val="en-GB"/>
        </w:rPr>
      </w:pPr>
      <w:r>
        <w:rPr>
          <w:rFonts w:ascii="Helvetica" w:hAnsi="Helvetica"/>
          <w:lang w:val="en-US"/>
        </w:rPr>
        <w:t xml:space="preserve">Spectral band selection can improve the ability to discriminate vegetation types based on spectral properties, by selecting specific spectral regions and even wavelengths </w:t>
      </w:r>
      <w:r w:rsidR="00767C82">
        <w:rPr>
          <w:rFonts w:ascii="Helvetica" w:hAnsi="Helvetica"/>
          <w:lang w:val="en-US"/>
        </w:rPr>
        <w:t>where</w:t>
      </w:r>
      <w:r>
        <w:rPr>
          <w:rFonts w:ascii="Helvetica" w:hAnsi="Helvetica"/>
          <w:lang w:val="en-US"/>
        </w:rPr>
        <w:t xml:space="preserve"> intra-type variability is minimized and intra-group differences are maximized </w:t>
      </w:r>
      <w:r>
        <w:rPr>
          <w:rFonts w:ascii="Helvetica" w:hAnsi="Helvetica"/>
          <w:lang w:val="en-US"/>
        </w:rPr>
        <w:fldChar w:fldCharType="begin"/>
      </w:r>
      <w:r>
        <w:rPr>
          <w:rFonts w:ascii="Helvetica" w:hAnsi="Helvetica"/>
          <w:lang w:val="en-US"/>
        </w:rPr>
        <w:instrText xml:space="preserve"> ADDIN ZOTERO_ITEM CSL_CITATION {"citationID":"DgnfBdP0","properties":{"formattedCitation":"(Beamish,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Pr>
          <w:rFonts w:ascii="Helvetica" w:hAnsi="Helvetica"/>
          <w:lang w:val="en-US"/>
        </w:rPr>
        <w:fldChar w:fldCharType="separate"/>
      </w:r>
      <w:r>
        <w:rPr>
          <w:rFonts w:ascii="Helvetica" w:hAnsi="Helvetica"/>
          <w:noProof/>
          <w:lang w:val="en-US"/>
        </w:rPr>
        <w:t>(Beamish, 2019)</w:t>
      </w:r>
      <w:r>
        <w:rPr>
          <w:rFonts w:ascii="Helvetica" w:hAnsi="Helvetica"/>
          <w:lang w:val="en-US"/>
        </w:rPr>
        <w:fldChar w:fldCharType="end"/>
      </w:r>
      <w:r>
        <w:rPr>
          <w:rFonts w:ascii="Helvetica" w:hAnsi="Helvetica"/>
          <w:lang w:val="en-US"/>
        </w:rPr>
        <w:t>?</w:t>
      </w:r>
      <w:r w:rsidR="00D25800">
        <w:rPr>
          <w:rFonts w:ascii="Helvetica" w:hAnsi="Helvetica"/>
          <w:lang w:val="en-US"/>
        </w:rPr>
        <w:t xml:space="preserve"> </w:t>
      </w:r>
      <w:r w:rsidR="00D25800" w:rsidRPr="00D25800">
        <w:rPr>
          <w:rFonts w:ascii="Helvetica" w:hAnsi="Helvetica"/>
          <w:u w:val="single"/>
          <w:lang w:val="en-US"/>
        </w:rPr>
        <w:t>To reduce dimensionality</w:t>
      </w:r>
      <w:r>
        <w:rPr>
          <w:rFonts w:ascii="Helvetica" w:hAnsi="Helvetica"/>
          <w:lang w:val="en-US"/>
        </w:rPr>
        <w:t xml:space="preserve"> </w:t>
      </w:r>
      <w:r w:rsidR="00D25800">
        <w:rPr>
          <w:rFonts w:ascii="Helvetica" w:hAnsi="Helvetica"/>
          <w:lang w:val="en-US"/>
        </w:rPr>
        <w:t>I</w:t>
      </w:r>
      <w:r>
        <w:rPr>
          <w:rFonts w:ascii="Helvetica" w:hAnsi="Helvetica"/>
          <w:lang w:val="en-US"/>
        </w:rPr>
        <w:t xml:space="preserve"> performed band selection,</w:t>
      </w:r>
      <w:r w:rsidRPr="00A5548B">
        <w:rPr>
          <w:rFonts w:ascii="Helvetica" w:hAnsi="Helvetica" w:cstheme="minorHAnsi"/>
          <w:lang w:val="en-GB"/>
        </w:rPr>
        <w:t xml:space="preserve"> </w:t>
      </w:r>
      <w:r>
        <w:rPr>
          <w:rFonts w:ascii="Helvetica" w:hAnsi="Helvetica" w:cstheme="minorHAnsi"/>
          <w:lang w:val="en-GB"/>
        </w:rPr>
        <w:lastRenderedPageBreak/>
        <w:t xml:space="preserve">via both supervised band selection, as well an </w:t>
      </w:r>
      <w:r w:rsidRPr="00D25800">
        <w:rPr>
          <w:rFonts w:ascii="Helvetica" w:hAnsi="Helvetica" w:cstheme="minorHAnsi"/>
          <w:u w:val="single"/>
          <w:lang w:val="en-GB"/>
        </w:rPr>
        <w:t>automatic algorithm for optimal band selection.</w:t>
      </w:r>
    </w:p>
    <w:p w14:paraId="576B4A99" w14:textId="61AF4317" w:rsidR="00A5548B" w:rsidRPr="00A5548B" w:rsidRDefault="00A5548B" w:rsidP="00A5548B">
      <w:pPr>
        <w:rPr>
          <w:rFonts w:ascii="Helvetica" w:hAnsi="Helvetica"/>
          <w:lang w:val="en-GB"/>
        </w:rPr>
      </w:pPr>
    </w:p>
    <w:p w14:paraId="5BA71728" w14:textId="2A70ED72" w:rsidR="000703CD" w:rsidRDefault="000703CD" w:rsidP="000703CD">
      <w:pPr>
        <w:pStyle w:val="NormalWeb"/>
      </w:pPr>
      <w:r>
        <w:rPr>
          <w:rFonts w:ascii="AdvP497E2" w:hAnsi="AdvP497E2"/>
          <w:sz w:val="20"/>
          <w:szCs w:val="20"/>
        </w:rPr>
        <w:t xml:space="preserve">careful selection of wavelengths or spectral features, robust against spectral variability, could significantly improve classification accuracy while the problem of computa- tional complexity could be circumvented </w:t>
      </w:r>
      <w:r>
        <w:rPr>
          <w:rFonts w:ascii="AdvP497E2" w:hAnsi="AdvP497E2"/>
          <w:sz w:val="20"/>
          <w:szCs w:val="20"/>
        </w:rPr>
        <w:fldChar w:fldCharType="begin"/>
      </w:r>
      <w:r>
        <w:rPr>
          <w:rFonts w:ascii="AdvP497E2" w:hAnsi="AdvP497E2"/>
          <w:sz w:val="20"/>
          <w:szCs w:val="20"/>
        </w:rPr>
        <w:instrText xml:space="preserve"> ADDIN ZOTERO_ITEM CSL_CITATION {"citationID":"ErP77rft","properties":{"formattedCitation":"(Somers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AdvP497E2" w:hAnsi="AdvP497E2"/>
          <w:sz w:val="20"/>
          <w:szCs w:val="20"/>
        </w:rPr>
        <w:fldChar w:fldCharType="separate"/>
      </w:r>
      <w:r>
        <w:rPr>
          <w:rFonts w:ascii="AdvP497E2" w:hAnsi="AdvP497E2"/>
          <w:noProof/>
          <w:sz w:val="20"/>
          <w:szCs w:val="20"/>
        </w:rPr>
        <w:t>(Somers et al., 2010)</w:t>
      </w:r>
      <w:r>
        <w:rPr>
          <w:rFonts w:ascii="AdvP497E2" w:hAnsi="AdvP497E2"/>
          <w:sz w:val="20"/>
          <w:szCs w:val="20"/>
        </w:rPr>
        <w:fldChar w:fldCharType="end"/>
      </w:r>
    </w:p>
    <w:p w14:paraId="10097F74" w14:textId="77777777" w:rsidR="00A5548B" w:rsidRPr="000703CD" w:rsidRDefault="00A5548B" w:rsidP="008E1607">
      <w:pPr>
        <w:spacing w:line="360" w:lineRule="auto"/>
        <w:rPr>
          <w:rFonts w:ascii="Helvetica" w:hAnsi="Helvetica" w:cstheme="minorHAnsi"/>
        </w:rPr>
      </w:pPr>
    </w:p>
    <w:p w14:paraId="3794F27E" w14:textId="2A7F5562" w:rsidR="00A5548B" w:rsidRDefault="00A5548B" w:rsidP="008E1607">
      <w:pPr>
        <w:spacing w:line="360" w:lineRule="auto"/>
        <w:rPr>
          <w:rFonts w:ascii="Helvetica" w:hAnsi="Helvetica" w:cstheme="minorHAnsi"/>
          <w:lang w:val="en-GB"/>
        </w:rPr>
      </w:pPr>
    </w:p>
    <w:p w14:paraId="71FB6B0A" w14:textId="554641B0" w:rsidR="00A5548B" w:rsidRDefault="00A5548B" w:rsidP="008E1607">
      <w:pPr>
        <w:spacing w:line="360" w:lineRule="auto"/>
        <w:rPr>
          <w:rFonts w:ascii="Helvetica" w:hAnsi="Helvetica" w:cstheme="minorHAnsi"/>
          <w:lang w:val="en-GB"/>
        </w:rPr>
      </w:pPr>
      <w:r>
        <w:rPr>
          <w:noProof/>
        </w:rPr>
        <w:drawing>
          <wp:inline distT="0" distB="0" distL="0" distR="0" wp14:anchorId="0352DBE0" wp14:editId="7B01B059">
            <wp:extent cx="1498600" cy="781702"/>
            <wp:effectExtent l="0" t="0" r="0"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3-09 at 16.29.2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05833" cy="785475"/>
                    </a:xfrm>
                    <a:prstGeom prst="rect">
                      <a:avLst/>
                    </a:prstGeom>
                  </pic:spPr>
                </pic:pic>
              </a:graphicData>
            </a:graphic>
          </wp:inline>
        </w:drawing>
      </w:r>
    </w:p>
    <w:p w14:paraId="4647C765" w14:textId="77777777" w:rsidR="00274E21" w:rsidRDefault="00274E21" w:rsidP="008E1607">
      <w:pPr>
        <w:spacing w:line="360" w:lineRule="auto"/>
        <w:rPr>
          <w:rFonts w:ascii="Helvetica" w:hAnsi="Helvetica" w:cstheme="minorHAnsi"/>
          <w:lang w:val="en-GB"/>
        </w:rPr>
      </w:pPr>
    </w:p>
    <w:p w14:paraId="2E8E4D58" w14:textId="038ACA2A" w:rsidR="00CD0FF2" w:rsidRDefault="00CD0FF2" w:rsidP="008E1607">
      <w:pPr>
        <w:spacing w:line="360" w:lineRule="auto"/>
        <w:rPr>
          <w:rFonts w:ascii="Helvetica" w:hAnsi="Helvetica" w:cstheme="minorHAnsi"/>
          <w:lang w:val="en-GB"/>
        </w:rPr>
      </w:pPr>
    </w:p>
    <w:p w14:paraId="34E7001D" w14:textId="5F127C7E" w:rsidR="00CD0FF2" w:rsidRDefault="00CD0FF2" w:rsidP="00CD0FF2">
      <w:pPr>
        <w:spacing w:before="100" w:beforeAutospacing="1" w:after="100" w:afterAutospacing="1"/>
        <w:rPr>
          <w:rFonts w:ascii="Helvetica" w:eastAsia="Times New Roman" w:hAnsi="Helvetica" w:cs="Times New Roman"/>
          <w:u w:val="single"/>
          <w:lang w:val="en-US" w:eastAsia="en-GB"/>
        </w:rPr>
      </w:pPr>
      <w:r w:rsidRPr="00F10A25">
        <w:rPr>
          <w:rFonts w:ascii="Helvetica" w:eastAsia="Times New Roman" w:hAnsi="Helvetica" w:cs="Times New Roman"/>
          <w:u w:val="single"/>
          <w:lang w:val="en-US" w:eastAsia="en-GB"/>
        </w:rPr>
        <w:t>Supervised band selection</w:t>
      </w:r>
    </w:p>
    <w:p w14:paraId="1413A573" w14:textId="5FB55CC6" w:rsidR="000C689F" w:rsidRDefault="00CD0FF2" w:rsidP="00CD0FF2">
      <w:pPr>
        <w:spacing w:before="100" w:beforeAutospacing="1" w:after="100" w:afterAutospacing="1"/>
        <w:rPr>
          <w:rFonts w:ascii="Helvetica" w:eastAsia="Times New Roman" w:hAnsi="Helvetica" w:cs="Times New Roman"/>
          <w:lang w:val="en-US" w:eastAsia="en-GB"/>
        </w:rPr>
      </w:pPr>
      <w:r>
        <w:rPr>
          <w:rFonts w:ascii="Helvetica" w:eastAsia="Times New Roman" w:hAnsi="Helvetica" w:cs="Times New Roman"/>
          <w:lang w:val="en-US" w:eastAsia="en-GB"/>
        </w:rPr>
        <w:t>I conducted a supervised band selection</w:t>
      </w:r>
      <w:r w:rsidR="00B035B4">
        <w:rPr>
          <w:rFonts w:ascii="Helvetica" w:eastAsia="Times New Roman" w:hAnsi="Helvetica" w:cs="Times New Roman"/>
          <w:lang w:val="en-US" w:eastAsia="en-GB"/>
        </w:rPr>
        <w:t xml:space="preserve"> through identifying </w:t>
      </w:r>
      <w:r>
        <w:rPr>
          <w:rFonts w:ascii="Helvetica" w:eastAsia="Times New Roman" w:hAnsi="Helvetica" w:cs="Times New Roman"/>
          <w:lang w:val="en-US" w:eastAsia="en-GB"/>
        </w:rPr>
        <w:t>relevant spectral regions based</w:t>
      </w:r>
      <w:r w:rsidR="00B035B4">
        <w:rPr>
          <w:rFonts w:ascii="Helvetica" w:eastAsia="Times New Roman" w:hAnsi="Helvetica" w:cs="Times New Roman"/>
          <w:lang w:val="en-US" w:eastAsia="en-GB"/>
        </w:rPr>
        <w:t xml:space="preserve"> on</w:t>
      </w:r>
      <w:r w:rsidR="00B035B4">
        <w:rPr>
          <w:rFonts w:ascii="Helvetica" w:eastAsia="Times New Roman" w:hAnsi="Helvetica" w:cs="Times New Roman"/>
          <w:lang w:val="en-US" w:eastAsia="en-GB"/>
        </w:rPr>
        <w:t xml:space="preserve"> a literature review </w:t>
      </w:r>
      <w:r w:rsidR="00B035B4">
        <w:rPr>
          <w:rFonts w:ascii="Helvetica" w:eastAsia="Times New Roman" w:hAnsi="Helvetica" w:cs="Times New Roman"/>
          <w:lang w:val="en-US" w:eastAsia="en-GB"/>
        </w:rPr>
        <w:t>of</w:t>
      </w:r>
      <w:r>
        <w:rPr>
          <w:rFonts w:ascii="Helvetica" w:eastAsia="Times New Roman" w:hAnsi="Helvetica" w:cs="Times New Roman"/>
          <w:lang w:val="en-US" w:eastAsia="en-GB"/>
        </w:rPr>
        <w:t xml:space="preserve"> </w:t>
      </w:r>
      <w:r w:rsidR="007E6C2D">
        <w:rPr>
          <w:rFonts w:ascii="Helvetica" w:eastAsia="Times New Roman" w:hAnsi="Helvetica" w:cs="Times New Roman"/>
          <w:lang w:val="en-US" w:eastAsia="en-GB"/>
        </w:rPr>
        <w:t xml:space="preserve">other studies </w:t>
      </w:r>
      <w:r w:rsidR="00B035B4" w:rsidRPr="000C689F">
        <w:rPr>
          <w:rFonts w:ascii="Helvetica" w:eastAsia="Times New Roman" w:hAnsi="Helvetica" w:cs="Times New Roman"/>
          <w:u w:val="single"/>
          <w:lang w:val="en-US" w:eastAsia="en-GB"/>
        </w:rPr>
        <w:t>featuring</w:t>
      </w:r>
      <w:r w:rsidR="00B035B4">
        <w:rPr>
          <w:rFonts w:ascii="Helvetica" w:eastAsia="Times New Roman" w:hAnsi="Helvetica" w:cs="Times New Roman"/>
          <w:lang w:val="en-US" w:eastAsia="en-GB"/>
        </w:rPr>
        <w:t xml:space="preserve"> spectral analysis and dimensional reductions in Artic vegetation contexts. </w:t>
      </w:r>
      <w:r w:rsidR="00763C4B">
        <w:rPr>
          <w:rFonts w:ascii="Helvetica" w:eastAsia="Times New Roman" w:hAnsi="Helvetica" w:cs="Times New Roman"/>
          <w:lang w:val="en-US" w:eastAsia="en-GB"/>
        </w:rPr>
        <w:t>I synthesized band sections of multiple sources and adapted them</w:t>
      </w:r>
      <w:r w:rsidR="00767C82">
        <w:rPr>
          <w:rFonts w:ascii="Helvetica" w:eastAsia="Times New Roman" w:hAnsi="Helvetica" w:cs="Times New Roman"/>
          <w:lang w:val="en-US" w:eastAsia="en-GB"/>
        </w:rPr>
        <w:t xml:space="preserve"> based</w:t>
      </w:r>
      <w:r w:rsidR="00763C4B">
        <w:rPr>
          <w:rFonts w:ascii="Helvetica" w:eastAsia="Times New Roman" w:hAnsi="Helvetica" w:cs="Times New Roman"/>
          <w:lang w:val="en-US" w:eastAsia="en-GB"/>
        </w:rPr>
        <w:t xml:space="preserve"> on </w:t>
      </w:r>
      <w:r w:rsidR="00763C4B" w:rsidRPr="000C689F">
        <w:rPr>
          <w:rFonts w:ascii="Helvetica" w:eastAsia="Times New Roman" w:hAnsi="Helvetica" w:cs="Times New Roman"/>
          <w:i/>
          <w:iCs/>
          <w:lang w:val="en-US" w:eastAsia="en-GB"/>
        </w:rPr>
        <w:t>a priori</w:t>
      </w:r>
      <w:r w:rsidR="00763C4B">
        <w:rPr>
          <w:rFonts w:ascii="Helvetica" w:eastAsia="Times New Roman" w:hAnsi="Helvetica" w:cs="Times New Roman"/>
          <w:i/>
          <w:iCs/>
          <w:lang w:val="en-US" w:eastAsia="en-GB"/>
        </w:rPr>
        <w:t xml:space="preserve"> </w:t>
      </w:r>
      <w:r w:rsidR="00763C4B">
        <w:rPr>
          <w:rFonts w:ascii="Helvetica" w:eastAsia="Times New Roman" w:hAnsi="Helvetica" w:cs="Times New Roman"/>
          <w:lang w:val="en-US" w:eastAsia="en-GB"/>
        </w:rPr>
        <w:t xml:space="preserve">assumptions on the estimated biological significance spectral regions. </w:t>
      </w:r>
      <w:r w:rsidR="00740991">
        <w:rPr>
          <w:rFonts w:ascii="Helvetica" w:eastAsia="Times New Roman" w:hAnsi="Helvetica" w:cs="Times New Roman"/>
          <w:lang w:val="en-US" w:eastAsia="en-GB"/>
        </w:rPr>
        <w:t xml:space="preserve">Previous work indicates that regions in the blue, </w:t>
      </w:r>
      <w:r w:rsidR="00233221">
        <w:rPr>
          <w:rFonts w:ascii="Helvetica" w:eastAsia="Times New Roman" w:hAnsi="Helvetica" w:cs="Times New Roman"/>
          <w:lang w:val="en-US" w:eastAsia="en-GB"/>
        </w:rPr>
        <w:t xml:space="preserve">green peak, </w:t>
      </w:r>
      <w:r w:rsidR="00740991">
        <w:rPr>
          <w:rFonts w:ascii="Helvetica" w:eastAsia="Times New Roman" w:hAnsi="Helvetica" w:cs="Times New Roman"/>
          <w:lang w:val="en-US" w:eastAsia="en-GB"/>
        </w:rPr>
        <w:t>red</w:t>
      </w:r>
      <w:r w:rsidR="007E6C2D">
        <w:rPr>
          <w:rFonts w:ascii="Helvetica" w:eastAsia="Times New Roman" w:hAnsi="Helvetica" w:cs="Times New Roman"/>
          <w:lang w:val="en-US" w:eastAsia="en-GB"/>
        </w:rPr>
        <w:t>,</w:t>
      </w:r>
      <w:r w:rsidR="00740991">
        <w:rPr>
          <w:rFonts w:ascii="Helvetica" w:eastAsia="Times New Roman" w:hAnsi="Helvetica" w:cs="Times New Roman"/>
          <w:lang w:val="en-US" w:eastAsia="en-GB"/>
        </w:rPr>
        <w:t xml:space="preserve"> and </w:t>
      </w:r>
      <w:r w:rsidR="007E6C2D">
        <w:rPr>
          <w:rFonts w:ascii="Helvetica" w:eastAsia="Times New Roman" w:hAnsi="Helvetica" w:cs="Times New Roman"/>
          <w:lang w:val="en-US" w:eastAsia="en-GB"/>
        </w:rPr>
        <w:t xml:space="preserve">middle of </w:t>
      </w:r>
      <w:r w:rsidR="00740991">
        <w:rPr>
          <w:rFonts w:ascii="Helvetica" w:eastAsia="Times New Roman" w:hAnsi="Helvetica" w:cs="Times New Roman"/>
          <w:lang w:val="en-US" w:eastAsia="en-GB"/>
        </w:rPr>
        <w:t>red-edge (</w:t>
      </w:r>
      <w:r w:rsidR="00C51EF0">
        <w:rPr>
          <w:rFonts w:ascii="Helvetica" w:eastAsia="Times New Roman" w:hAnsi="Helvetica" w:cs="Times New Roman"/>
          <w:lang w:val="en-US" w:eastAsia="en-GB"/>
        </w:rPr>
        <w:t>680-725 nm</w:t>
      </w:r>
      <w:r w:rsidR="00740991">
        <w:rPr>
          <w:rFonts w:ascii="Helvetica" w:eastAsia="Times New Roman" w:hAnsi="Helvetica" w:cs="Times New Roman"/>
          <w:lang w:val="en-US" w:eastAsia="en-GB"/>
        </w:rPr>
        <w:t>)</w:t>
      </w:r>
      <w:r w:rsidR="00763C4B">
        <w:rPr>
          <w:rFonts w:ascii="Helvetica" w:eastAsia="Times New Roman" w:hAnsi="Helvetica" w:cs="Times New Roman"/>
          <w:lang w:val="en-US" w:eastAsia="en-GB"/>
        </w:rPr>
        <w:t xml:space="preserve"> (</w:t>
      </w:r>
      <w:proofErr w:type="spellStart"/>
      <w:r w:rsidR="00763C4B">
        <w:rPr>
          <w:rFonts w:ascii="Helvetica" w:eastAsia="Times New Roman" w:hAnsi="Helvetica" w:cs="Times New Roman"/>
          <w:lang w:val="en-US" w:eastAsia="en-GB"/>
        </w:rPr>
        <w:t>ali</w:t>
      </w:r>
      <w:proofErr w:type="spellEnd"/>
      <w:r w:rsidR="00763C4B">
        <w:rPr>
          <w:rFonts w:ascii="Helvetica" w:eastAsia="Times New Roman" w:hAnsi="Helvetica" w:cs="Times New Roman"/>
          <w:lang w:val="en-US" w:eastAsia="en-GB"/>
        </w:rPr>
        <w:t xml:space="preserve"> says full red edge) </w:t>
      </w:r>
      <w:r w:rsidR="00740991">
        <w:rPr>
          <w:rFonts w:ascii="Helvetica" w:eastAsia="Times New Roman" w:hAnsi="Helvetica" w:cs="Times New Roman"/>
          <w:lang w:val="en-US" w:eastAsia="en-GB"/>
        </w:rPr>
        <w:t xml:space="preserve"> regions of the spectrum are </w:t>
      </w:r>
      <w:r w:rsidR="007E6C2D">
        <w:rPr>
          <w:rFonts w:ascii="Helvetica" w:eastAsia="Times New Roman" w:hAnsi="Helvetica" w:cs="Times New Roman"/>
          <w:lang w:val="en-US" w:eastAsia="en-GB"/>
        </w:rPr>
        <w:t>partially</w:t>
      </w:r>
      <w:r w:rsidR="00740991">
        <w:rPr>
          <w:rFonts w:ascii="Helvetica" w:eastAsia="Times New Roman" w:hAnsi="Helvetica" w:cs="Times New Roman"/>
          <w:lang w:val="en-US" w:eastAsia="en-GB"/>
        </w:rPr>
        <w:t xml:space="preserve"> </w:t>
      </w:r>
      <w:r w:rsidR="007E6C2D">
        <w:rPr>
          <w:rFonts w:ascii="Helvetica" w:eastAsia="Times New Roman" w:hAnsi="Helvetica" w:cs="Times New Roman"/>
          <w:lang w:val="en-US" w:eastAsia="en-GB"/>
        </w:rPr>
        <w:t>relevant</w:t>
      </w:r>
      <w:r w:rsidR="00740991">
        <w:rPr>
          <w:rFonts w:ascii="Helvetica" w:eastAsia="Times New Roman" w:hAnsi="Helvetica" w:cs="Times New Roman"/>
          <w:lang w:val="en-US" w:eastAsia="en-GB"/>
        </w:rPr>
        <w:t xml:space="preserve"> for discriminating </w:t>
      </w:r>
      <w:r w:rsidR="00740991" w:rsidRPr="00740991">
        <w:rPr>
          <w:rFonts w:ascii="Helvetica" w:eastAsia="Times New Roman" w:hAnsi="Helvetica" w:cs="Times New Roman"/>
          <w:u w:val="single"/>
          <w:lang w:val="en-US" w:eastAsia="en-GB"/>
        </w:rPr>
        <w:t>Phenological phases</w:t>
      </w:r>
      <w:r w:rsidR="00740991">
        <w:rPr>
          <w:rFonts w:ascii="Helvetica" w:eastAsia="Times New Roman" w:hAnsi="Helvetica" w:cs="Times New Roman"/>
          <w:lang w:val="en-US" w:eastAsia="en-GB"/>
        </w:rPr>
        <w:t xml:space="preserve"> (can I change</w:t>
      </w:r>
      <w:r w:rsidR="00233221">
        <w:rPr>
          <w:rFonts w:ascii="Helvetica" w:eastAsia="Times New Roman" w:hAnsi="Helvetica" w:cs="Times New Roman"/>
          <w:lang w:val="en-US" w:eastAsia="en-GB"/>
        </w:rPr>
        <w:t xml:space="preserve"> to include veg type</w:t>
      </w:r>
      <w:r w:rsidR="00740991">
        <w:rPr>
          <w:rFonts w:ascii="Helvetica" w:eastAsia="Times New Roman" w:hAnsi="Helvetica" w:cs="Times New Roman"/>
          <w:lang w:val="en-US" w:eastAsia="en-GB"/>
        </w:rPr>
        <w:t>)</w:t>
      </w:r>
      <w:r w:rsidR="00233221">
        <w:rPr>
          <w:rFonts w:ascii="Helvetica" w:eastAsia="Times New Roman" w:hAnsi="Helvetica" w:cs="Times New Roman"/>
          <w:lang w:val="en-US" w:eastAsia="en-GB"/>
        </w:rPr>
        <w:t xml:space="preserve"> (specify subsets of bands in spectral regions?)</w:t>
      </w:r>
      <w:r w:rsidR="00740991">
        <w:rPr>
          <w:rFonts w:ascii="Helvetica" w:eastAsia="Times New Roman" w:hAnsi="Helvetica" w:cs="Times New Roman"/>
          <w:lang w:val="en-US" w:eastAsia="en-GB"/>
        </w:rPr>
        <w:t xml:space="preserve"> </w:t>
      </w:r>
      <w:r w:rsidR="00740991">
        <w:rPr>
          <w:rFonts w:ascii="Helvetica" w:eastAsia="Times New Roman" w:hAnsi="Helvetica" w:cs="Times New Roman"/>
          <w:lang w:val="en-US" w:eastAsia="en-GB"/>
        </w:rPr>
        <w:fldChar w:fldCharType="begin"/>
      </w:r>
      <w:r w:rsidR="00B035B4">
        <w:rPr>
          <w:rFonts w:ascii="Helvetica" w:eastAsia="Times New Roman" w:hAnsi="Helvetica" w:cs="Times New Roman"/>
          <w:lang w:val="en-US" w:eastAsia="en-GB"/>
        </w:rPr>
        <w:instrText xml:space="preserve"> ADDIN ZOTERO_ITEM CSL_CITATION {"citationID":"g9XkNyfs","properties":{"formattedCitation":"(Beamish,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00740991">
        <w:rPr>
          <w:rFonts w:ascii="Helvetica" w:eastAsia="Times New Roman" w:hAnsi="Helvetica" w:cs="Times New Roman"/>
          <w:lang w:val="en-US" w:eastAsia="en-GB"/>
        </w:rPr>
        <w:fldChar w:fldCharType="separate"/>
      </w:r>
      <w:r w:rsidR="00B035B4">
        <w:rPr>
          <w:rFonts w:ascii="Helvetica" w:eastAsia="Times New Roman" w:hAnsi="Helvetica" w:cs="Times New Roman"/>
          <w:noProof/>
          <w:lang w:val="en-US" w:eastAsia="en-GB"/>
        </w:rPr>
        <w:t>(Beamish, 2019; Bratsch et al., 2016; Buchhorn et al., 2013)</w:t>
      </w:r>
      <w:r w:rsidR="00740991">
        <w:rPr>
          <w:rFonts w:ascii="Helvetica" w:eastAsia="Times New Roman" w:hAnsi="Helvetica" w:cs="Times New Roman"/>
          <w:lang w:val="en-US" w:eastAsia="en-GB"/>
        </w:rPr>
        <w:fldChar w:fldCharType="end"/>
      </w:r>
      <w:r w:rsidR="007E6C2D">
        <w:rPr>
          <w:rFonts w:ascii="Helvetica" w:eastAsia="Times New Roman" w:hAnsi="Helvetica" w:cs="Times New Roman"/>
          <w:lang w:val="en-US" w:eastAsia="en-GB"/>
        </w:rPr>
        <w:t>.</w:t>
      </w:r>
      <w:r w:rsidR="000C689F">
        <w:rPr>
          <w:rFonts w:ascii="Helvetica" w:eastAsia="Times New Roman" w:hAnsi="Helvetica" w:cs="Times New Roman"/>
          <w:lang w:val="en-US" w:eastAsia="en-GB"/>
        </w:rPr>
        <w:t xml:space="preserve"> </w:t>
      </w:r>
    </w:p>
    <w:p w14:paraId="469A937A" w14:textId="06006F0D" w:rsidR="00740991" w:rsidRDefault="007E6C2D" w:rsidP="00CD0FF2">
      <w:pPr>
        <w:spacing w:before="100" w:beforeAutospacing="1" w:after="100" w:afterAutospacing="1"/>
        <w:rPr>
          <w:rFonts w:ascii="Helvetica" w:eastAsia="Times New Roman" w:hAnsi="Helvetica" w:cs="Times New Roman"/>
          <w:lang w:val="en-US" w:eastAsia="en-GB"/>
        </w:rPr>
      </w:pPr>
      <w:r>
        <w:rPr>
          <w:rFonts w:ascii="Helvetica" w:eastAsia="Times New Roman" w:hAnsi="Helvetica" w:cs="Times New Roman"/>
          <w:lang w:val="en-US" w:eastAsia="en-GB"/>
        </w:rPr>
        <w:t xml:space="preserve">Table xxx summarizes the spectral regions used in supervised band selection and outlines the relevant biological significance. </w:t>
      </w:r>
    </w:p>
    <w:p w14:paraId="49DB463D" w14:textId="1E5EE4C7" w:rsidR="00CD0FF2" w:rsidRPr="00CD0FF2" w:rsidRDefault="00CD0FF2" w:rsidP="00CD0FF2">
      <w:pPr>
        <w:spacing w:before="100" w:beforeAutospacing="1" w:after="100" w:afterAutospacing="1"/>
        <w:rPr>
          <w:rFonts w:ascii="Helvetica" w:eastAsia="Times New Roman" w:hAnsi="Helvetica" w:cs="Times New Roman"/>
          <w:i/>
          <w:iCs/>
          <w:lang w:val="en-US" w:eastAsia="en-GB"/>
        </w:rPr>
      </w:pPr>
      <w:r w:rsidRPr="00CD0FF2">
        <w:rPr>
          <w:rFonts w:ascii="Helvetica" w:eastAsia="Times New Roman" w:hAnsi="Helvetica" w:cs="Times New Roman"/>
          <w:i/>
          <w:iCs/>
          <w:lang w:val="en-US" w:eastAsia="en-GB"/>
        </w:rPr>
        <w:t xml:space="preserve">Table xxx- The wavelengths included in supervised band selection and </w:t>
      </w:r>
      <w:r w:rsidR="00AD0A38">
        <w:rPr>
          <w:rFonts w:ascii="Helvetica" w:eastAsia="Times New Roman" w:hAnsi="Helvetica" w:cs="Times New Roman"/>
          <w:i/>
          <w:iCs/>
          <w:lang w:val="en-US" w:eastAsia="en-GB"/>
        </w:rPr>
        <w:t>relevant</w:t>
      </w:r>
      <w:r>
        <w:rPr>
          <w:rFonts w:ascii="Helvetica" w:eastAsia="Times New Roman" w:hAnsi="Helvetica" w:cs="Times New Roman"/>
          <w:i/>
          <w:iCs/>
          <w:lang w:val="en-US" w:eastAsia="en-GB"/>
        </w:rPr>
        <w:t xml:space="preserve"> biological significance. </w:t>
      </w:r>
      <w:r w:rsidR="00767C82">
        <w:rPr>
          <w:rFonts w:ascii="Helvetica" w:eastAsia="Times New Roman" w:hAnsi="Helvetica" w:cs="Times New Roman"/>
          <w:i/>
          <w:iCs/>
          <w:lang w:val="en-US" w:eastAsia="en-GB"/>
        </w:rPr>
        <w:t>MAYBE ADD WHY BEGGINNING OF RED EDGE WASENT INCLUDED?</w:t>
      </w:r>
    </w:p>
    <w:tbl>
      <w:tblPr>
        <w:tblStyle w:val="TableGrid"/>
        <w:tblW w:w="0" w:type="auto"/>
        <w:tblLook w:val="04A0" w:firstRow="1" w:lastRow="0" w:firstColumn="1" w:lastColumn="0" w:noHBand="0" w:noVBand="1"/>
      </w:tblPr>
      <w:tblGrid>
        <w:gridCol w:w="1484"/>
        <w:gridCol w:w="2197"/>
        <w:gridCol w:w="5329"/>
      </w:tblGrid>
      <w:tr w:rsidR="00CD0FF2" w14:paraId="2C9D3428" w14:textId="77777777" w:rsidTr="000703CD">
        <w:tc>
          <w:tcPr>
            <w:tcW w:w="1484" w:type="dxa"/>
          </w:tcPr>
          <w:p w14:paraId="1CFC1980"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Wavelength</w:t>
            </w:r>
          </w:p>
        </w:tc>
        <w:tc>
          <w:tcPr>
            <w:tcW w:w="2197" w:type="dxa"/>
          </w:tcPr>
          <w:p w14:paraId="0E6B097D"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Spectral Region</w:t>
            </w:r>
          </w:p>
        </w:tc>
        <w:tc>
          <w:tcPr>
            <w:tcW w:w="5329" w:type="dxa"/>
          </w:tcPr>
          <w:p w14:paraId="3B57A68D"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Biological significance</w:t>
            </w:r>
          </w:p>
        </w:tc>
      </w:tr>
      <w:tr w:rsidR="00CD0FF2" w14:paraId="45D7ACCF" w14:textId="77777777" w:rsidTr="000703CD">
        <w:tc>
          <w:tcPr>
            <w:tcW w:w="1484" w:type="dxa"/>
          </w:tcPr>
          <w:p w14:paraId="25E6C091"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430-450</w:t>
            </w:r>
          </w:p>
        </w:tc>
        <w:tc>
          <w:tcPr>
            <w:tcW w:w="2197" w:type="dxa"/>
          </w:tcPr>
          <w:p w14:paraId="207652F2"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Blue</w:t>
            </w:r>
          </w:p>
        </w:tc>
        <w:tc>
          <w:tcPr>
            <w:tcW w:w="5329" w:type="dxa"/>
          </w:tcPr>
          <w:p w14:paraId="7658C05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Chlorophyll &amp; carotenoid absorption</w:t>
            </w:r>
          </w:p>
        </w:tc>
      </w:tr>
      <w:tr w:rsidR="00233221" w14:paraId="249B24AE" w14:textId="77777777" w:rsidTr="000703CD">
        <w:tc>
          <w:tcPr>
            <w:tcW w:w="1484" w:type="dxa"/>
          </w:tcPr>
          <w:p w14:paraId="0D7B77C3" w14:textId="6DC8C834" w:rsidR="00233221" w:rsidRDefault="00233221" w:rsidP="000703CD">
            <w:pPr>
              <w:spacing w:line="360" w:lineRule="auto"/>
              <w:jc w:val="center"/>
              <w:rPr>
                <w:rFonts w:ascii="Helvetica" w:hAnsi="Helvetica" w:cstheme="minorHAnsi"/>
                <w:lang w:val="en-GB"/>
              </w:rPr>
            </w:pPr>
            <w:r>
              <w:rPr>
                <w:rFonts w:ascii="Helvetica" w:hAnsi="Helvetica" w:cstheme="minorHAnsi"/>
                <w:lang w:val="en-GB"/>
              </w:rPr>
              <w:t>545-555</w:t>
            </w:r>
          </w:p>
        </w:tc>
        <w:tc>
          <w:tcPr>
            <w:tcW w:w="2197" w:type="dxa"/>
          </w:tcPr>
          <w:p w14:paraId="54AE2B49" w14:textId="4A51558E" w:rsidR="00233221" w:rsidRDefault="00233221" w:rsidP="000703CD">
            <w:pPr>
              <w:spacing w:line="360" w:lineRule="auto"/>
              <w:jc w:val="center"/>
              <w:rPr>
                <w:rFonts w:ascii="Helvetica" w:hAnsi="Helvetica" w:cstheme="minorHAnsi"/>
                <w:lang w:val="en-GB"/>
              </w:rPr>
            </w:pPr>
            <w:r>
              <w:rPr>
                <w:rFonts w:ascii="Helvetica" w:hAnsi="Helvetica" w:cstheme="minorHAnsi"/>
                <w:lang w:val="en-GB"/>
              </w:rPr>
              <w:t>Green</w:t>
            </w:r>
          </w:p>
        </w:tc>
        <w:tc>
          <w:tcPr>
            <w:tcW w:w="5329" w:type="dxa"/>
          </w:tcPr>
          <w:p w14:paraId="38BF793E" w14:textId="2E7B7DF1" w:rsidR="00233221" w:rsidRDefault="00233221" w:rsidP="000703CD">
            <w:pPr>
              <w:spacing w:line="360" w:lineRule="auto"/>
              <w:jc w:val="center"/>
              <w:rPr>
                <w:rFonts w:ascii="Helvetica" w:hAnsi="Helvetica" w:cstheme="minorHAnsi"/>
                <w:lang w:val="en-GB"/>
              </w:rPr>
            </w:pPr>
            <w:r>
              <w:rPr>
                <w:rFonts w:ascii="Helvetica" w:hAnsi="Helvetica" w:cstheme="minorHAnsi"/>
                <w:lang w:val="en-GB"/>
              </w:rPr>
              <w:t>Green reflectance peak</w:t>
            </w:r>
          </w:p>
        </w:tc>
      </w:tr>
      <w:tr w:rsidR="00CD0FF2" w14:paraId="7BF285A1" w14:textId="77777777" w:rsidTr="000703CD">
        <w:tc>
          <w:tcPr>
            <w:tcW w:w="1484" w:type="dxa"/>
          </w:tcPr>
          <w:p w14:paraId="7E0D6DEB"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660-680</w:t>
            </w:r>
          </w:p>
        </w:tc>
        <w:tc>
          <w:tcPr>
            <w:tcW w:w="2197" w:type="dxa"/>
          </w:tcPr>
          <w:p w14:paraId="643EBFB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Red</w:t>
            </w:r>
          </w:p>
        </w:tc>
        <w:tc>
          <w:tcPr>
            <w:tcW w:w="5329" w:type="dxa"/>
          </w:tcPr>
          <w:p w14:paraId="564DA652"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Max absorption of chlorophyll</w:t>
            </w:r>
          </w:p>
        </w:tc>
      </w:tr>
      <w:tr w:rsidR="00CD0FF2" w14:paraId="51A1E38D" w14:textId="77777777" w:rsidTr="000703CD">
        <w:tc>
          <w:tcPr>
            <w:tcW w:w="1484" w:type="dxa"/>
          </w:tcPr>
          <w:p w14:paraId="21FD7CA2"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700-725</w:t>
            </w:r>
          </w:p>
        </w:tc>
        <w:tc>
          <w:tcPr>
            <w:tcW w:w="2197" w:type="dxa"/>
          </w:tcPr>
          <w:p w14:paraId="14A3122B"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Red</w:t>
            </w:r>
          </w:p>
        </w:tc>
        <w:tc>
          <w:tcPr>
            <w:tcW w:w="5329" w:type="dxa"/>
          </w:tcPr>
          <w:p w14:paraId="4EFCC1C1"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Middle of red-edge transition</w:t>
            </w:r>
          </w:p>
        </w:tc>
      </w:tr>
      <w:tr w:rsidR="00CD0FF2" w14:paraId="55557EDA" w14:textId="77777777" w:rsidTr="000703CD">
        <w:tc>
          <w:tcPr>
            <w:tcW w:w="1484" w:type="dxa"/>
          </w:tcPr>
          <w:p w14:paraId="4AA37B47"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745-755</w:t>
            </w:r>
          </w:p>
        </w:tc>
        <w:tc>
          <w:tcPr>
            <w:tcW w:w="2197" w:type="dxa"/>
          </w:tcPr>
          <w:p w14:paraId="7CBD3193"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NIR</w:t>
            </w:r>
          </w:p>
        </w:tc>
        <w:tc>
          <w:tcPr>
            <w:tcW w:w="5329" w:type="dxa"/>
          </w:tcPr>
          <w:p w14:paraId="0123CBFE"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End of red-edge transition</w:t>
            </w:r>
          </w:p>
        </w:tc>
      </w:tr>
      <w:tr w:rsidR="00CD0FF2" w14:paraId="7A28D787" w14:textId="77777777" w:rsidTr="000703CD">
        <w:tc>
          <w:tcPr>
            <w:tcW w:w="1484" w:type="dxa"/>
          </w:tcPr>
          <w:p w14:paraId="4BF0582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lastRenderedPageBreak/>
              <w:t>920-985</w:t>
            </w:r>
          </w:p>
        </w:tc>
        <w:tc>
          <w:tcPr>
            <w:tcW w:w="2197" w:type="dxa"/>
          </w:tcPr>
          <w:p w14:paraId="5E727EC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IR</w:t>
            </w:r>
          </w:p>
        </w:tc>
        <w:tc>
          <w:tcPr>
            <w:tcW w:w="5329" w:type="dxa"/>
          </w:tcPr>
          <w:p w14:paraId="69764B04"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Vascular plant structures &amp; xeric moister regime (also H20 absorption region)</w:t>
            </w:r>
          </w:p>
        </w:tc>
      </w:tr>
    </w:tbl>
    <w:p w14:paraId="676AAC7D" w14:textId="77777777" w:rsidR="00233221" w:rsidRDefault="00233221" w:rsidP="00FB44DE">
      <w:pPr>
        <w:spacing w:before="100" w:beforeAutospacing="1" w:after="100" w:afterAutospacing="1"/>
        <w:rPr>
          <w:rFonts w:ascii="Helvetica" w:hAnsi="Helvetica" w:cstheme="minorHAnsi"/>
          <w:lang w:val="en-GB"/>
        </w:rPr>
      </w:pPr>
    </w:p>
    <w:p w14:paraId="22227BFE" w14:textId="7EB1006F" w:rsidR="00FB44DE" w:rsidRDefault="00FB44DE" w:rsidP="00FB44DE">
      <w:pPr>
        <w:spacing w:before="100" w:beforeAutospacing="1" w:after="100" w:afterAutospacing="1"/>
        <w:rPr>
          <w:rFonts w:ascii="Helvetica" w:eastAsia="Times New Roman" w:hAnsi="Helvetica" w:cs="Times New Roman"/>
          <w:lang w:val="en-US" w:eastAsia="en-GB"/>
        </w:rPr>
      </w:pPr>
      <w:r w:rsidRPr="00F10A25">
        <w:rPr>
          <w:rFonts w:ascii="Helvetica" w:eastAsia="Times New Roman" w:hAnsi="Helvetica" w:cs="Times New Roman"/>
          <w:lang w:eastAsia="en-GB"/>
        </w:rPr>
        <w:t xml:space="preserve">The selected wavelengths were then partitioned into five broad spectral regions to identify the most influential ones based on known pigment absorption regions and canopy structure. The five broad spectral regions considered were defined as: blue: 400–500 nm, absorption of chlorophylls and carotenoids; green: 500–600 nm, anthocyanin absorption; red: 600– 680 nm, absorption of chlorophylls; red-edge transition: 680–800 nm; and NIR: 801–985 nm, leaf/canopy structure and water absorption. </w:t>
      </w:r>
      <w:r w:rsidRPr="00F10A25">
        <w:rPr>
          <w:rFonts w:ascii="Helvetica" w:eastAsia="Times New Roman" w:hAnsi="Helvetica" w:cs="Times New Roman"/>
          <w:lang w:val="en-US" w:eastAsia="en-GB"/>
        </w:rPr>
        <w:t xml:space="preserve"> </w:t>
      </w:r>
      <w:r w:rsidRPr="00F10A25">
        <w:rPr>
          <w:rFonts w:ascii="Helvetica" w:eastAsia="Times New Roman" w:hAnsi="Helvetica" w:cs="Times New Roman"/>
          <w:lang w:val="en-US" w:eastAsia="en-GB"/>
        </w:rPr>
        <w:fldChar w:fldCharType="begin"/>
      </w:r>
      <w:r w:rsidRPr="00F10A25">
        <w:rPr>
          <w:rFonts w:ascii="Helvetica" w:eastAsia="Times New Roman" w:hAnsi="Helvetica" w:cs="Times New Roman"/>
          <w:lang w:val="en-US" w:eastAsia="en-GB"/>
        </w:rPr>
        <w:instrText xml:space="preserve"> ADDIN ZOTERO_ITEM CSL_CITATION {"citationID":"97sIGXPQ","properties":{"formattedCitation":"(Beamish,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F10A25">
        <w:rPr>
          <w:rFonts w:ascii="Helvetica" w:eastAsia="Times New Roman" w:hAnsi="Helvetica" w:cs="Times New Roman"/>
          <w:lang w:val="en-US" w:eastAsia="en-GB"/>
        </w:rPr>
        <w:fldChar w:fldCharType="separate"/>
      </w:r>
      <w:r w:rsidRPr="00F10A25">
        <w:rPr>
          <w:rFonts w:ascii="Helvetica" w:eastAsia="Times New Roman" w:hAnsi="Helvetica" w:cs="Times New Roman"/>
          <w:noProof/>
          <w:lang w:val="en-US" w:eastAsia="en-GB"/>
        </w:rPr>
        <w:t>(Beamish, 2019)</w:t>
      </w:r>
      <w:r w:rsidRPr="00F10A25">
        <w:rPr>
          <w:rFonts w:ascii="Helvetica" w:eastAsia="Times New Roman" w:hAnsi="Helvetica" w:cs="Times New Roman"/>
          <w:lang w:val="en-US" w:eastAsia="en-GB"/>
        </w:rPr>
        <w:fldChar w:fldCharType="end"/>
      </w:r>
    </w:p>
    <w:p w14:paraId="69B0E8C3" w14:textId="42DE6FA9" w:rsidR="00763C4B" w:rsidRDefault="00763C4B" w:rsidP="00FB44DE">
      <w:pPr>
        <w:spacing w:before="100" w:beforeAutospacing="1" w:after="100" w:afterAutospacing="1"/>
        <w:rPr>
          <w:rFonts w:ascii="Helvetica" w:eastAsia="Times New Roman" w:hAnsi="Helvetica" w:cs="Times New Roman"/>
          <w:lang w:val="en-US" w:eastAsia="en-GB"/>
        </w:rPr>
      </w:pPr>
    </w:p>
    <w:p w14:paraId="54DA9310" w14:textId="77777777" w:rsidR="00763C4B" w:rsidRDefault="00763C4B" w:rsidP="00763C4B">
      <w:pPr>
        <w:pStyle w:val="NormalWeb"/>
      </w:pPr>
      <w:r>
        <w:rPr>
          <w:rFonts w:ascii="TimesNewRomanPSMT" w:hAnsi="TimesNewRomanPSMT"/>
        </w:rPr>
        <w:t>In the visible range of reflectance (400–700 nm), three major vegetation pigment groups absorb strongly in the visible spectrum creating unique spectral signatures and dictating plant colour (Curran, 1989). Carotenoid pigments that absorb in the blue and short wave- lengths of the green spectral region are responsible for absorbing incident radiation and for providing energy to photosynthesis (Bartley and Scolnik, 1995; Young and Britton, 1990). Anthocyanins that absorb strongly in the green and in the short wavelengths of the red spectral region provide photoprotection as well as physical damage protection and influ- ence recovery (Chalker</w:t>
      </w:r>
      <w:r>
        <w:rPr>
          <w:rFonts w:ascii="PalatinoLinotype" w:hAnsi="PalatinoLinotype"/>
        </w:rPr>
        <w:t>‐</w:t>
      </w:r>
      <w:r>
        <w:rPr>
          <w:rFonts w:ascii="TimesNewRomanPSMT" w:hAnsi="TimesNewRomanPSMT"/>
        </w:rPr>
        <w:t xml:space="preserve">Scott, 1999; Close and Beadle, 2003; Gould et al., 2002; Steyn et al., 2002). Both carotenoids and anthocyanins have overlapping absorption regions with chlorophyll absorption, which occurs in the blue and red spectral region, respectively. Chlorophylls are the fundamental photosynthetic pigments that control light absorption by vegetation and in turn control photosynthetic capacity and primary productivity. </w:t>
      </w:r>
    </w:p>
    <w:p w14:paraId="6A6E72AB" w14:textId="77777777" w:rsidR="00763C4B" w:rsidRPr="00763C4B" w:rsidRDefault="00763C4B" w:rsidP="00FB44DE">
      <w:pPr>
        <w:spacing w:before="100" w:beforeAutospacing="1" w:after="100" w:afterAutospacing="1"/>
        <w:rPr>
          <w:rFonts w:ascii="Helvetica" w:eastAsia="Times New Roman" w:hAnsi="Helvetica" w:cs="Times New Roman"/>
          <w:lang w:eastAsia="en-GB"/>
        </w:rPr>
      </w:pPr>
    </w:p>
    <w:p w14:paraId="32D22F2D" w14:textId="77777777" w:rsidR="00F10A25" w:rsidRPr="00F10A25" w:rsidRDefault="00F10A25" w:rsidP="008E1607">
      <w:pPr>
        <w:rPr>
          <w:rFonts w:ascii="Helvetica" w:hAnsi="Helvetica"/>
          <w:b/>
          <w:bCs/>
          <w:u w:val="single"/>
          <w:lang w:val="en-GB"/>
        </w:rPr>
      </w:pPr>
    </w:p>
    <w:p w14:paraId="67F01FBB" w14:textId="01FE2B52" w:rsidR="0044029D" w:rsidRPr="00F10A25" w:rsidRDefault="0044029D" w:rsidP="00A81678">
      <w:pPr>
        <w:rPr>
          <w:rFonts w:ascii="Helvetica" w:hAnsi="Helvetica"/>
          <w:u w:val="single"/>
          <w:lang w:val="en-US"/>
        </w:rPr>
      </w:pPr>
    </w:p>
    <w:p w14:paraId="0ED088DD" w14:textId="4951F0CD" w:rsidR="0044029D" w:rsidRDefault="00FA2510" w:rsidP="00A81678">
      <w:pPr>
        <w:rPr>
          <w:rFonts w:ascii="Helvetica" w:hAnsi="Helvetica"/>
          <w:u w:val="single"/>
          <w:lang w:val="en-US"/>
        </w:rPr>
      </w:pPr>
      <w:r w:rsidRPr="00F10A25">
        <w:rPr>
          <w:rFonts w:ascii="Helvetica" w:hAnsi="Helvetica"/>
          <w:u w:val="single"/>
          <w:lang w:val="en-US"/>
        </w:rPr>
        <w:t>Automated spectral mixture analysis</w:t>
      </w:r>
      <w:r w:rsidR="00FB44DE">
        <w:rPr>
          <w:rFonts w:ascii="Helvetica" w:hAnsi="Helvetica"/>
          <w:u w:val="single"/>
          <w:lang w:val="en-US"/>
        </w:rPr>
        <w:t xml:space="preserve"> (algorithmic band selection) </w:t>
      </w:r>
    </w:p>
    <w:p w14:paraId="678FBFC3" w14:textId="10BC8D22" w:rsidR="000703CD" w:rsidRDefault="000703CD" w:rsidP="00A81678">
      <w:pPr>
        <w:rPr>
          <w:rFonts w:ascii="Helvetica" w:hAnsi="Helvetica"/>
          <w:u w:val="single"/>
          <w:lang w:val="en-US"/>
        </w:rPr>
      </w:pPr>
    </w:p>
    <w:p w14:paraId="3EF36F4A" w14:textId="77777777" w:rsidR="000703CD" w:rsidRPr="000703CD" w:rsidRDefault="000703CD" w:rsidP="000703CD">
      <w:p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In an attempt to tackle these drawbacks the current paper presents an alternative unmixing approach, referred to as stable zone unmixing (SZU). The main focus is to reinforce the basic assumption that sub-pixel fraction estimate accuracies can be considerably improved by focusing on a subset of wavelengths and spectral features. The proposed algorithm aims, by means of an automated waveband selection protocol, to: </w:t>
      </w:r>
    </w:p>
    <w:p w14:paraId="1C0142E6" w14:textId="77777777" w:rsidR="000703CD" w:rsidRPr="000703CD" w:rsidRDefault="000703CD" w:rsidP="000703CD">
      <w:pPr>
        <w:numPr>
          <w:ilvl w:val="0"/>
          <w:numId w:val="4"/>
        </w:num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  increase the sub-pixel fraction estimate accuracy by reducing the spectral variability present within the mixture analysis; </w:t>
      </w:r>
    </w:p>
    <w:p w14:paraId="7770434C" w14:textId="77777777" w:rsidR="000703CD" w:rsidRPr="000703CD" w:rsidRDefault="000703CD" w:rsidP="000703CD">
      <w:pPr>
        <w:numPr>
          <w:ilvl w:val="0"/>
          <w:numId w:val="4"/>
        </w:num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(ii)  provide a fast and computationally efficient algorithm that reduces the spec- tral data to information useful in the mixture analysis; and </w:t>
      </w:r>
    </w:p>
    <w:p w14:paraId="28D2C155" w14:textId="79FD2CC2" w:rsidR="000703CD" w:rsidRPr="000703CD" w:rsidRDefault="000703CD" w:rsidP="000703CD">
      <w:pPr>
        <w:numPr>
          <w:ilvl w:val="0"/>
          <w:numId w:val="4"/>
        </w:num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(iii)  provide a robust and automated procedure that is independent of the consid- ered scenario and/or available spectral data. </w:t>
      </w:r>
      <w:r>
        <w:rPr>
          <w:rFonts w:ascii="AdvP497E2" w:eastAsia="Times New Roman" w:hAnsi="AdvP497E2" w:cs="Times New Roman"/>
          <w:sz w:val="20"/>
          <w:szCs w:val="20"/>
          <w:lang w:eastAsia="en-GB"/>
        </w:rPr>
        <w:fldChar w:fldCharType="begin"/>
      </w:r>
      <w:r>
        <w:rPr>
          <w:rFonts w:ascii="AdvP497E2" w:eastAsia="Times New Roman" w:hAnsi="AdvP497E2" w:cs="Times New Roman"/>
          <w:sz w:val="20"/>
          <w:szCs w:val="20"/>
          <w:lang w:eastAsia="en-GB"/>
        </w:rPr>
        <w:instrText xml:space="preserve"> ADDIN ZOTERO_ITEM CSL_CITATION {"citationID":"a0BgpM8Q","properties":{"formattedCitation":"(Somers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AdvP497E2" w:eastAsia="Times New Roman" w:hAnsi="AdvP497E2" w:cs="Times New Roman"/>
          <w:sz w:val="20"/>
          <w:szCs w:val="20"/>
          <w:lang w:eastAsia="en-GB"/>
        </w:rPr>
        <w:fldChar w:fldCharType="separate"/>
      </w:r>
      <w:r>
        <w:rPr>
          <w:rFonts w:ascii="AdvP497E2" w:eastAsia="Times New Roman" w:hAnsi="AdvP497E2" w:cs="Times New Roman"/>
          <w:noProof/>
          <w:sz w:val="20"/>
          <w:szCs w:val="20"/>
          <w:lang w:eastAsia="en-GB"/>
        </w:rPr>
        <w:t>(Somers et al., 2010)</w:t>
      </w:r>
      <w:r>
        <w:rPr>
          <w:rFonts w:ascii="AdvP497E2" w:eastAsia="Times New Roman" w:hAnsi="AdvP497E2" w:cs="Times New Roman"/>
          <w:sz w:val="20"/>
          <w:szCs w:val="20"/>
          <w:lang w:eastAsia="en-GB"/>
        </w:rPr>
        <w:fldChar w:fldCharType="end"/>
      </w:r>
    </w:p>
    <w:p w14:paraId="2C7F1D68" w14:textId="77777777" w:rsidR="000703CD" w:rsidRPr="000703CD" w:rsidRDefault="000703CD" w:rsidP="00A81678">
      <w:pPr>
        <w:rPr>
          <w:rFonts w:ascii="Helvetica" w:hAnsi="Helvetica"/>
          <w:u w:val="single"/>
        </w:rPr>
      </w:pPr>
    </w:p>
    <w:p w14:paraId="08624998" w14:textId="3DAE0132" w:rsidR="00FB44DE" w:rsidRDefault="00FB44DE" w:rsidP="00A81678">
      <w:pPr>
        <w:rPr>
          <w:rFonts w:ascii="Helvetica" w:hAnsi="Helvetica"/>
          <w:u w:val="single"/>
          <w:lang w:val="en-US"/>
        </w:rPr>
      </w:pPr>
    </w:p>
    <w:p w14:paraId="730EDF81" w14:textId="1B799C84" w:rsidR="00CB5198" w:rsidRDefault="00D25800" w:rsidP="004A5B74">
      <w:pPr>
        <w:rPr>
          <w:rFonts w:ascii="Helvetica" w:hAnsi="Helvetica"/>
          <w:lang w:val="en-US"/>
        </w:rPr>
      </w:pPr>
      <w:r>
        <w:rPr>
          <w:rFonts w:ascii="Helvetica" w:hAnsi="Helvetica"/>
          <w:lang w:val="en-US"/>
        </w:rPr>
        <w:t xml:space="preserve">I used </w:t>
      </w:r>
      <w:r w:rsidRPr="00D25800">
        <w:rPr>
          <w:rFonts w:ascii="Helvetica" w:hAnsi="Helvetica"/>
          <w:lang w:val="en-US"/>
        </w:rPr>
        <w:t>Stabile zone unmixing (SZU</w:t>
      </w:r>
      <w:r w:rsidR="00767C82">
        <w:rPr>
          <w:rFonts w:ascii="Helvetica" w:hAnsi="Helvetica"/>
          <w:lang w:val="en-US"/>
        </w:rPr>
        <w:t>)</w:t>
      </w:r>
      <w:r>
        <w:rPr>
          <w:rFonts w:ascii="Helvetica" w:hAnsi="Helvetica"/>
          <w:lang w:val="en-US"/>
        </w:rPr>
        <w:t xml:space="preserve"> </w:t>
      </w:r>
      <w:r w:rsidR="008413E3">
        <w:rPr>
          <w:rFonts w:ascii="Helvetica" w:hAnsi="Helvetica"/>
          <w:lang w:val="en-US"/>
        </w:rPr>
        <w:t xml:space="preserve">to </w:t>
      </w:r>
      <w:r>
        <w:rPr>
          <w:rFonts w:ascii="Helvetica" w:hAnsi="Helvetica"/>
          <w:lang w:val="en-US"/>
        </w:rPr>
        <w:t>automatically select</w:t>
      </w:r>
      <w:r w:rsidR="003D1AE1">
        <w:rPr>
          <w:rFonts w:ascii="Helvetica" w:hAnsi="Helvetica"/>
          <w:lang w:val="en-US"/>
        </w:rPr>
        <w:t xml:space="preserve"> an</w:t>
      </w:r>
      <w:r>
        <w:rPr>
          <w:rFonts w:ascii="Helvetica" w:hAnsi="Helvetica"/>
          <w:lang w:val="en-US"/>
        </w:rPr>
        <w:t xml:space="preserve"> </w:t>
      </w:r>
      <w:r w:rsidR="003D1AE1" w:rsidRPr="00767C82">
        <w:rPr>
          <w:rFonts w:ascii="Helvetica" w:hAnsi="Helvetica"/>
          <w:u w:val="single"/>
          <w:lang w:val="en-US"/>
        </w:rPr>
        <w:t>optimal</w:t>
      </w:r>
      <w:r w:rsidR="003D1AE1">
        <w:rPr>
          <w:rFonts w:ascii="Helvetica" w:hAnsi="Helvetica"/>
          <w:lang w:val="en-US"/>
        </w:rPr>
        <w:t xml:space="preserve"> subset of bands for </w:t>
      </w:r>
      <w:r w:rsidR="00717393">
        <w:rPr>
          <w:rFonts w:ascii="Helvetica" w:hAnsi="Helvetica"/>
          <w:lang w:val="en-US"/>
        </w:rPr>
        <w:t>dimensional reduction</w:t>
      </w:r>
      <w:r w:rsidR="003D1AE1">
        <w:rPr>
          <w:rFonts w:ascii="Helvetica" w:hAnsi="Helvetica"/>
          <w:lang w:val="en-US"/>
        </w:rPr>
        <w:t xml:space="preserve">. SZU, </w:t>
      </w:r>
      <w:r w:rsidR="004A5B74">
        <w:rPr>
          <w:rFonts w:ascii="Helvetica" w:hAnsi="Helvetica"/>
          <w:lang w:val="en-US"/>
        </w:rPr>
        <w:t xml:space="preserve">is a type of spectral mixture analysis </w:t>
      </w:r>
      <w:r w:rsidR="000703CD">
        <w:rPr>
          <w:rFonts w:ascii="Helvetica" w:hAnsi="Helvetica"/>
          <w:lang w:val="en-US"/>
        </w:rPr>
        <w:t>that aims to provide robust and automated waveband selection</w:t>
      </w:r>
      <w:r w:rsidR="00767C82">
        <w:rPr>
          <w:rFonts w:ascii="Helvetica" w:hAnsi="Helvetica"/>
          <w:lang w:val="en-US"/>
        </w:rPr>
        <w:t>s</w:t>
      </w:r>
      <w:r w:rsidR="000703CD">
        <w:rPr>
          <w:rFonts w:ascii="Helvetica" w:hAnsi="Helvetica"/>
          <w:lang w:val="en-US"/>
        </w:rPr>
        <w:t xml:space="preserve"> </w:t>
      </w:r>
      <w:r w:rsidR="00717393">
        <w:rPr>
          <w:rFonts w:ascii="Helvetica" w:hAnsi="Helvetica"/>
          <w:lang w:val="en-US"/>
        </w:rPr>
        <w:t>to yield the optimal subset of wavebands for discriminating vegetation types.</w:t>
      </w:r>
    </w:p>
    <w:p w14:paraId="3ED39544" w14:textId="77777777" w:rsidR="00717393" w:rsidRDefault="00717393" w:rsidP="004A5B74">
      <w:pPr>
        <w:rPr>
          <w:rFonts w:ascii="Helvetica" w:hAnsi="Helvetica"/>
          <w:lang w:val="en-US"/>
        </w:rPr>
      </w:pPr>
    </w:p>
    <w:p w14:paraId="3D6D807D" w14:textId="35F71781" w:rsidR="00CB72CC" w:rsidRDefault="00CB5198" w:rsidP="00CB72CC">
      <w:pPr>
        <w:rPr>
          <w:rFonts w:ascii="Helvetica" w:hAnsi="Helvetica"/>
          <w:lang w:val="en-US"/>
        </w:rPr>
      </w:pPr>
      <w:r>
        <w:rPr>
          <w:rFonts w:ascii="Helvetica" w:hAnsi="Helvetica"/>
          <w:lang w:val="en-US"/>
        </w:rPr>
        <w:t xml:space="preserve">This is achieved through calculating the </w:t>
      </w:r>
      <w:proofErr w:type="spellStart"/>
      <w:r>
        <w:rPr>
          <w:rFonts w:ascii="Helvetica" w:hAnsi="Helvetica"/>
          <w:lang w:val="en-US"/>
        </w:rPr>
        <w:t>InStability</w:t>
      </w:r>
      <w:proofErr w:type="spellEnd"/>
      <w:r>
        <w:rPr>
          <w:rFonts w:ascii="Helvetica" w:hAnsi="Helvetica"/>
          <w:lang w:val="en-US"/>
        </w:rPr>
        <w:t xml:space="preserve"> Index (ISI)</w:t>
      </w:r>
      <w:r w:rsidR="005C2A7F">
        <w:rPr>
          <w:rFonts w:ascii="Helvetica" w:hAnsi="Helvetica"/>
          <w:lang w:val="en-US"/>
        </w:rPr>
        <w:t xml:space="preserve"> </w:t>
      </w:r>
      <w:r w:rsidR="005C2A7F">
        <w:rPr>
          <w:rFonts w:ascii="Helvetica" w:hAnsi="Helvetica"/>
          <w:lang w:val="en-US"/>
        </w:rPr>
        <w:fldChar w:fldCharType="begin"/>
      </w:r>
      <w:r w:rsidR="005C2A7F">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5C2A7F">
        <w:rPr>
          <w:rFonts w:ascii="Helvetica" w:hAnsi="Helvetica"/>
          <w:lang w:val="en-US"/>
        </w:rPr>
        <w:fldChar w:fldCharType="separate"/>
      </w:r>
      <w:r w:rsidR="005C2A7F">
        <w:rPr>
          <w:rFonts w:ascii="Helvetica" w:hAnsi="Helvetica"/>
          <w:noProof/>
          <w:lang w:val="en-US"/>
        </w:rPr>
        <w:t>(Somers et al., 2010)</w:t>
      </w:r>
      <w:r w:rsidR="005C2A7F">
        <w:rPr>
          <w:rFonts w:ascii="Helvetica" w:hAnsi="Helvetica"/>
          <w:lang w:val="en-US"/>
        </w:rPr>
        <w:fldChar w:fldCharType="end"/>
      </w:r>
      <w:r>
        <w:rPr>
          <w:rFonts w:ascii="Helvetica" w:hAnsi="Helvetica"/>
          <w:lang w:val="en-US"/>
        </w:rPr>
        <w:t xml:space="preserve">, a ratio index based on reflectance of each band across the entire measured spectrum </w:t>
      </w:r>
      <w:r w:rsidR="00767C82">
        <w:rPr>
          <w:rFonts w:ascii="Helvetica" w:hAnsi="Helvetica"/>
          <w:lang w:val="en-US"/>
        </w:rPr>
        <w:t>and</w:t>
      </w:r>
      <w:r w:rsidR="000F2DA0">
        <w:rPr>
          <w:rFonts w:ascii="Helvetica" w:hAnsi="Helvetica"/>
          <w:lang w:val="en-US"/>
        </w:rPr>
        <w:t xml:space="preserve"> identifies wavebands that are least sensitive to spectral variance</w:t>
      </w:r>
      <w:r w:rsidR="009C374A">
        <w:rPr>
          <w:rFonts w:ascii="Helvetica" w:hAnsi="Helvetica"/>
          <w:lang w:val="en-US"/>
        </w:rPr>
        <w:t xml:space="preserve"> </w:t>
      </w:r>
      <w:r w:rsidR="009C374A">
        <w:rPr>
          <w:rFonts w:ascii="Helvetica" w:hAnsi="Helvetica"/>
          <w:lang w:val="en-US"/>
        </w:rPr>
        <w:t>(equation)</w:t>
      </w:r>
      <w:r w:rsidR="009C374A">
        <w:rPr>
          <w:rFonts w:ascii="Helvetica" w:hAnsi="Helvetica"/>
          <w:lang w:val="en-US"/>
        </w:rPr>
        <w:t>.</w:t>
      </w:r>
      <w:r w:rsidR="009C374A" w:rsidRPr="009C374A">
        <w:rPr>
          <w:rFonts w:ascii="Helvetica" w:hAnsi="Helvetica"/>
          <w:lang w:val="en-US"/>
        </w:rPr>
        <w:t xml:space="preserve"> </w:t>
      </w:r>
    </w:p>
    <w:p w14:paraId="72B418CB" w14:textId="2CE716F9" w:rsidR="00CB5198" w:rsidRDefault="00CB5198" w:rsidP="004A5B74">
      <w:pPr>
        <w:rPr>
          <w:rFonts w:ascii="Helvetica" w:hAnsi="Helvetica"/>
          <w:lang w:val="en-US"/>
        </w:rPr>
      </w:pPr>
    </w:p>
    <w:p w14:paraId="069B46EC" w14:textId="0DFC8104" w:rsidR="005C2A7F" w:rsidRDefault="005C2A7F" w:rsidP="004A5B74">
      <w:pPr>
        <w:rPr>
          <w:rFonts w:ascii="Helvetica" w:hAnsi="Helvetica"/>
          <w:lang w:val="en-US"/>
        </w:rPr>
      </w:pPr>
    </w:p>
    <w:p w14:paraId="2AEE202E" w14:textId="77777777" w:rsidR="005C2A7F" w:rsidRDefault="005C2A7F" w:rsidP="004A5B74">
      <w:pPr>
        <w:rPr>
          <w:rFonts w:ascii="Helvetica" w:hAnsi="Helvetica"/>
          <w:lang w:val="en-US"/>
        </w:rPr>
      </w:pPr>
    </w:p>
    <w:p w14:paraId="037B418E" w14:textId="77777777" w:rsidR="005C2A7F" w:rsidRPr="00744591" w:rsidRDefault="005C2A7F" w:rsidP="005C2A7F">
      <w:pPr>
        <w:rPr>
          <w:rFonts w:ascii="Helvetica" w:hAnsi="Helvetica"/>
        </w:rPr>
      </w:pPr>
      <m:oMathPara>
        <m:oMath>
          <m:sSub>
            <m:sSubPr>
              <m:ctrlPr>
                <w:rPr>
                  <w:rFonts w:ascii="Cambria Math" w:hAnsi="Cambria Math"/>
                  <w:i/>
                </w:rPr>
              </m:ctrlPr>
            </m:sSubPr>
            <m:e>
              <m:r>
                <w:rPr>
                  <w:rFonts w:ascii="Cambria Math" w:hAnsi="Cambria Math"/>
                </w:rPr>
                <m:t>ISI</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1.96(</m:t>
              </m:r>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σ</m:t>
                  </m:r>
                </m:e>
                <m:sub>
                  <m:r>
                    <w:rPr>
                      <w:rFonts w:ascii="Cambria Math" w:hAnsi="Cambria Math"/>
                      <w:color w:val="222222"/>
                      <w:sz w:val="21"/>
                      <w:szCs w:val="21"/>
                      <w:shd w:val="clear" w:color="auto" w:fill="FFFFFF"/>
                    </w:rPr>
                    <m:t>1,i</m:t>
                  </m:r>
                </m:sub>
              </m:sSub>
              <m:r>
                <w:rPr>
                  <w:rFonts w:ascii="Cambria Math" w:hAnsi="Cambria Math"/>
                  <w:color w:val="222222"/>
                  <w:sz w:val="21"/>
                  <w:szCs w:val="21"/>
                  <w:shd w:val="clear" w:color="auto" w:fill="FFFFFF"/>
                </w:rPr>
                <m:t>+</m:t>
              </m:r>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σ</m:t>
                  </m:r>
                </m:e>
                <m:sub>
                  <m:r>
                    <w:rPr>
                      <w:rFonts w:ascii="Cambria Math" w:hAnsi="Cambria Math"/>
                      <w:color w:val="222222"/>
                      <w:sz w:val="21"/>
                      <w:szCs w:val="21"/>
                      <w:shd w:val="clear" w:color="auto" w:fill="FFFFFF"/>
                    </w:rPr>
                    <m:t>2,i</m:t>
                  </m:r>
                </m:sub>
              </m:sSub>
              <m:r>
                <w:rPr>
                  <w:rFonts w:ascii="Cambria Math" w:hAnsi="Cambria Math"/>
                  <w:color w:val="222222"/>
                  <w:sz w:val="21"/>
                  <w:szCs w:val="21"/>
                  <w:shd w:val="clear" w:color="auto" w:fill="FFFFFF"/>
                </w:rPr>
                <m:t>)</m:t>
              </m:r>
            </m:num>
            <m:den>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 R</m:t>
                  </m:r>
                </m:e>
                <m:sub>
                  <m:r>
                    <w:rPr>
                      <w:rFonts w:ascii="Cambria Math" w:hAnsi="Cambria Math"/>
                      <w:color w:val="222222"/>
                      <w:sz w:val="21"/>
                      <w:szCs w:val="21"/>
                      <w:shd w:val="clear" w:color="auto" w:fill="FFFFFF"/>
                    </w:rPr>
                    <m:t>mean,1,i</m:t>
                  </m:r>
                </m:sub>
              </m:sSub>
              <m:r>
                <w:rPr>
                  <w:rFonts w:ascii="Cambria Math" w:hAnsi="Cambria Math"/>
                  <w:color w:val="222222"/>
                  <w:sz w:val="21"/>
                  <w:szCs w:val="21"/>
                  <w:shd w:val="clear" w:color="auto" w:fill="FFFFFF"/>
                </w:rPr>
                <m:t>-</m:t>
              </m:r>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R</m:t>
                  </m:r>
                </m:e>
                <m:sub>
                  <m:r>
                    <w:rPr>
                      <w:rFonts w:ascii="Cambria Math" w:hAnsi="Cambria Math"/>
                      <w:color w:val="222222"/>
                      <w:sz w:val="21"/>
                      <w:szCs w:val="21"/>
                      <w:shd w:val="clear" w:color="auto" w:fill="FFFFFF"/>
                    </w:rPr>
                    <m:t>mean,2,i</m:t>
                  </m:r>
                </m:sub>
              </m:sSub>
              <m:r>
                <w:rPr>
                  <w:rFonts w:ascii="Cambria Math" w:hAnsi="Cambria Math"/>
                  <w:color w:val="222222"/>
                  <w:sz w:val="21"/>
                  <w:szCs w:val="21"/>
                  <w:shd w:val="clear" w:color="auto" w:fill="FFFFFF"/>
                </w:rPr>
                <m:t xml:space="preserve"> | </m:t>
              </m:r>
            </m:den>
          </m:f>
        </m:oMath>
      </m:oMathPara>
    </w:p>
    <w:p w14:paraId="2A8EA733" w14:textId="77777777" w:rsidR="005C2A7F" w:rsidRPr="00744591" w:rsidRDefault="005C2A7F" w:rsidP="005C2A7F">
      <w:pPr>
        <w:rPr>
          <w:rFonts w:ascii="Helvetica" w:hAnsi="Helvetica"/>
        </w:rPr>
      </w:pPr>
    </w:p>
    <w:p w14:paraId="3DB1155C" w14:textId="057303DB" w:rsidR="005C2A7F" w:rsidRPr="00CB72CC" w:rsidRDefault="005C2A7F" w:rsidP="005C2A7F">
      <w:pPr>
        <w:rPr>
          <w:rFonts w:ascii="Helvetica" w:hAnsi="Helvetica" w:cstheme="minorHAnsi"/>
          <w:sz w:val="20"/>
          <w:szCs w:val="20"/>
          <w:lang w:val="en-GB"/>
        </w:rPr>
      </w:pPr>
      <w:r w:rsidRPr="00446DF8">
        <w:rPr>
          <w:rFonts w:ascii="Helvetica" w:hAnsi="Helvetica" w:cstheme="minorHAnsi"/>
          <w:i/>
          <w:iCs/>
          <w:sz w:val="20"/>
          <w:szCs w:val="20"/>
          <w:lang w:val="en-GB"/>
        </w:rPr>
        <w:t>R</w:t>
      </w:r>
      <w:r w:rsidRPr="00446DF8">
        <w:rPr>
          <w:rFonts w:ascii="Helvetica" w:hAnsi="Helvetica" w:cstheme="minorHAnsi"/>
          <w:i/>
          <w:iCs/>
          <w:sz w:val="20"/>
          <w:szCs w:val="20"/>
          <w:vertAlign w:val="subscript"/>
          <w:lang w:val="en-GB"/>
        </w:rPr>
        <w:t>mean,1,i</w:t>
      </w:r>
      <w:r w:rsidRPr="00446DF8">
        <w:rPr>
          <w:rFonts w:ascii="Helvetica" w:hAnsi="Helvetica" w:cstheme="minorHAnsi"/>
          <w:i/>
          <w:iCs/>
          <w:sz w:val="20"/>
          <w:szCs w:val="20"/>
          <w:lang w:val="en-GB"/>
        </w:rPr>
        <w:t xml:space="preserve"> and R</w:t>
      </w:r>
      <w:r w:rsidRPr="00446DF8">
        <w:rPr>
          <w:rFonts w:ascii="Helvetica" w:hAnsi="Helvetica" w:cstheme="minorHAnsi"/>
          <w:i/>
          <w:iCs/>
          <w:sz w:val="20"/>
          <w:szCs w:val="20"/>
          <w:vertAlign w:val="subscript"/>
          <w:lang w:val="en-GB"/>
        </w:rPr>
        <w:t xml:space="preserve">mean,2,i </w:t>
      </w:r>
      <w:r w:rsidRPr="00446DF8">
        <w:rPr>
          <w:rFonts w:ascii="Helvetica" w:hAnsi="Helvetica" w:cstheme="minorHAnsi"/>
          <w:i/>
          <w:iCs/>
          <w:sz w:val="20"/>
          <w:szCs w:val="20"/>
          <w:lang w:val="en-GB"/>
        </w:rPr>
        <w:t>are the mean reflectance values of each vegetation type and σ</w:t>
      </w:r>
      <w:r w:rsidRPr="00446DF8">
        <w:rPr>
          <w:rFonts w:ascii="Helvetica" w:hAnsi="Helvetica" w:cstheme="minorHAnsi"/>
          <w:i/>
          <w:iCs/>
          <w:sz w:val="20"/>
          <w:szCs w:val="20"/>
          <w:vertAlign w:val="subscript"/>
          <w:lang w:val="en-GB"/>
        </w:rPr>
        <w:t xml:space="preserve">mean,1,i </w:t>
      </w:r>
      <w:r w:rsidRPr="00446DF8">
        <w:rPr>
          <w:rFonts w:ascii="Helvetica" w:hAnsi="Helvetica" w:cstheme="minorHAnsi"/>
          <w:i/>
          <w:iCs/>
          <w:sz w:val="20"/>
          <w:szCs w:val="20"/>
          <w:lang w:val="en-GB"/>
        </w:rPr>
        <w:t>and σ</w:t>
      </w:r>
      <w:r w:rsidRPr="00446DF8">
        <w:rPr>
          <w:rFonts w:ascii="Helvetica" w:hAnsi="Helvetica" w:cstheme="minorHAnsi"/>
          <w:i/>
          <w:iCs/>
          <w:sz w:val="20"/>
          <w:szCs w:val="20"/>
          <w:vertAlign w:val="subscript"/>
          <w:lang w:val="en-GB"/>
        </w:rPr>
        <w:t xml:space="preserve">mean,2,i </w:t>
      </w:r>
      <w:r w:rsidRPr="00446DF8">
        <w:rPr>
          <w:rFonts w:ascii="Helvetica" w:hAnsi="Helvetica" w:cstheme="minorHAnsi"/>
          <w:i/>
          <w:iCs/>
          <w:sz w:val="20"/>
          <w:szCs w:val="20"/>
          <w:lang w:val="en-GB"/>
        </w:rPr>
        <w:t>are the standard deviations of the reflectance values</w:t>
      </w:r>
      <w:r w:rsidR="009C374A">
        <w:rPr>
          <w:rFonts w:ascii="Helvetica" w:hAnsi="Helvetica" w:cstheme="minorHAnsi"/>
          <w:i/>
          <w:iCs/>
          <w:sz w:val="20"/>
          <w:szCs w:val="20"/>
          <w:lang w:val="en-GB"/>
        </w:rPr>
        <w:t xml:space="preserve"> </w:t>
      </w:r>
      <w:r w:rsidR="00CB72CC">
        <w:rPr>
          <w:rFonts w:ascii="Helvetica" w:hAnsi="Helvetica" w:cstheme="minorHAnsi"/>
          <w:i/>
          <w:iCs/>
          <w:sz w:val="20"/>
          <w:szCs w:val="20"/>
          <w:lang w:val="en-GB"/>
        </w:rPr>
        <w:fldChar w:fldCharType="begin"/>
      </w:r>
      <w:r w:rsidR="00CB72CC">
        <w:rPr>
          <w:rFonts w:ascii="Helvetica" w:hAnsi="Helvetica" w:cstheme="minorHAnsi"/>
          <w:i/>
          <w:iCs/>
          <w:sz w:val="20"/>
          <w:szCs w:val="20"/>
          <w:lang w:val="en-GB"/>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CB72CC">
        <w:rPr>
          <w:rFonts w:ascii="Helvetica" w:hAnsi="Helvetica" w:cstheme="minorHAnsi"/>
          <w:i/>
          <w:iCs/>
          <w:sz w:val="20"/>
          <w:szCs w:val="20"/>
          <w:lang w:val="en-GB"/>
        </w:rPr>
        <w:fldChar w:fldCharType="separate"/>
      </w:r>
      <w:r w:rsidR="00CB72CC">
        <w:rPr>
          <w:rFonts w:ascii="Helvetica" w:hAnsi="Helvetica" w:cstheme="minorHAnsi"/>
          <w:i/>
          <w:iCs/>
          <w:noProof/>
          <w:sz w:val="20"/>
          <w:szCs w:val="20"/>
          <w:lang w:val="en-GB"/>
        </w:rPr>
        <w:t>(Somers et al., 2010)</w:t>
      </w:r>
      <w:r w:rsidR="00CB72CC">
        <w:rPr>
          <w:rFonts w:ascii="Helvetica" w:hAnsi="Helvetica" w:cstheme="minorHAnsi"/>
          <w:i/>
          <w:iCs/>
          <w:sz w:val="20"/>
          <w:szCs w:val="20"/>
          <w:lang w:val="en-GB"/>
        </w:rPr>
        <w:fldChar w:fldCharType="end"/>
      </w:r>
      <w:r w:rsidR="00CB72CC">
        <w:rPr>
          <w:rFonts w:ascii="Helvetica" w:hAnsi="Helvetica" w:cstheme="minorHAnsi"/>
          <w:i/>
          <w:iCs/>
          <w:sz w:val="20"/>
          <w:szCs w:val="20"/>
          <w:lang w:val="en-GB"/>
        </w:rPr>
        <w:t xml:space="preserve">. </w:t>
      </w:r>
      <w:r w:rsidR="00CB72CC">
        <w:rPr>
          <w:rFonts w:ascii="Helvetica" w:hAnsi="Helvetica" w:cstheme="minorHAnsi"/>
          <w:sz w:val="20"/>
          <w:szCs w:val="20"/>
          <w:lang w:val="en-GB"/>
        </w:rPr>
        <w:t xml:space="preserve">MOVE TO BOTTOM OF PARAGRAPH? </w:t>
      </w:r>
    </w:p>
    <w:p w14:paraId="5595A41A" w14:textId="77777777" w:rsidR="00CB72CC" w:rsidRPr="00446DF8" w:rsidRDefault="00CB72CC" w:rsidP="005C2A7F">
      <w:pPr>
        <w:rPr>
          <w:rFonts w:ascii="Helvetica" w:hAnsi="Helvetica" w:cstheme="minorHAnsi"/>
          <w:i/>
          <w:iCs/>
          <w:sz w:val="20"/>
          <w:szCs w:val="20"/>
          <w:lang w:val="en-GB"/>
        </w:rPr>
      </w:pPr>
    </w:p>
    <w:p w14:paraId="0EE5DA84" w14:textId="77777777" w:rsidR="00CB72CC" w:rsidRDefault="00CB72CC" w:rsidP="00CB72CC">
      <w:pPr>
        <w:rPr>
          <w:rFonts w:ascii="Helvetica" w:hAnsi="Helvetica"/>
          <w:lang w:val="en-US"/>
        </w:rPr>
      </w:pPr>
      <w:r w:rsidRPr="009C374A">
        <w:rPr>
          <w:rFonts w:ascii="Helvetica" w:hAnsi="Helvetica"/>
          <w:lang w:val="en-US"/>
        </w:rPr>
        <w:t>Low ISI values represent low intra-community spectral variance when compared inter-community variance, and overall are an indicator how well a band discriminates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{"citationID":"4UKFS0D8","properties":{"formattedCitation":"(Beamish,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Pr>
          <w:rFonts w:ascii="Helvetica" w:hAnsi="Helvetica"/>
          <w:lang w:val="en-US"/>
        </w:rPr>
        <w:fldChar w:fldCharType="separate"/>
      </w:r>
      <w:r>
        <w:rPr>
          <w:rFonts w:ascii="Helvetica" w:hAnsi="Helvetica"/>
          <w:noProof/>
          <w:lang w:val="en-US"/>
        </w:rPr>
        <w:t>(Beamish, 2019)</w:t>
      </w:r>
      <w:r>
        <w:rPr>
          <w:rFonts w:ascii="Helvetica" w:hAnsi="Helvetica"/>
          <w:lang w:val="en-US"/>
        </w:rPr>
        <w:fldChar w:fldCharType="end"/>
      </w:r>
      <w:r>
        <w:rPr>
          <w:rFonts w:ascii="Helvetica" w:hAnsi="Helvetica"/>
          <w:lang w:val="en-US"/>
        </w:rPr>
        <w:t xml:space="preserve">. Through the comparison of ISI values across the entire spectrum, both the wider spectral regions (blue, green, red), as well as specific wavelengths (and by proxy chemical structural properties) which are best suited to discriminating Artic vegetation types can be identified. </w:t>
      </w:r>
    </w:p>
    <w:p w14:paraId="6F806C82" w14:textId="008B65EC" w:rsidR="004A5B74" w:rsidRDefault="004A5B74" w:rsidP="00A81678">
      <w:pPr>
        <w:rPr>
          <w:rFonts w:ascii="Helvetica" w:hAnsi="Helvetica"/>
          <w:lang w:val="en-US"/>
        </w:rPr>
      </w:pPr>
    </w:p>
    <w:p w14:paraId="36D584A4" w14:textId="384E5A99" w:rsidR="00A41972" w:rsidRDefault="00A41972" w:rsidP="00A81678">
      <w:pPr>
        <w:rPr>
          <w:rFonts w:ascii="Helvetica" w:hAnsi="Helvetica"/>
          <w:lang w:val="en-US"/>
        </w:rPr>
      </w:pPr>
    </w:p>
    <w:p w14:paraId="0F7B5117" w14:textId="239E3F2B" w:rsidR="00096155" w:rsidRPr="00CB72CC" w:rsidRDefault="00A41972" w:rsidP="00A81678">
      <w:pPr>
        <w:rPr>
          <w:rFonts w:ascii="Helvetica" w:hAnsi="Helvetica"/>
          <w:u w:val="single"/>
          <w:lang w:val="en-US"/>
        </w:rPr>
      </w:pPr>
      <w:r>
        <w:rPr>
          <w:rFonts w:ascii="Helvetica" w:hAnsi="Helvetica"/>
          <w:lang w:val="en-US"/>
        </w:rPr>
        <w:t xml:space="preserve">For the final selection of wavebands used in further analysis, I used the </w:t>
      </w:r>
      <w:proofErr w:type="gramStart"/>
      <w:r>
        <w:rPr>
          <w:rFonts w:ascii="Helvetica" w:hAnsi="Helvetica"/>
          <w:lang w:val="en-US"/>
        </w:rPr>
        <w:t>calculated  ISI</w:t>
      </w:r>
      <w:proofErr w:type="gramEnd"/>
      <w:r>
        <w:rPr>
          <w:rFonts w:ascii="Helvetica" w:hAnsi="Helvetica"/>
          <w:lang w:val="en-US"/>
        </w:rPr>
        <w:t xml:space="preserve"> values as a selection criterion. Here, a three-waveband moving window was used to identify local minima, </w:t>
      </w:r>
      <w:r w:rsidR="00CB72CC" w:rsidRPr="00CB72CC">
        <w:rPr>
          <w:rFonts w:ascii="Helvetica" w:hAnsi="Helvetica"/>
          <w:u w:val="single"/>
          <w:lang w:val="en-US"/>
        </w:rPr>
        <w:t xml:space="preserve">which were selected for the dimensionally reduced data </w:t>
      </w:r>
      <w:r w:rsidRPr="00CB72CC">
        <w:rPr>
          <w:rFonts w:ascii="Helvetica" w:hAnsi="Helvetica"/>
          <w:u w:val="single"/>
          <w:lang w:val="en-US"/>
        </w:rPr>
        <w:t>subset.</w:t>
      </w:r>
    </w:p>
    <w:p w14:paraId="77477CA1" w14:textId="77777777" w:rsidR="00096155" w:rsidRDefault="00096155" w:rsidP="00A81678">
      <w:pPr>
        <w:rPr>
          <w:rFonts w:ascii="Helvetica" w:hAnsi="Helvetica"/>
          <w:lang w:val="en-US"/>
        </w:rPr>
      </w:pPr>
    </w:p>
    <w:p w14:paraId="2E229F6C" w14:textId="3CA20E56" w:rsidR="00A41972" w:rsidRPr="00717393" w:rsidRDefault="00096155" w:rsidP="00A81678">
      <w:pPr>
        <w:rPr>
          <w:rFonts w:ascii="Helvetica" w:hAnsi="Helvetica"/>
          <w:u w:val="single"/>
          <w:lang w:val="en-US"/>
        </w:rPr>
      </w:pPr>
      <w:r>
        <w:rPr>
          <w:rFonts w:ascii="Helvetica" w:hAnsi="Helvetica"/>
          <w:lang w:val="en-US"/>
        </w:rPr>
        <w:t>Local minima selection enables the automated selection of bands across the entire spectrum and does not exclude wavebands from spectral regions that relatively are more variable</w:t>
      </w:r>
      <w:r w:rsidR="00CB72CC" w:rsidRPr="00CB72CC">
        <w:rPr>
          <w:rFonts w:ascii="Helvetica" w:hAnsi="Helvetica"/>
          <w:u w:val="single"/>
          <w:lang w:val="en-US"/>
        </w:rPr>
        <w:t xml:space="preserve">, merely because </w:t>
      </w:r>
      <w:r w:rsidR="00445C37">
        <w:rPr>
          <w:rFonts w:ascii="Helvetica" w:hAnsi="Helvetica"/>
          <w:u w:val="single"/>
          <w:lang w:val="en-US"/>
        </w:rPr>
        <w:t>that region is variable</w:t>
      </w:r>
      <w:r w:rsidR="00CB72CC">
        <w:rPr>
          <w:rFonts w:ascii="Helvetica" w:hAnsi="Helvetica"/>
          <w:u w:val="single"/>
          <w:lang w:val="en-US"/>
        </w:rPr>
        <w:t xml:space="preserve">. </w:t>
      </w:r>
      <w:r w:rsidR="00445C37">
        <w:rPr>
          <w:rFonts w:ascii="Helvetica" w:hAnsi="Helvetica"/>
          <w:lang w:val="en-US"/>
        </w:rPr>
        <w:t xml:space="preserve">Local minima </w:t>
      </w:r>
      <w:r>
        <w:rPr>
          <w:rFonts w:ascii="Helvetica" w:hAnsi="Helvetica"/>
          <w:lang w:val="en-US"/>
        </w:rPr>
        <w:t xml:space="preserve">selection </w:t>
      </w:r>
      <w:r w:rsidR="00445C37">
        <w:rPr>
          <w:rFonts w:ascii="Helvetica" w:hAnsi="Helvetica"/>
          <w:lang w:val="en-US"/>
        </w:rPr>
        <w:t xml:space="preserve">also </w:t>
      </w:r>
      <w:r>
        <w:rPr>
          <w:rFonts w:ascii="Helvetica" w:hAnsi="Helvetica"/>
          <w:lang w:val="en-US"/>
        </w:rPr>
        <w:t>enables the flexible adjustment of the selection stringency</w:t>
      </w:r>
      <w:r w:rsidR="00445C37">
        <w:rPr>
          <w:rFonts w:ascii="Helvetica" w:hAnsi="Helvetica"/>
          <w:lang w:val="en-US"/>
        </w:rPr>
        <w:t>/dimensional reduction</w:t>
      </w:r>
      <w:r>
        <w:rPr>
          <w:rFonts w:ascii="Helvetica" w:hAnsi="Helvetica"/>
          <w:lang w:val="en-US"/>
        </w:rPr>
        <w:t xml:space="preserve">, through increasing </w:t>
      </w:r>
      <w:r w:rsidR="00445C37">
        <w:rPr>
          <w:rFonts w:ascii="Helvetica" w:hAnsi="Helvetica"/>
          <w:lang w:val="en-US"/>
        </w:rPr>
        <w:t xml:space="preserve">selection </w:t>
      </w:r>
      <w:r>
        <w:rPr>
          <w:rFonts w:ascii="Helvetica" w:hAnsi="Helvetica"/>
          <w:lang w:val="en-US"/>
        </w:rPr>
        <w:t>window size</w:t>
      </w:r>
      <w:r w:rsidR="00445C37">
        <w:rPr>
          <w:rFonts w:ascii="Helvetica" w:hAnsi="Helvetica"/>
          <w:lang w:val="en-US"/>
        </w:rPr>
        <w:t xml:space="preserve">. (a </w:t>
      </w:r>
      <w:proofErr w:type="gramStart"/>
      <w:r w:rsidR="00445C37">
        <w:rPr>
          <w:rFonts w:ascii="Helvetica" w:hAnsi="Helvetica"/>
          <w:lang w:val="en-US"/>
        </w:rPr>
        <w:t>five wave</w:t>
      </w:r>
      <w:proofErr w:type="gramEnd"/>
      <w:r w:rsidR="00445C37">
        <w:rPr>
          <w:rFonts w:ascii="Helvetica" w:hAnsi="Helvetica"/>
          <w:lang w:val="en-US"/>
        </w:rPr>
        <w:t xml:space="preserve"> band window selection window was used ad hoc, to investigate how further </w:t>
      </w:r>
      <w:proofErr w:type="spellStart"/>
      <w:r w:rsidR="00445C37">
        <w:rPr>
          <w:rFonts w:ascii="Helvetica" w:hAnsi="Helvetica"/>
          <w:lang w:val="en-US"/>
        </w:rPr>
        <w:t>dimentional</w:t>
      </w:r>
      <w:proofErr w:type="spellEnd"/>
      <w:r w:rsidR="00445C37">
        <w:rPr>
          <w:rFonts w:ascii="Helvetica" w:hAnsi="Helvetica"/>
          <w:lang w:val="en-US"/>
        </w:rPr>
        <w:t xml:space="preserve"> reduction affect vegetation type discrimination) (if I do this mention in the discussion how </w:t>
      </w:r>
      <w:proofErr w:type="spellStart"/>
      <w:r w:rsidR="00445C37">
        <w:rPr>
          <w:rFonts w:ascii="Helvetica" w:hAnsi="Helvetica"/>
          <w:lang w:val="en-US"/>
        </w:rPr>
        <w:t>dimentional</w:t>
      </w:r>
      <w:proofErr w:type="spellEnd"/>
      <w:r w:rsidR="00445C37">
        <w:rPr>
          <w:rFonts w:ascii="Helvetica" w:hAnsi="Helvetica"/>
          <w:lang w:val="en-US"/>
        </w:rPr>
        <w:t xml:space="preserve"> </w:t>
      </w:r>
      <w:proofErr w:type="spellStart"/>
      <w:r w:rsidR="00445C37">
        <w:rPr>
          <w:rFonts w:ascii="Helvetica" w:hAnsi="Helvetica"/>
          <w:lang w:val="en-US"/>
        </w:rPr>
        <w:t>reduciton</w:t>
      </w:r>
      <w:proofErr w:type="spellEnd"/>
      <w:r w:rsidR="00445C37">
        <w:rPr>
          <w:rFonts w:ascii="Helvetica" w:hAnsi="Helvetica"/>
          <w:lang w:val="en-US"/>
        </w:rPr>
        <w:t xml:space="preserve"> affected the proportional ISI per region/</w:t>
      </w:r>
      <w:proofErr w:type="spellStart"/>
      <w:r w:rsidR="00445C37">
        <w:rPr>
          <w:rFonts w:ascii="Helvetica" w:hAnsi="Helvetica"/>
          <w:lang w:val="en-US"/>
        </w:rPr>
        <w:t>relavent</w:t>
      </w:r>
      <w:proofErr w:type="spellEnd"/>
      <w:r w:rsidR="00445C37">
        <w:rPr>
          <w:rFonts w:ascii="Helvetica" w:hAnsi="Helvetica"/>
          <w:lang w:val="en-US"/>
        </w:rPr>
        <w:t xml:space="preserve"> selected wavebands). </w:t>
      </w:r>
    </w:p>
    <w:p w14:paraId="5B60790E" w14:textId="77777777" w:rsidR="00A41972" w:rsidRDefault="00A41972" w:rsidP="00A81678">
      <w:pPr>
        <w:rPr>
          <w:rFonts w:ascii="Helvetica" w:hAnsi="Helvetica"/>
          <w:lang w:val="en-US"/>
        </w:rPr>
      </w:pPr>
    </w:p>
    <w:p w14:paraId="689EB151" w14:textId="3CECCA54" w:rsidR="008413E3" w:rsidRPr="00717393" w:rsidRDefault="00717393" w:rsidP="00A81678">
      <w:pPr>
        <w:rPr>
          <w:rFonts w:ascii="Helvetica" w:hAnsi="Helvetica"/>
          <w:b/>
          <w:bCs/>
          <w:u w:val="single"/>
          <w:lang w:val="en-US"/>
        </w:rPr>
      </w:pPr>
      <w:r>
        <w:rPr>
          <w:rFonts w:ascii="Helvetica" w:hAnsi="Helvetica"/>
          <w:b/>
          <w:bCs/>
          <w:u w:val="single"/>
          <w:lang w:val="en-US"/>
        </w:rPr>
        <w:t xml:space="preserve">Read </w:t>
      </w:r>
      <w:proofErr w:type="spellStart"/>
      <w:r>
        <w:rPr>
          <w:rFonts w:ascii="Helvetica" w:hAnsi="Helvetica"/>
          <w:b/>
          <w:bCs/>
          <w:u w:val="single"/>
          <w:lang w:val="en-US"/>
        </w:rPr>
        <w:t>somers</w:t>
      </w:r>
      <w:proofErr w:type="spellEnd"/>
      <w:r>
        <w:rPr>
          <w:rFonts w:ascii="Helvetica" w:hAnsi="Helvetica"/>
          <w:b/>
          <w:bCs/>
          <w:u w:val="single"/>
          <w:lang w:val="en-US"/>
        </w:rPr>
        <w:t xml:space="preserve"> and </w:t>
      </w:r>
      <w:proofErr w:type="spellStart"/>
      <w:r>
        <w:rPr>
          <w:rFonts w:ascii="Helvetica" w:hAnsi="Helvetica"/>
          <w:b/>
          <w:bCs/>
          <w:u w:val="single"/>
          <w:lang w:val="en-US"/>
        </w:rPr>
        <w:t>asner</w:t>
      </w:r>
      <w:proofErr w:type="spellEnd"/>
      <w:r>
        <w:rPr>
          <w:rFonts w:ascii="Helvetica" w:hAnsi="Helvetica"/>
          <w:b/>
          <w:bCs/>
          <w:u w:val="single"/>
          <w:lang w:val="en-US"/>
        </w:rPr>
        <w:t xml:space="preserve"> 2013</w:t>
      </w:r>
    </w:p>
    <w:p w14:paraId="103A58FD" w14:textId="347FFB82" w:rsidR="00FB44DE" w:rsidRPr="00717393" w:rsidRDefault="00445C37" w:rsidP="00717393">
      <w:pPr>
        <w:pStyle w:val="NormalWeb"/>
      </w:pPr>
      <w:r>
        <w:rPr>
          <w:rFonts w:ascii="TimesNewRomanPSMT" w:hAnsi="TimesNewRomanPSMT"/>
        </w:rPr>
        <w:t xml:space="preserve">Previous research has shown that ISI-selected wavelength subsets increase the accuracy of endmember detection in spectrally similar surfaces (Somers and Asner, 2013; Somers et al., 2010). </w:t>
      </w:r>
    </w:p>
    <w:p w14:paraId="16F5EB0A" w14:textId="2CE08950" w:rsidR="00FB44DE" w:rsidRDefault="00FB44DE" w:rsidP="00FB44DE">
      <w:pPr>
        <w:spacing w:before="100" w:beforeAutospacing="1" w:after="100" w:afterAutospacing="1"/>
        <w:rPr>
          <w:rFonts w:ascii="AdvP497E2" w:hAnsi="AdvP497E2"/>
          <w:sz w:val="20"/>
          <w:szCs w:val="20"/>
        </w:rPr>
      </w:pPr>
      <w:r>
        <w:rPr>
          <w:rFonts w:ascii="AdvP497E2" w:hAnsi="AdvP497E2"/>
          <w:sz w:val="20"/>
          <w:szCs w:val="20"/>
          <w:u w:val="single"/>
          <w:lang w:val="en-US"/>
        </w:rPr>
        <w:lastRenderedPageBreak/>
        <w:t xml:space="preserve">For </w:t>
      </w:r>
      <w:proofErr w:type="spellStart"/>
      <w:r>
        <w:rPr>
          <w:rFonts w:ascii="AdvP497E2" w:hAnsi="AdvP497E2"/>
          <w:sz w:val="20"/>
          <w:szCs w:val="20"/>
          <w:u w:val="single"/>
          <w:lang w:val="en-US"/>
        </w:rPr>
        <w:t>dscussion</w:t>
      </w:r>
      <w:proofErr w:type="spellEnd"/>
      <w:r>
        <w:rPr>
          <w:rFonts w:ascii="AdvP497E2" w:hAnsi="AdvP497E2"/>
          <w:sz w:val="20"/>
          <w:szCs w:val="20"/>
          <w:u w:val="single"/>
          <w:lang w:val="en-US"/>
        </w:rPr>
        <w:t xml:space="preserve">  </w:t>
      </w:r>
      <w:r w:rsidRPr="007F6DF4">
        <w:rPr>
          <w:rFonts w:ascii="AdvP497E2" w:hAnsi="AdvP497E2"/>
          <w:sz w:val="20"/>
          <w:szCs w:val="20"/>
        </w:rPr>
        <w:t xml:space="preserve">The success of SMA heavily depends on the appropriate selection of endmember spectra (Tompkins </w:t>
      </w:r>
      <w:r w:rsidRPr="007F6DF4">
        <w:rPr>
          <w:rFonts w:ascii="AdvP497E3" w:hAnsi="AdvP497E3"/>
          <w:sz w:val="20"/>
          <w:szCs w:val="20"/>
        </w:rPr>
        <w:t xml:space="preserve">et al. </w:t>
      </w:r>
      <w:r w:rsidRPr="007F6DF4">
        <w:rPr>
          <w:rFonts w:ascii="AdvP497E2" w:hAnsi="AdvP497E2"/>
          <w:sz w:val="20"/>
          <w:szCs w:val="20"/>
        </w:rPr>
        <w:t xml:space="preserve">1997), which implies that the endmember dataset should be representative of the spectral variability present within the scene. </w:t>
      </w:r>
      <w:r>
        <w:rPr>
          <w:rFonts w:ascii="AdvP497E2" w:hAnsi="AdvP497E2"/>
          <w:sz w:val="20"/>
          <w:szCs w:val="20"/>
        </w:rPr>
        <w:fldChar w:fldCharType="begin"/>
      </w:r>
      <w:r>
        <w:rPr>
          <w:rFonts w:ascii="AdvP497E2" w:hAnsi="AdvP497E2"/>
          <w:sz w:val="20"/>
          <w:szCs w:val="20"/>
        </w:rPr>
        <w:instrText xml:space="preserve"> ADDIN ZOTERO_ITEM CSL_CITATION {"citationID":"mZEkFDOt","properties":{"formattedCitation":"(Somers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AdvP497E2" w:hAnsi="AdvP497E2"/>
          <w:sz w:val="20"/>
          <w:szCs w:val="20"/>
        </w:rPr>
        <w:fldChar w:fldCharType="separate"/>
      </w:r>
      <w:r>
        <w:rPr>
          <w:rFonts w:ascii="AdvP497E2" w:hAnsi="AdvP497E2"/>
          <w:noProof/>
          <w:sz w:val="20"/>
          <w:szCs w:val="20"/>
        </w:rPr>
        <w:t>(Somers et al., 2010)</w:t>
      </w:r>
      <w:r>
        <w:rPr>
          <w:rFonts w:ascii="AdvP497E2" w:hAnsi="AdvP497E2"/>
          <w:sz w:val="20"/>
          <w:szCs w:val="20"/>
        </w:rPr>
        <w:fldChar w:fldCharType="end"/>
      </w:r>
    </w:p>
    <w:p w14:paraId="5AEB3215" w14:textId="77777777" w:rsidR="00FB44DE" w:rsidRPr="000D25DC" w:rsidRDefault="00FB44DE" w:rsidP="00FB44DE">
      <w:pPr>
        <w:spacing w:before="100" w:beforeAutospacing="1" w:after="100" w:afterAutospacing="1"/>
        <w:rPr>
          <w:lang w:val="en-US"/>
        </w:rPr>
      </w:pPr>
      <w:r w:rsidRPr="000D25DC">
        <w:rPr>
          <w:rFonts w:ascii="AdvP497E2" w:hAnsi="AdvP497E2"/>
          <w:sz w:val="20"/>
          <w:szCs w:val="20"/>
        </w:rPr>
        <w:t xml:space="preserve">Most of the adjacent wavebands in hyperspectral imagery are highly correlated (Delalieux </w:t>
      </w:r>
      <w:r w:rsidRPr="000D25DC">
        <w:rPr>
          <w:rFonts w:ascii="AdvP497E3" w:hAnsi="AdvP497E3"/>
          <w:sz w:val="20"/>
          <w:szCs w:val="20"/>
        </w:rPr>
        <w:t xml:space="preserve">et al. </w:t>
      </w:r>
      <w:r w:rsidRPr="000D25DC">
        <w:rPr>
          <w:rFonts w:ascii="AdvP497E2" w:hAnsi="AdvP497E2"/>
          <w:sz w:val="20"/>
          <w:szCs w:val="20"/>
        </w:rPr>
        <w:t xml:space="preserve">2007a). In none of the above-mentioned SMA approaches has this issue been considered </w:t>
      </w:r>
      <w:r w:rsidRPr="000D25DC">
        <w:rPr>
          <w:rFonts w:ascii="AdvP497E2" w:hAnsi="AdvP497E2"/>
          <w:sz w:val="20"/>
          <w:szCs w:val="20"/>
          <w:lang w:val="en-US"/>
        </w:rPr>
        <w:t xml:space="preserve"> </w:t>
      </w:r>
      <w:r>
        <w:rPr>
          <w:rFonts w:ascii="AdvP497E2" w:hAnsi="AdvP497E2"/>
          <w:sz w:val="20"/>
          <w:szCs w:val="20"/>
          <w:lang w:val="en-US"/>
        </w:rPr>
        <w:t>(</w:t>
      </w:r>
      <w:proofErr w:type="spellStart"/>
      <w:r>
        <w:rPr>
          <w:rFonts w:ascii="AdvP497E2" w:hAnsi="AdvP497E2"/>
          <w:sz w:val="20"/>
          <w:szCs w:val="20"/>
          <w:lang w:val="en-US"/>
        </w:rPr>
        <w:t>somers</w:t>
      </w:r>
      <w:proofErr w:type="spellEnd"/>
      <w:r>
        <w:rPr>
          <w:rFonts w:ascii="AdvP497E2" w:hAnsi="AdvP497E2"/>
          <w:sz w:val="20"/>
          <w:szCs w:val="20"/>
          <w:lang w:val="en-US"/>
        </w:rPr>
        <w:t xml:space="preserve"> 2010)</w:t>
      </w:r>
    </w:p>
    <w:p w14:paraId="08E66D8E" w14:textId="28B25A29" w:rsidR="0044029D" w:rsidRPr="00FB44DE" w:rsidRDefault="001F5C2D" w:rsidP="00A81678">
      <w:pPr>
        <w:rPr>
          <w:rFonts w:ascii="Helvetica" w:hAnsi="Helvetica"/>
          <w:u w:val="single"/>
        </w:rPr>
      </w:pPr>
      <w:r>
        <w:rPr>
          <w:lang w:val="en-US"/>
        </w:rPr>
        <w:t xml:space="preserve">Add detailed ISI, </w:t>
      </w:r>
      <w:proofErr w:type="spellStart"/>
      <w:r>
        <w:rPr>
          <w:lang w:val="en-US"/>
        </w:rPr>
        <w:t>dISI</w:t>
      </w:r>
      <w:proofErr w:type="spellEnd"/>
      <w:r>
        <w:rPr>
          <w:lang w:val="en-US"/>
        </w:rPr>
        <w:t xml:space="preserve">, </w:t>
      </w:r>
      <w:proofErr w:type="spellStart"/>
      <w:r>
        <w:rPr>
          <w:lang w:val="en-US"/>
        </w:rPr>
        <w:t>etc</w:t>
      </w:r>
      <w:proofErr w:type="spellEnd"/>
      <w:r>
        <w:rPr>
          <w:lang w:val="en-US"/>
        </w:rPr>
        <w:t xml:space="preserve"> methodology in </w:t>
      </w:r>
      <w:proofErr w:type="spellStart"/>
      <w:r>
        <w:rPr>
          <w:lang w:val="en-US"/>
        </w:rPr>
        <w:t>appendex</w:t>
      </w:r>
      <w:proofErr w:type="spellEnd"/>
      <w:r>
        <w:rPr>
          <w:lang w:val="en-US"/>
        </w:rPr>
        <w:t xml:space="preserve"> (a la </w:t>
      </w:r>
      <w:proofErr w:type="spellStart"/>
      <w:r>
        <w:rPr>
          <w:lang w:val="en-US"/>
        </w:rPr>
        <w:t>somers</w:t>
      </w:r>
      <w:proofErr w:type="spellEnd"/>
      <w:r>
        <w:rPr>
          <w:lang w:val="en-US"/>
        </w:rPr>
        <w:t xml:space="preserve"> 2010)</w:t>
      </w:r>
    </w:p>
    <w:p w14:paraId="204FF87A" w14:textId="36FC1658" w:rsidR="0044029D" w:rsidRPr="00F10A25" w:rsidRDefault="0044029D" w:rsidP="00A81678">
      <w:pPr>
        <w:rPr>
          <w:rFonts w:ascii="Helvetica" w:hAnsi="Helvetica"/>
          <w:lang w:val="en-US"/>
        </w:rPr>
      </w:pPr>
    </w:p>
    <w:p w14:paraId="7FF20661" w14:textId="77777777" w:rsidR="0044029D" w:rsidRPr="00F10A25" w:rsidRDefault="0044029D" w:rsidP="00A81678">
      <w:pPr>
        <w:rPr>
          <w:rFonts w:ascii="Helvetica" w:hAnsi="Helvetica"/>
          <w:lang w:val="en-US"/>
        </w:rPr>
      </w:pPr>
    </w:p>
    <w:p w14:paraId="0AB33F50" w14:textId="18A1501D" w:rsidR="00A81678" w:rsidRPr="00F10A25" w:rsidRDefault="00A81678" w:rsidP="00A81678">
      <w:pPr>
        <w:rPr>
          <w:rFonts w:ascii="Helvetica" w:hAnsi="Helvetica"/>
          <w:b/>
          <w:bCs/>
          <w:u w:val="single"/>
          <w:lang w:val="en-US"/>
        </w:rPr>
      </w:pPr>
      <w:r w:rsidRPr="00F10A25">
        <w:rPr>
          <w:rFonts w:ascii="Helvetica" w:hAnsi="Helvetica"/>
          <w:b/>
          <w:bCs/>
          <w:u w:val="single"/>
          <w:lang w:val="en-US"/>
        </w:rPr>
        <w:t xml:space="preserve">Results </w:t>
      </w:r>
    </w:p>
    <w:p w14:paraId="7F8B1FC2" w14:textId="174E414D" w:rsidR="00A81678" w:rsidRPr="00F10A25" w:rsidRDefault="00A81678" w:rsidP="00A81678">
      <w:pPr>
        <w:rPr>
          <w:rFonts w:ascii="Helvetica" w:hAnsi="Helvetica"/>
          <w:sz w:val="28"/>
          <w:szCs w:val="28"/>
          <w:u w:val="single"/>
          <w:lang w:val="en-US"/>
        </w:rPr>
      </w:pPr>
    </w:p>
    <w:p w14:paraId="302BE923" w14:textId="1F9BA61B" w:rsidR="00A81678" w:rsidRPr="00F10A25" w:rsidRDefault="00A81678" w:rsidP="00A81678">
      <w:pPr>
        <w:rPr>
          <w:rFonts w:ascii="Helvetica" w:hAnsi="Helvetica"/>
          <w:sz w:val="28"/>
          <w:szCs w:val="28"/>
          <w:u w:val="single"/>
          <w:lang w:val="en-US"/>
        </w:rPr>
      </w:pPr>
    </w:p>
    <w:p w14:paraId="31400ABD" w14:textId="2C8DEC49" w:rsidR="00A81678" w:rsidRPr="00F10A25" w:rsidRDefault="00A81678" w:rsidP="00A81678">
      <w:pPr>
        <w:rPr>
          <w:rFonts w:ascii="Helvetica" w:hAnsi="Helvetica"/>
          <w:lang w:val="en-US"/>
        </w:rPr>
      </w:pPr>
      <w:r w:rsidRPr="00F10A25">
        <w:rPr>
          <w:rFonts w:ascii="Helvetica" w:hAnsi="Helvetica"/>
          <w:lang w:val="en-US"/>
        </w:rPr>
        <w:t xml:space="preserve">Key findings: </w:t>
      </w:r>
    </w:p>
    <w:p w14:paraId="5BAE6996" w14:textId="4D157AC1" w:rsidR="00A81678" w:rsidRPr="00F10A25" w:rsidRDefault="00A81678" w:rsidP="00A81678">
      <w:pPr>
        <w:rPr>
          <w:rFonts w:ascii="Helvetica" w:hAnsi="Helvetica"/>
          <w:lang w:val="en-US"/>
        </w:rPr>
      </w:pPr>
    </w:p>
    <w:p w14:paraId="4C132118" w14:textId="0D34348F" w:rsidR="00A81678" w:rsidRPr="00F10A25" w:rsidRDefault="00A81678" w:rsidP="00A81678">
      <w:pPr>
        <w:rPr>
          <w:rFonts w:ascii="Helvetica" w:hAnsi="Helvetica"/>
          <w:lang w:val="en-US"/>
        </w:rPr>
      </w:pPr>
      <w:r w:rsidRPr="00F10A25">
        <w:rPr>
          <w:rFonts w:ascii="Helvetica" w:hAnsi="Helvetica"/>
          <w:lang w:val="en-US"/>
        </w:rPr>
        <w:t>H1</w:t>
      </w:r>
    </w:p>
    <w:p w14:paraId="14CF16E2" w14:textId="1479D9E2" w:rsidR="00A131CB" w:rsidRPr="00F10A25" w:rsidRDefault="00A131CB" w:rsidP="00A81678">
      <w:pPr>
        <w:rPr>
          <w:rFonts w:ascii="Helvetica" w:hAnsi="Helvetica"/>
          <w:lang w:val="en-US"/>
        </w:rPr>
      </w:pPr>
    </w:p>
    <w:p w14:paraId="21A871E5" w14:textId="562619E9" w:rsidR="00E24BBB" w:rsidRPr="00F10A25" w:rsidRDefault="00E24BBB" w:rsidP="00A81678">
      <w:pPr>
        <w:rPr>
          <w:rFonts w:ascii="Helvetica" w:hAnsi="Helvetica"/>
          <w:lang w:val="en-US"/>
        </w:rPr>
      </w:pPr>
    </w:p>
    <w:p w14:paraId="0EBCD092" w14:textId="7C9A2B1B" w:rsidR="00E24BBB" w:rsidRPr="00F10A25" w:rsidRDefault="00E24BBB" w:rsidP="00A81678">
      <w:pPr>
        <w:rPr>
          <w:rFonts w:ascii="Helvetica" w:hAnsi="Helvetica"/>
          <w:lang w:val="en-US"/>
        </w:rPr>
      </w:pPr>
    </w:p>
    <w:p w14:paraId="4174A23F" w14:textId="3281130B" w:rsidR="00E24BBB" w:rsidRPr="00F10A25" w:rsidRDefault="00E24BBB" w:rsidP="00A81678">
      <w:pPr>
        <w:rPr>
          <w:rFonts w:ascii="Helvetica" w:hAnsi="Helvetica"/>
          <w:lang w:val="en-US"/>
        </w:rPr>
      </w:pPr>
    </w:p>
    <w:p w14:paraId="1CC463C4" w14:textId="353416B8" w:rsidR="00E24BBB" w:rsidRPr="00F10A25" w:rsidRDefault="00E24BBB" w:rsidP="00A81678">
      <w:pPr>
        <w:rPr>
          <w:rFonts w:ascii="Helvetica" w:hAnsi="Helvetica"/>
          <w:lang w:val="en-US"/>
        </w:rPr>
      </w:pPr>
    </w:p>
    <w:p w14:paraId="2A585362" w14:textId="19839578" w:rsidR="00E24BBB" w:rsidRPr="00F10A25" w:rsidRDefault="00E24BBB" w:rsidP="00A81678">
      <w:pPr>
        <w:rPr>
          <w:rFonts w:ascii="Helvetica" w:hAnsi="Helvetica"/>
          <w:lang w:val="en-US"/>
        </w:rPr>
      </w:pPr>
    </w:p>
    <w:p w14:paraId="6809DF47" w14:textId="5DC799F5" w:rsidR="00E24BBB" w:rsidRPr="00F10A25" w:rsidRDefault="00E24BBB" w:rsidP="00A81678">
      <w:pPr>
        <w:rPr>
          <w:rFonts w:ascii="Helvetica" w:hAnsi="Helvetica"/>
          <w:lang w:val="en-US"/>
        </w:rPr>
      </w:pPr>
    </w:p>
    <w:p w14:paraId="4D6A2CD0" w14:textId="7D45F51C" w:rsidR="00E24BBB" w:rsidRPr="00F10A25" w:rsidRDefault="00E24BBB" w:rsidP="00A81678">
      <w:pPr>
        <w:rPr>
          <w:rFonts w:ascii="Helvetica" w:hAnsi="Helvetica"/>
          <w:lang w:val="en-US"/>
        </w:rPr>
      </w:pPr>
    </w:p>
    <w:p w14:paraId="54C73CF4" w14:textId="43334AE5" w:rsidR="00385B88" w:rsidRPr="00F10A25" w:rsidRDefault="00385B88" w:rsidP="00385B88">
      <w:pPr>
        <w:rPr>
          <w:rFonts w:ascii="Helvetica" w:hAnsi="Helvetica"/>
          <w:b/>
          <w:bCs/>
        </w:rPr>
      </w:pPr>
      <w:r w:rsidRPr="00F10A25">
        <w:rPr>
          <w:rFonts w:ascii="Helvetica" w:hAnsi="Helvetica"/>
          <w:b/>
          <w:bCs/>
        </w:rPr>
        <w:t>How do Arctic Vegetation types be discriminate based on the mean and variance of hyperspectral signatures?</w:t>
      </w:r>
    </w:p>
    <w:p w14:paraId="21CCFFB2" w14:textId="22390984" w:rsidR="00840963" w:rsidRPr="00F10A25" w:rsidRDefault="00134648" w:rsidP="00385B88">
      <w:pPr>
        <w:rPr>
          <w:rFonts w:ascii="Helvetica" w:hAnsi="Helvetica"/>
          <w:b/>
          <w:bCs/>
        </w:rPr>
      </w:pPr>
      <w:r w:rsidRPr="00F10A25">
        <w:rPr>
          <w:rFonts w:ascii="Helvetica" w:hAnsi="Helvetica"/>
          <w:b/>
          <w:bCs/>
          <w:noProof/>
        </w:rPr>
        <w:lastRenderedPageBreak/>
        <w:drawing>
          <wp:inline distT="0" distB="0" distL="0" distR="0" wp14:anchorId="012ECA66" wp14:editId="4EA370D0">
            <wp:extent cx="5283200" cy="5949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2486" cy="5960308"/>
                    </a:xfrm>
                    <a:prstGeom prst="rect">
                      <a:avLst/>
                    </a:prstGeom>
                  </pic:spPr>
                </pic:pic>
              </a:graphicData>
            </a:graphic>
          </wp:inline>
        </w:drawing>
      </w:r>
    </w:p>
    <w:p w14:paraId="02246AB4" w14:textId="190A9547" w:rsidR="00840963" w:rsidRPr="00F10A25" w:rsidRDefault="00840963" w:rsidP="00385B88">
      <w:pPr>
        <w:rPr>
          <w:rFonts w:ascii="Helvetica" w:hAnsi="Helvetica"/>
          <w:b/>
          <w:bCs/>
        </w:rPr>
      </w:pPr>
    </w:p>
    <w:p w14:paraId="460D92B8" w14:textId="5B1E88D9" w:rsidR="0031479B" w:rsidRPr="00F10A25" w:rsidRDefault="00796A10" w:rsidP="00385B88">
      <w:pPr>
        <w:rPr>
          <w:rFonts w:ascii="Helvetica" w:hAnsi="Helvetica"/>
          <w:u w:val="single"/>
          <w:lang w:val="en-US"/>
        </w:rPr>
      </w:pPr>
      <w:r w:rsidRPr="00F10A25">
        <w:rPr>
          <w:rFonts w:ascii="Helvetica" w:hAnsi="Helvetica"/>
          <w:u w:val="single"/>
          <w:lang w:val="en-US"/>
        </w:rPr>
        <w:t>Spectral properties</w:t>
      </w:r>
      <w:r w:rsidR="00A148FA" w:rsidRPr="00F10A25">
        <w:rPr>
          <w:rFonts w:ascii="Helvetica" w:hAnsi="Helvetica"/>
          <w:u w:val="single"/>
          <w:lang w:val="en-US"/>
        </w:rPr>
        <w:t xml:space="preserve"> by vegetation type </w:t>
      </w:r>
    </w:p>
    <w:p w14:paraId="00B70652" w14:textId="7627A349" w:rsidR="00840963" w:rsidRPr="00F10A25" w:rsidRDefault="00840963" w:rsidP="00385B88">
      <w:pPr>
        <w:rPr>
          <w:rFonts w:ascii="Helvetica" w:hAnsi="Helvetica"/>
          <w:b/>
          <w:bCs/>
        </w:rPr>
      </w:pPr>
    </w:p>
    <w:p w14:paraId="58394AF7" w14:textId="6D707A46" w:rsidR="007D179A" w:rsidRPr="00F10A25" w:rsidRDefault="007D179A" w:rsidP="00385B88">
      <w:pPr>
        <w:rPr>
          <w:rFonts w:ascii="Helvetica" w:hAnsi="Helvetica"/>
          <w:lang w:val="en-US"/>
        </w:rPr>
      </w:pPr>
      <w:r w:rsidRPr="00F10A25">
        <w:rPr>
          <w:rFonts w:ascii="Helvetica" w:hAnsi="Helvetica"/>
          <w:lang w:val="en-US"/>
        </w:rPr>
        <w:t xml:space="preserve">Vegetation types can be discriminated based on their spectral </w:t>
      </w:r>
      <w:proofErr w:type="gramStart"/>
      <w:r w:rsidRPr="00F10A25">
        <w:rPr>
          <w:rFonts w:ascii="Helvetica" w:hAnsi="Helvetica"/>
          <w:lang w:val="en-US"/>
        </w:rPr>
        <w:t>signatures, but</w:t>
      </w:r>
      <w:proofErr w:type="gramEnd"/>
      <w:r w:rsidRPr="00F10A25">
        <w:rPr>
          <w:rFonts w:ascii="Helvetica" w:hAnsi="Helvetica"/>
          <w:lang w:val="en-US"/>
        </w:rPr>
        <w:t xml:space="preserve"> exhibit variable and complex</w:t>
      </w:r>
      <w:r w:rsidR="00796A10" w:rsidRPr="00F10A25">
        <w:rPr>
          <w:rFonts w:ascii="Helvetica" w:hAnsi="Helvetica"/>
          <w:lang w:val="en-US"/>
        </w:rPr>
        <w:t xml:space="preserve"> properties. </w:t>
      </w:r>
    </w:p>
    <w:p w14:paraId="084094FA" w14:textId="77777777" w:rsidR="00796A10" w:rsidRPr="00F10A25" w:rsidRDefault="00796A10" w:rsidP="00385B88">
      <w:pPr>
        <w:rPr>
          <w:rFonts w:ascii="Helvetica" w:hAnsi="Helvetica"/>
          <w:lang w:val="en-US"/>
        </w:rPr>
      </w:pPr>
    </w:p>
    <w:p w14:paraId="1B9916C0" w14:textId="7E4EB676" w:rsidR="00796A10" w:rsidRPr="00F10A25" w:rsidRDefault="00796A10" w:rsidP="00385B88">
      <w:pPr>
        <w:rPr>
          <w:rFonts w:ascii="Helvetica" w:hAnsi="Helvetica"/>
          <w:lang w:val="en-US"/>
        </w:rPr>
      </w:pPr>
      <w:r w:rsidRPr="00F10A25">
        <w:rPr>
          <w:rFonts w:ascii="Helvetica" w:hAnsi="Helvetica"/>
          <w:lang w:val="en-US"/>
        </w:rPr>
        <w:t xml:space="preserve">Visually vegetation types appear to be relativity similar based on the spectral properties of mean reflectance and spectral diversity (CV). Exception to this are the mean reflectance values of 2019 HE and KO vegetation types </w:t>
      </w:r>
      <w:proofErr w:type="spellStart"/>
      <w:r w:rsidRPr="00F10A25">
        <w:rPr>
          <w:rFonts w:ascii="Helvetica" w:hAnsi="Helvetica"/>
          <w:lang w:val="en-US"/>
        </w:rPr>
        <w:t>measuremtns</w:t>
      </w:r>
      <w:proofErr w:type="spellEnd"/>
      <w:r w:rsidRPr="00F10A25">
        <w:rPr>
          <w:rFonts w:ascii="Helvetica" w:hAnsi="Helvetica"/>
          <w:lang w:val="en-US"/>
        </w:rPr>
        <w:t xml:space="preserve">, which </w:t>
      </w:r>
      <w:proofErr w:type="spellStart"/>
      <w:r w:rsidRPr="00F10A25">
        <w:rPr>
          <w:rFonts w:ascii="Helvetica" w:hAnsi="Helvetica"/>
          <w:lang w:val="en-US"/>
        </w:rPr>
        <w:t>where</w:t>
      </w:r>
      <w:proofErr w:type="spellEnd"/>
      <w:r w:rsidRPr="00F10A25">
        <w:rPr>
          <w:rFonts w:ascii="Helvetica" w:hAnsi="Helvetica"/>
          <w:lang w:val="en-US"/>
        </w:rPr>
        <w:t xml:space="preserve"> found to be significantly different from each other. </w:t>
      </w:r>
    </w:p>
    <w:p w14:paraId="2CBAB864" w14:textId="1240A0FC" w:rsidR="006A6D33" w:rsidRPr="00F10A25" w:rsidRDefault="006A6D33" w:rsidP="00385B88">
      <w:pPr>
        <w:rPr>
          <w:rFonts w:ascii="Helvetica" w:hAnsi="Helvetica"/>
          <w:lang w:val="en-US"/>
        </w:rPr>
      </w:pPr>
    </w:p>
    <w:p w14:paraId="63DF3EE1" w14:textId="77777777" w:rsidR="006A6D33" w:rsidRPr="00F10A25" w:rsidRDefault="006A6D33" w:rsidP="006A6D33">
      <w:pPr>
        <w:rPr>
          <w:rFonts w:ascii="Helvetica" w:hAnsi="Helvetica"/>
          <w:lang w:val="en-US"/>
        </w:rPr>
      </w:pPr>
      <w:r w:rsidRPr="00F10A25">
        <w:rPr>
          <w:rFonts w:ascii="Helvetica" w:hAnsi="Helvetica"/>
          <w:lang w:val="en-US"/>
        </w:rPr>
        <w:t xml:space="preserve">The tends in reflectance across all vegetation types and years corresponded with typical reflectance patterns across the electromagnetic spectrum. High levels of absorption where seen in the green and blue spectral regions that correspond with the chlorophyll, </w:t>
      </w:r>
      <w:proofErr w:type="spellStart"/>
      <w:r w:rsidRPr="00F10A25">
        <w:rPr>
          <w:rFonts w:ascii="Helvetica" w:hAnsi="Helvetica"/>
          <w:lang w:val="en-US"/>
        </w:rPr>
        <w:t>caratanoid</w:t>
      </w:r>
      <w:proofErr w:type="spellEnd"/>
      <w:r w:rsidRPr="00F10A25">
        <w:rPr>
          <w:rFonts w:ascii="Helvetica" w:hAnsi="Helvetica"/>
          <w:lang w:val="en-US"/>
        </w:rPr>
        <w:t xml:space="preserve"> and other pigment absorption. A relative with a “</w:t>
      </w:r>
      <w:proofErr w:type="spellStart"/>
      <w:r w:rsidRPr="00F10A25">
        <w:rPr>
          <w:rFonts w:ascii="Helvetica" w:hAnsi="Helvetica"/>
          <w:lang w:val="en-US"/>
        </w:rPr>
        <w:t>vally</w:t>
      </w:r>
      <w:proofErr w:type="spellEnd"/>
      <w:r w:rsidRPr="00F10A25">
        <w:rPr>
          <w:rFonts w:ascii="Helvetica" w:hAnsi="Helvetica"/>
          <w:lang w:val="en-US"/>
        </w:rPr>
        <w:t xml:space="preserve">” </w:t>
      </w:r>
      <w:r w:rsidRPr="00F10A25">
        <w:rPr>
          <w:rFonts w:ascii="Helvetica" w:hAnsi="Helvetica"/>
          <w:lang w:val="en-US"/>
        </w:rPr>
        <w:lastRenderedPageBreak/>
        <w:t xml:space="preserve">before the red edge transition and high reflectance in the (late) NIR and IR regions caused by multiple scattering (woody material/compositional features)(maybe attempts to link to one vegetation type) </w:t>
      </w:r>
      <w:r w:rsidRPr="00F10A25">
        <w:rPr>
          <w:rFonts w:ascii="Helvetica" w:hAnsi="Helvetica"/>
          <w:lang w:val="en-US"/>
        </w:rPr>
        <w:fldChar w:fldCharType="begin"/>
      </w:r>
      <w:r w:rsidRPr="00F10A25">
        <w:rPr>
          <w:rFonts w:ascii="Helvetica" w:hAnsi="Helvetica"/>
          <w:lang w:val="en-US"/>
        </w:rPr>
        <w:instrText xml:space="preserve"> ADDIN ZOTERO_ITEM CSL_CITATION {"citationID":"zYeZ3t3W","properties":{"formattedCitation":"(Wang et al., 2018)","plainCitation":"(Wang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F10A25">
        <w:rPr>
          <w:rFonts w:ascii="Helvetica" w:hAnsi="Helvetica"/>
          <w:lang w:val="en-US"/>
        </w:rPr>
        <w:fldChar w:fldCharType="separate"/>
      </w:r>
      <w:r w:rsidRPr="00F10A25">
        <w:rPr>
          <w:rFonts w:ascii="Helvetica" w:hAnsi="Helvetica"/>
          <w:noProof/>
          <w:lang w:val="en-US"/>
        </w:rPr>
        <w:t>(Wang et al., 2018)</w:t>
      </w:r>
      <w:r w:rsidRPr="00F10A25">
        <w:rPr>
          <w:rFonts w:ascii="Helvetica" w:hAnsi="Helvetica"/>
          <w:lang w:val="en-US"/>
        </w:rPr>
        <w:fldChar w:fldCharType="end"/>
      </w:r>
      <w:r w:rsidRPr="00F10A25">
        <w:rPr>
          <w:rFonts w:ascii="Helvetica" w:hAnsi="Helvetica"/>
          <w:lang w:val="en-US"/>
        </w:rPr>
        <w:t>.</w:t>
      </w:r>
    </w:p>
    <w:p w14:paraId="546C900E" w14:textId="77777777" w:rsidR="006A6D33" w:rsidRPr="00F10A25" w:rsidRDefault="006A6D33" w:rsidP="00385B88">
      <w:pPr>
        <w:rPr>
          <w:rFonts w:ascii="Helvetica" w:hAnsi="Helvetica"/>
          <w:lang w:val="en-US"/>
        </w:rPr>
      </w:pPr>
    </w:p>
    <w:p w14:paraId="1734DD6E" w14:textId="621F816D" w:rsidR="006A6D33" w:rsidRPr="00F10A25" w:rsidRDefault="006A6D33" w:rsidP="00385B88">
      <w:pPr>
        <w:rPr>
          <w:rFonts w:ascii="Helvetica" w:hAnsi="Helvetica"/>
          <w:lang w:val="en-US"/>
        </w:rPr>
      </w:pPr>
    </w:p>
    <w:p w14:paraId="6DB522D6" w14:textId="2295E490" w:rsidR="006A6D33" w:rsidRPr="00F10A25" w:rsidRDefault="006A6D33" w:rsidP="00385B88">
      <w:pPr>
        <w:rPr>
          <w:rFonts w:ascii="Helvetica" w:hAnsi="Helvetica"/>
          <w:u w:val="single"/>
          <w:lang w:val="en-US"/>
        </w:rPr>
      </w:pPr>
      <w:r w:rsidRPr="00F10A25">
        <w:rPr>
          <w:rFonts w:ascii="Helvetica" w:hAnsi="Helvetica"/>
          <w:u w:val="single"/>
          <w:lang w:val="en-US"/>
        </w:rPr>
        <w:t>Spectral properties by year</w:t>
      </w:r>
    </w:p>
    <w:p w14:paraId="0A5F53B1" w14:textId="77777777" w:rsidR="00796A10" w:rsidRPr="00F10A25" w:rsidRDefault="00796A10" w:rsidP="00385B88">
      <w:pPr>
        <w:rPr>
          <w:rFonts w:ascii="Helvetica" w:hAnsi="Helvetica"/>
          <w:b/>
          <w:bCs/>
        </w:rPr>
      </w:pPr>
    </w:p>
    <w:p w14:paraId="38BB848B" w14:textId="047C542F" w:rsidR="002A1CE5" w:rsidRPr="00F10A25" w:rsidRDefault="0031479B" w:rsidP="00385B88">
      <w:pPr>
        <w:rPr>
          <w:rFonts w:ascii="Helvetica" w:hAnsi="Helvetica"/>
          <w:u w:val="single"/>
          <w:lang w:val="en-US"/>
        </w:rPr>
      </w:pPr>
      <w:r w:rsidRPr="00F10A25">
        <w:rPr>
          <w:rFonts w:ascii="Helvetica" w:hAnsi="Helvetica"/>
          <w:lang w:val="en-US"/>
        </w:rPr>
        <w:t xml:space="preserve">The sampling date of field spectral data resulted in clear </w:t>
      </w:r>
      <w:r w:rsidR="002A1CE5" w:rsidRPr="00F10A25">
        <w:rPr>
          <w:rFonts w:ascii="Helvetica" w:hAnsi="Helvetica"/>
          <w:lang w:val="en-US"/>
        </w:rPr>
        <w:t>differences</w:t>
      </w:r>
      <w:r w:rsidRPr="00F10A25">
        <w:rPr>
          <w:rFonts w:ascii="Helvetica" w:hAnsi="Helvetica"/>
          <w:lang w:val="en-US"/>
        </w:rPr>
        <w:t xml:space="preserve"> in both the observed </w:t>
      </w:r>
      <w:r w:rsidR="002A1CE5" w:rsidRPr="00F10A25">
        <w:rPr>
          <w:rFonts w:ascii="Helvetica" w:hAnsi="Helvetica"/>
          <w:lang w:val="en-US"/>
        </w:rPr>
        <w:t>reflectance</w:t>
      </w:r>
      <w:r w:rsidRPr="00F10A25">
        <w:rPr>
          <w:rFonts w:ascii="Helvetica" w:hAnsi="Helvetica"/>
          <w:lang w:val="en-US"/>
        </w:rPr>
        <w:t xml:space="preserve"> and spectral diversity </w:t>
      </w:r>
      <w:r w:rsidR="002A1CE5" w:rsidRPr="00F10A25">
        <w:rPr>
          <w:rFonts w:ascii="Helvetica" w:hAnsi="Helvetica"/>
          <w:lang w:val="en-US"/>
        </w:rPr>
        <w:t>observed between the two vegetation types. (</w:t>
      </w:r>
      <w:r w:rsidR="002A1CE5" w:rsidRPr="00F10A25">
        <w:rPr>
          <w:rFonts w:ascii="Helvetica" w:hAnsi="Helvetica"/>
          <w:u w:val="single"/>
          <w:lang w:val="en-US"/>
        </w:rPr>
        <w:t xml:space="preserve">This has significant implications on subsequent analysis) </w:t>
      </w:r>
      <w:r w:rsidR="002A1CE5" w:rsidRPr="00F10A25">
        <w:rPr>
          <w:rFonts w:ascii="Helvetica" w:hAnsi="Helvetica"/>
          <w:u w:val="single"/>
          <w:lang w:val="en-US"/>
        </w:rPr>
        <w:fldChar w:fldCharType="begin"/>
      </w:r>
      <w:r w:rsidR="002A1CE5" w:rsidRPr="00F10A25">
        <w:rPr>
          <w:rFonts w:ascii="Helvetica" w:hAnsi="Helvetica"/>
          <w:u w:val="single"/>
          <w:lang w:val="en-US"/>
        </w:rPr>
        <w:instrText xml:space="preserve"> ADDIN ZOTERO_ITEM CSL_CITATION {"citationID":"qdnZpMuH","properties":{"formattedCitation":"(Wang et al., 2018)","plainCitation":"(Wang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2A1CE5" w:rsidRPr="00F10A25">
        <w:rPr>
          <w:rFonts w:ascii="Helvetica" w:hAnsi="Helvetica"/>
          <w:u w:val="single"/>
          <w:lang w:val="en-US"/>
        </w:rPr>
        <w:fldChar w:fldCharType="separate"/>
      </w:r>
      <w:r w:rsidR="002A1CE5" w:rsidRPr="00F10A25">
        <w:rPr>
          <w:rFonts w:ascii="Helvetica" w:hAnsi="Helvetica"/>
          <w:noProof/>
          <w:u w:val="single"/>
          <w:lang w:val="en-US"/>
        </w:rPr>
        <w:t>(Wang et al., 2018)</w:t>
      </w:r>
      <w:r w:rsidR="002A1CE5" w:rsidRPr="00F10A25">
        <w:rPr>
          <w:rFonts w:ascii="Helvetica" w:hAnsi="Helvetica"/>
          <w:u w:val="single"/>
          <w:lang w:val="en-US"/>
        </w:rPr>
        <w:fldChar w:fldCharType="end"/>
      </w:r>
      <w:r w:rsidR="002A1CE5" w:rsidRPr="00F10A25">
        <w:rPr>
          <w:rFonts w:ascii="Helvetica" w:hAnsi="Helvetica"/>
          <w:u w:val="single"/>
          <w:lang w:val="en-US"/>
        </w:rPr>
        <w:t>.</w:t>
      </w:r>
    </w:p>
    <w:p w14:paraId="04A85654" w14:textId="33391F84" w:rsidR="002A1CE5" w:rsidRPr="00F10A25" w:rsidRDefault="002A1CE5" w:rsidP="00385B88">
      <w:pPr>
        <w:rPr>
          <w:rFonts w:ascii="Helvetica" w:hAnsi="Helvetica"/>
          <w:u w:val="single"/>
          <w:lang w:val="en-US"/>
        </w:rPr>
      </w:pPr>
    </w:p>
    <w:p w14:paraId="5CDF18CE" w14:textId="13360309" w:rsidR="0031479B" w:rsidRPr="00F10A25" w:rsidRDefault="0031479B" w:rsidP="00385B88">
      <w:pPr>
        <w:rPr>
          <w:rFonts w:ascii="Helvetica" w:hAnsi="Helvetica"/>
          <w:lang w:val="en-US"/>
        </w:rPr>
      </w:pPr>
    </w:p>
    <w:p w14:paraId="1A1F3834" w14:textId="3F9EBB5B" w:rsidR="007D179A" w:rsidRPr="00F10A25" w:rsidRDefault="007D179A" w:rsidP="00385B88">
      <w:pPr>
        <w:rPr>
          <w:rFonts w:ascii="Helvetica" w:hAnsi="Helvetica"/>
          <w:lang w:val="en-US"/>
        </w:rPr>
      </w:pPr>
      <w:r w:rsidRPr="00F10A25">
        <w:rPr>
          <w:rFonts w:ascii="Helvetica" w:hAnsi="Helvetica"/>
          <w:lang w:val="en-US"/>
        </w:rPr>
        <w:t xml:space="preserve">The spectral </w:t>
      </w:r>
      <w:proofErr w:type="spellStart"/>
      <w:r w:rsidRPr="00F10A25">
        <w:rPr>
          <w:rFonts w:ascii="Helvetica" w:hAnsi="Helvetica"/>
          <w:lang w:val="en-US"/>
        </w:rPr>
        <w:t>measuments</w:t>
      </w:r>
      <w:proofErr w:type="spellEnd"/>
      <w:r w:rsidRPr="00F10A25">
        <w:rPr>
          <w:rFonts w:ascii="Helvetica" w:hAnsi="Helvetica"/>
          <w:lang w:val="en-US"/>
        </w:rPr>
        <w:t xml:space="preserve"> from 2018 showed </w:t>
      </w:r>
      <w:r w:rsidRPr="00F10A25">
        <w:rPr>
          <w:rFonts w:ascii="Helvetica" w:hAnsi="Helvetica"/>
          <w:u w:val="single"/>
          <w:lang w:val="en-US"/>
        </w:rPr>
        <w:t>similar</w:t>
      </w:r>
      <w:r w:rsidRPr="00F10A25">
        <w:rPr>
          <w:rFonts w:ascii="Helvetica" w:hAnsi="Helvetica"/>
          <w:lang w:val="en-US"/>
        </w:rPr>
        <w:t xml:space="preserve"> reflectance patterns to across the spectrum but overall exhibited far less </w:t>
      </w:r>
      <w:proofErr w:type="spellStart"/>
      <w:r w:rsidRPr="00F10A25">
        <w:rPr>
          <w:rFonts w:ascii="Helvetica" w:hAnsi="Helvetica"/>
          <w:lang w:val="en-US"/>
        </w:rPr>
        <w:t>diferrentiations</w:t>
      </w:r>
      <w:proofErr w:type="spellEnd"/>
      <w:r w:rsidRPr="00F10A25">
        <w:rPr>
          <w:rFonts w:ascii="Helvetica" w:hAnsi="Helvetica"/>
          <w:lang w:val="en-US"/>
        </w:rPr>
        <w:t xml:space="preserve"> between </w:t>
      </w:r>
      <w:proofErr w:type="spellStart"/>
      <w:r w:rsidRPr="00F10A25">
        <w:rPr>
          <w:rFonts w:ascii="Helvetica" w:hAnsi="Helvetica"/>
          <w:lang w:val="en-US"/>
        </w:rPr>
        <w:t>vegtetation</w:t>
      </w:r>
      <w:proofErr w:type="spellEnd"/>
      <w:r w:rsidRPr="00F10A25">
        <w:rPr>
          <w:rFonts w:ascii="Helvetica" w:hAnsi="Helvetica"/>
          <w:lang w:val="en-US"/>
        </w:rPr>
        <w:t xml:space="preserve"> types and low and </w:t>
      </w:r>
      <w:proofErr w:type="spellStart"/>
      <w:r w:rsidRPr="00F10A25">
        <w:rPr>
          <w:rFonts w:ascii="Helvetica" w:hAnsi="Helvetica"/>
          <w:lang w:val="en-US"/>
        </w:rPr>
        <w:t>contant</w:t>
      </w:r>
      <w:proofErr w:type="spellEnd"/>
      <w:r w:rsidRPr="00F10A25">
        <w:rPr>
          <w:rFonts w:ascii="Helvetica" w:hAnsi="Helvetica"/>
          <w:lang w:val="en-US"/>
        </w:rPr>
        <w:t xml:space="preserve"> values spectral diversity. </w:t>
      </w:r>
    </w:p>
    <w:p w14:paraId="47865DD0" w14:textId="08C9C08B" w:rsidR="004B4B88" w:rsidRPr="00F10A25" w:rsidRDefault="004B4B88" w:rsidP="00385B88">
      <w:pPr>
        <w:rPr>
          <w:rFonts w:ascii="Helvetica" w:hAnsi="Helvetica"/>
          <w:lang w:val="en-US"/>
        </w:rPr>
      </w:pPr>
    </w:p>
    <w:p w14:paraId="3EEC4F04" w14:textId="624D9079" w:rsidR="004B4B88" w:rsidRPr="00F10A25" w:rsidRDefault="004B4B88" w:rsidP="00385B88">
      <w:pPr>
        <w:rPr>
          <w:rFonts w:ascii="Helvetica" w:hAnsi="Helvetica"/>
          <w:lang w:val="en-US"/>
        </w:rPr>
      </w:pPr>
      <w:r w:rsidRPr="00F10A25">
        <w:rPr>
          <w:rFonts w:ascii="Helvetica" w:hAnsi="Helvetica"/>
          <w:lang w:val="en-US"/>
        </w:rPr>
        <w:t xml:space="preserve">The observed spectral differences were far more pronounced in 2019 spectral data, with KO exhibiting a significantly higher mean reflectance (xxx vs xxx), and HE </w:t>
      </w:r>
      <w:proofErr w:type="gramStart"/>
      <w:r w:rsidRPr="00F10A25">
        <w:rPr>
          <w:rFonts w:ascii="Helvetica" w:hAnsi="Helvetica"/>
          <w:lang w:val="en-US"/>
        </w:rPr>
        <w:t>exhibiting</w:t>
      </w:r>
      <w:proofErr w:type="gramEnd"/>
      <w:r w:rsidRPr="00F10A25">
        <w:rPr>
          <w:rFonts w:ascii="Helvetica" w:hAnsi="Helvetica"/>
          <w:lang w:val="en-US"/>
        </w:rPr>
        <w:t xml:space="preserve"> a visually higher and less variable spectral diversity, but still have a credible interval that overlapped </w:t>
      </w:r>
      <w:r w:rsidR="00065A04" w:rsidRPr="00F10A25">
        <w:rPr>
          <w:rFonts w:ascii="Helvetica" w:hAnsi="Helvetica"/>
          <w:lang w:val="en-US"/>
        </w:rPr>
        <w:t xml:space="preserve">zero. </w:t>
      </w:r>
      <w:r w:rsidRPr="00F10A25">
        <w:rPr>
          <w:rFonts w:ascii="Helvetica" w:hAnsi="Helvetica"/>
          <w:lang w:val="en-US"/>
        </w:rPr>
        <w:t xml:space="preserve"> </w:t>
      </w:r>
    </w:p>
    <w:p w14:paraId="54AC55B0" w14:textId="726011B5" w:rsidR="00A93376" w:rsidRPr="00F10A25" w:rsidRDefault="00A93376" w:rsidP="00385B88">
      <w:pPr>
        <w:rPr>
          <w:rFonts w:ascii="Helvetica" w:hAnsi="Helvetica"/>
          <w:lang w:val="en-US"/>
        </w:rPr>
      </w:pPr>
    </w:p>
    <w:p w14:paraId="6A94459C" w14:textId="53966B5D" w:rsidR="00A93376" w:rsidRPr="00F10A25" w:rsidRDefault="00A93376" w:rsidP="00385B88">
      <w:pPr>
        <w:rPr>
          <w:rFonts w:ascii="Helvetica" w:hAnsi="Helvetica"/>
          <w:lang w:val="en-US"/>
        </w:rPr>
      </w:pPr>
      <w:r w:rsidRPr="00F10A25">
        <w:rPr>
          <w:rFonts w:ascii="Helvetica" w:hAnsi="Helvetica"/>
          <w:lang w:val="en-US"/>
        </w:rPr>
        <w:t>Overall spectral mean had a greater correspondence with vegetation type than spectral diversity.</w:t>
      </w:r>
    </w:p>
    <w:p w14:paraId="55438CFD" w14:textId="355DBB97" w:rsidR="007D179A" w:rsidRPr="00F10A25" w:rsidRDefault="007D179A" w:rsidP="00385B88">
      <w:pPr>
        <w:rPr>
          <w:rFonts w:ascii="Helvetica" w:hAnsi="Helvetica"/>
          <w:lang w:val="en-US"/>
        </w:rPr>
      </w:pPr>
    </w:p>
    <w:p w14:paraId="70D1B3AA" w14:textId="18EBC14F" w:rsidR="00A93376" w:rsidRPr="00F10A25" w:rsidRDefault="004B4B88" w:rsidP="00385B88">
      <w:pPr>
        <w:rPr>
          <w:rFonts w:ascii="Helvetica" w:hAnsi="Helvetica"/>
          <w:lang w:val="en-US"/>
        </w:rPr>
      </w:pPr>
      <w:r w:rsidRPr="00F10A25">
        <w:rPr>
          <w:rFonts w:ascii="Helvetica" w:hAnsi="Helvetica"/>
          <w:lang w:val="en-US"/>
        </w:rPr>
        <w:t xml:space="preserve">The spectral discrimination of vegetations types through an ordination approach was possible when a sufficiently large distance was </w:t>
      </w:r>
      <w:proofErr w:type="spellStart"/>
      <w:r w:rsidRPr="00F10A25">
        <w:rPr>
          <w:rFonts w:ascii="Helvetica" w:hAnsi="Helvetica"/>
          <w:lang w:val="en-US"/>
        </w:rPr>
        <w:t>oserved</w:t>
      </w:r>
      <w:proofErr w:type="spellEnd"/>
      <w:r w:rsidRPr="00F10A25">
        <w:rPr>
          <w:rFonts w:ascii="Helvetica" w:hAnsi="Helvetica"/>
          <w:lang w:val="en-US"/>
        </w:rPr>
        <w:t xml:space="preserve"> in a spectral feature space and when there was greater inter-group variation than intra-group variation. </w:t>
      </w:r>
      <w:r w:rsidRPr="00F10A25">
        <w:rPr>
          <w:rFonts w:ascii="Helvetica" w:hAnsi="Helvetica"/>
          <w:lang w:val="en-US"/>
        </w:rPr>
        <w:fldChar w:fldCharType="begin"/>
      </w:r>
      <w:r w:rsidRPr="00F10A25">
        <w:rPr>
          <w:rFonts w:ascii="Helvetica" w:hAnsi="Helvetica"/>
          <w:lang w:val="en-US"/>
        </w:rPr>
        <w:instrText xml:space="preserve"> ADDIN ZOTERO_ITEM CSL_CITATION {"citationID":"V81Uw06f","properties":{"formattedCitation":"(Clark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Pr="00F10A25">
        <w:rPr>
          <w:rFonts w:ascii="Helvetica" w:hAnsi="Helvetica"/>
          <w:lang w:val="en-US"/>
        </w:rPr>
        <w:fldChar w:fldCharType="separate"/>
      </w:r>
      <w:r w:rsidRPr="00F10A25">
        <w:rPr>
          <w:rFonts w:ascii="Helvetica" w:hAnsi="Helvetica"/>
          <w:noProof/>
          <w:lang w:val="en-US"/>
        </w:rPr>
        <w:t>(Clark et al., 2005)</w:t>
      </w:r>
      <w:r w:rsidRPr="00F10A25">
        <w:rPr>
          <w:rFonts w:ascii="Helvetica" w:hAnsi="Helvetica"/>
          <w:lang w:val="en-US"/>
        </w:rPr>
        <w:fldChar w:fldCharType="end"/>
      </w:r>
      <w:r w:rsidR="00065A04" w:rsidRPr="00F10A25">
        <w:rPr>
          <w:rFonts w:ascii="Helvetica" w:hAnsi="Helvetica"/>
          <w:lang w:val="en-US"/>
        </w:rPr>
        <w:t xml:space="preserve">. </w:t>
      </w:r>
      <w:r w:rsidR="00A93376" w:rsidRPr="00F10A25">
        <w:rPr>
          <w:rFonts w:ascii="Helvetica" w:hAnsi="Helvetica"/>
          <w:lang w:val="en-US"/>
        </w:rPr>
        <w:t xml:space="preserve">When ordinated, measurements discriminated by year and to an extent vegetation type. </w:t>
      </w:r>
    </w:p>
    <w:p w14:paraId="67F256CF" w14:textId="4CA1A8B3" w:rsidR="004B4B88" w:rsidRPr="00F10A25" w:rsidRDefault="00065A04" w:rsidP="00385B88">
      <w:pPr>
        <w:rPr>
          <w:rFonts w:ascii="Helvetica" w:hAnsi="Helvetica"/>
          <w:lang w:val="en-US"/>
        </w:rPr>
      </w:pPr>
      <w:r w:rsidRPr="00F10A25">
        <w:rPr>
          <w:rFonts w:ascii="Helvetica" w:hAnsi="Helvetica"/>
          <w:lang w:val="en-US"/>
        </w:rPr>
        <w:t xml:space="preserve">2018 and 2019 data discriminated </w:t>
      </w:r>
      <w:proofErr w:type="spellStart"/>
      <w:r w:rsidRPr="00F10A25">
        <w:rPr>
          <w:rFonts w:ascii="Helvetica" w:hAnsi="Helvetica"/>
          <w:lang w:val="en-US"/>
        </w:rPr>
        <w:t>amounsts</w:t>
      </w:r>
      <w:proofErr w:type="spellEnd"/>
      <w:r w:rsidRPr="00F10A25">
        <w:rPr>
          <w:rFonts w:ascii="Helvetica" w:hAnsi="Helvetica"/>
          <w:lang w:val="en-US"/>
        </w:rPr>
        <w:t xml:space="preserve"> each other, with HE and KO for 2018 having reserve positions in spectral space. Mixed vegetation measurements of both HE and KO from 2019, did not discriminate into two groups indicating that spectral discrimination of types may be less pronounced across wider </w:t>
      </w:r>
      <w:proofErr w:type="spellStart"/>
      <w:r w:rsidRPr="00F10A25">
        <w:rPr>
          <w:rFonts w:ascii="Helvetica" w:hAnsi="Helvetica"/>
          <w:lang w:val="en-US"/>
        </w:rPr>
        <w:t>landsapes</w:t>
      </w:r>
      <w:proofErr w:type="spellEnd"/>
      <w:r w:rsidRPr="00F10A25">
        <w:rPr>
          <w:rFonts w:ascii="Helvetica" w:hAnsi="Helvetica"/>
          <w:lang w:val="en-US"/>
        </w:rPr>
        <w:t xml:space="preserve"> with patches with less defined (characteristic </w:t>
      </w:r>
      <w:proofErr w:type="spellStart"/>
      <w:r w:rsidRPr="00F10A25">
        <w:rPr>
          <w:rFonts w:ascii="Helvetica" w:hAnsi="Helvetica"/>
          <w:lang w:val="en-US"/>
        </w:rPr>
        <w:t>compositionsal</w:t>
      </w:r>
      <w:proofErr w:type="spellEnd"/>
      <w:r w:rsidRPr="00F10A25">
        <w:rPr>
          <w:rFonts w:ascii="Helvetica" w:hAnsi="Helvetica"/>
          <w:lang w:val="en-US"/>
        </w:rPr>
        <w:t xml:space="preserve"> traits of each </w:t>
      </w:r>
      <w:proofErr w:type="spellStart"/>
      <w:r w:rsidRPr="00F10A25">
        <w:rPr>
          <w:rFonts w:ascii="Helvetica" w:hAnsi="Helvetica"/>
          <w:lang w:val="en-US"/>
        </w:rPr>
        <w:t>vegtype</w:t>
      </w:r>
      <w:proofErr w:type="spellEnd"/>
      <w:r w:rsidRPr="00F10A25">
        <w:rPr>
          <w:rFonts w:ascii="Helvetica" w:hAnsi="Helvetica"/>
          <w:lang w:val="en-US"/>
        </w:rPr>
        <w:t xml:space="preserve">). </w:t>
      </w:r>
    </w:p>
    <w:p w14:paraId="7FD9334C" w14:textId="5A2C8D55" w:rsidR="00E24BBB" w:rsidRPr="00F10A25" w:rsidRDefault="00E24BBB" w:rsidP="00A81678">
      <w:pPr>
        <w:rPr>
          <w:rFonts w:ascii="Helvetica" w:hAnsi="Helvetica"/>
        </w:rPr>
      </w:pPr>
    </w:p>
    <w:p w14:paraId="6EFFA9A5" w14:textId="4506E79E" w:rsidR="00E24BBB" w:rsidRPr="00F10A25" w:rsidRDefault="006A6D33" w:rsidP="00A81678">
      <w:pPr>
        <w:rPr>
          <w:rFonts w:ascii="Helvetica" w:hAnsi="Helvetica"/>
          <w:lang w:val="en-US"/>
        </w:rPr>
      </w:pPr>
      <w:r w:rsidRPr="00F10A25">
        <w:rPr>
          <w:rFonts w:ascii="Helvetica" w:hAnsi="Helvetica"/>
          <w:lang w:val="en-US"/>
        </w:rPr>
        <w:t xml:space="preserve">Discussion for H1: Spectral measurements from mixed </w:t>
      </w:r>
      <w:proofErr w:type="gramStart"/>
      <w:r w:rsidRPr="00F10A25">
        <w:rPr>
          <w:rFonts w:ascii="Helvetica" w:hAnsi="Helvetica"/>
          <w:lang w:val="en-US"/>
        </w:rPr>
        <w:t>types  both</w:t>
      </w:r>
      <w:proofErr w:type="gramEnd"/>
      <w:r w:rsidRPr="00F10A25">
        <w:rPr>
          <w:rFonts w:ascii="Helvetica" w:hAnsi="Helvetica"/>
          <w:lang w:val="en-US"/>
        </w:rPr>
        <w:t xml:space="preserve"> visually (at least </w:t>
      </w:r>
      <w:r w:rsidR="00CB004A" w:rsidRPr="00F10A25">
        <w:rPr>
          <w:rFonts w:ascii="Helvetica" w:hAnsi="Helvetica"/>
          <w:lang w:val="en-US"/>
        </w:rPr>
        <w:t>mean reflectance</w:t>
      </w:r>
      <w:r w:rsidRPr="00F10A25">
        <w:rPr>
          <w:rFonts w:ascii="Helvetica" w:hAnsi="Helvetica"/>
          <w:lang w:val="en-US"/>
        </w:rPr>
        <w:t>) and when ordinated should discriminate into two groups</w:t>
      </w:r>
      <w:r w:rsidR="00CB004A" w:rsidRPr="00F10A25">
        <w:rPr>
          <w:rFonts w:ascii="Helvetica" w:hAnsi="Helvetica"/>
          <w:lang w:val="en-US"/>
        </w:rPr>
        <w:t xml:space="preserve">, as measured plots were selected based on exhibiting typical species compositional </w:t>
      </w:r>
      <w:proofErr w:type="spellStart"/>
      <w:r w:rsidR="00CB004A" w:rsidRPr="00F10A25">
        <w:rPr>
          <w:rFonts w:ascii="Helvetica" w:hAnsi="Helvetica"/>
          <w:lang w:val="en-US"/>
        </w:rPr>
        <w:t>charactersitcs</w:t>
      </w:r>
      <w:proofErr w:type="spellEnd"/>
      <w:r w:rsidR="00CB004A" w:rsidRPr="00F10A25">
        <w:rPr>
          <w:rFonts w:ascii="Helvetica" w:hAnsi="Helvetica"/>
          <w:lang w:val="en-US"/>
        </w:rPr>
        <w:t xml:space="preserve"> of one of the vegetation types. </w:t>
      </w:r>
    </w:p>
    <w:p w14:paraId="0E344828" w14:textId="03FBF9CD" w:rsidR="00E24BBB" w:rsidRDefault="00CB004A" w:rsidP="00A81678">
      <w:pPr>
        <w:rPr>
          <w:rFonts w:ascii="Helvetica" w:hAnsi="Helvetica"/>
          <w:lang w:val="en-US"/>
        </w:rPr>
      </w:pPr>
      <w:r w:rsidRPr="00F10A25">
        <w:rPr>
          <w:rFonts w:ascii="Helvetica" w:hAnsi="Helvetica"/>
          <w:lang w:val="en-US"/>
        </w:rPr>
        <w:t xml:space="preserve">Do vegetation types discriminate based on spectral signatures? mixed results. Based on mixed </w:t>
      </w:r>
      <w:proofErr w:type="spellStart"/>
      <w:r w:rsidRPr="00F10A25">
        <w:rPr>
          <w:rFonts w:ascii="Helvetica" w:hAnsi="Helvetica"/>
          <w:lang w:val="en-US"/>
        </w:rPr>
        <w:t>measurents</w:t>
      </w:r>
      <w:proofErr w:type="spellEnd"/>
      <w:r w:rsidRPr="00F10A25">
        <w:rPr>
          <w:rFonts w:ascii="Helvetica" w:hAnsi="Helvetica"/>
          <w:lang w:val="en-US"/>
        </w:rPr>
        <w:t xml:space="preserve"> no, as plots that were selected based on predicted vegetation type did not exhibit spectral properties that corresponded with </w:t>
      </w:r>
      <w:proofErr w:type="spellStart"/>
      <w:r w:rsidRPr="00F10A25">
        <w:rPr>
          <w:rFonts w:ascii="Helvetica" w:hAnsi="Helvetica"/>
          <w:lang w:val="en-US"/>
        </w:rPr>
        <w:t>collison</w:t>
      </w:r>
      <w:proofErr w:type="spellEnd"/>
      <w:r w:rsidRPr="00F10A25">
        <w:rPr>
          <w:rFonts w:ascii="Helvetica" w:hAnsi="Helvetica"/>
          <w:lang w:val="en-US"/>
        </w:rPr>
        <w:t xml:space="preserve"> </w:t>
      </w:r>
      <w:proofErr w:type="spellStart"/>
      <w:r w:rsidRPr="00F10A25">
        <w:rPr>
          <w:rFonts w:ascii="Helvetica" w:hAnsi="Helvetica"/>
          <w:lang w:val="en-US"/>
        </w:rPr>
        <w:t>measurments</w:t>
      </w:r>
      <w:proofErr w:type="spellEnd"/>
      <w:r w:rsidRPr="00F10A25">
        <w:rPr>
          <w:rFonts w:ascii="Helvetica" w:hAnsi="Helvetica"/>
          <w:lang w:val="en-US"/>
        </w:rPr>
        <w:t xml:space="preserve">. In an ordination approach a </w:t>
      </w:r>
      <w:proofErr w:type="spellStart"/>
      <w:r w:rsidRPr="00F10A25">
        <w:rPr>
          <w:rFonts w:ascii="Helvetica" w:hAnsi="Helvetica"/>
          <w:lang w:val="en-US"/>
        </w:rPr>
        <w:t>purpendicalr</w:t>
      </w:r>
      <w:proofErr w:type="spellEnd"/>
      <w:r w:rsidRPr="00F10A25">
        <w:rPr>
          <w:rFonts w:ascii="Helvetica" w:hAnsi="Helvetica"/>
          <w:lang w:val="en-US"/>
        </w:rPr>
        <w:t xml:space="preserve"> (rather than parallel pancake shape should have been seen). </w:t>
      </w:r>
    </w:p>
    <w:p w14:paraId="74AACD77" w14:textId="57993D93" w:rsidR="00CC3DE9" w:rsidRDefault="00CC3DE9" w:rsidP="00A81678">
      <w:pPr>
        <w:rPr>
          <w:rFonts w:ascii="Helvetica" w:hAnsi="Helvetica"/>
          <w:lang w:val="en-US"/>
        </w:rPr>
      </w:pPr>
    </w:p>
    <w:p w14:paraId="2CDC073F" w14:textId="15376AD8" w:rsidR="00CC3DE9" w:rsidRPr="00F10A25" w:rsidRDefault="00CC3DE9" w:rsidP="00A81678">
      <w:pPr>
        <w:rPr>
          <w:rFonts w:ascii="Helvetica" w:hAnsi="Helvetica"/>
          <w:lang w:val="en-US"/>
        </w:rPr>
      </w:pPr>
      <w:r>
        <w:rPr>
          <w:rFonts w:ascii="Helvetica" w:hAnsi="Helvetica"/>
          <w:lang w:val="en-US"/>
        </w:rPr>
        <w:t xml:space="preserve">Reasons why years differ so much 1) sunny 2019 vs cloudily 2018 conditions (trends while muted should still hold true, unless cloudy conditions significantly alter </w:t>
      </w:r>
      <w:proofErr w:type="spellStart"/>
      <w:r>
        <w:rPr>
          <w:rFonts w:ascii="Helvetica" w:hAnsi="Helvetica"/>
          <w:lang w:val="en-US"/>
        </w:rPr>
        <w:t>sensitity</w:t>
      </w:r>
      <w:proofErr w:type="spellEnd"/>
      <w:r>
        <w:rPr>
          <w:rFonts w:ascii="Helvetica" w:hAnsi="Helvetica"/>
          <w:lang w:val="en-US"/>
        </w:rPr>
        <w:t xml:space="preserve"> of spectral detection 2) different person operating field spectrometer 3) </w:t>
      </w:r>
      <w:r>
        <w:rPr>
          <w:rFonts w:ascii="Helvetica" w:hAnsi="Helvetica"/>
          <w:lang w:val="en-US"/>
        </w:rPr>
        <w:t xml:space="preserve">different </w:t>
      </w:r>
      <w:r>
        <w:rPr>
          <w:rFonts w:ascii="Helvetica" w:hAnsi="Helvetica"/>
          <w:lang w:val="en-US"/>
        </w:rPr>
        <w:lastRenderedPageBreak/>
        <w:t xml:space="preserve">methodology </w:t>
      </w:r>
      <w:r>
        <w:rPr>
          <w:rFonts w:ascii="Helvetica" w:hAnsi="Helvetica"/>
          <w:lang w:val="en-US"/>
        </w:rPr>
        <w:t xml:space="preserve">2018 (3x3 with 3x3) 2019 (3x3 with 1+1) 4) different </w:t>
      </w:r>
      <w:proofErr w:type="spellStart"/>
      <w:r>
        <w:rPr>
          <w:rFonts w:ascii="Helvetica" w:hAnsi="Helvetica"/>
          <w:lang w:val="en-US"/>
        </w:rPr>
        <w:t>sesor</w:t>
      </w:r>
      <w:proofErr w:type="spellEnd"/>
      <w:r>
        <w:rPr>
          <w:rFonts w:ascii="Helvetica" w:hAnsi="Helvetica"/>
          <w:lang w:val="en-US"/>
        </w:rPr>
        <w:t xml:space="preserve"> type (spectrometer)? </w:t>
      </w:r>
    </w:p>
    <w:p w14:paraId="3F40D50E" w14:textId="028AA7B5" w:rsidR="007740D7" w:rsidRPr="00F10A25" w:rsidRDefault="007740D7" w:rsidP="00A81678">
      <w:pPr>
        <w:rPr>
          <w:rFonts w:ascii="Helvetica" w:hAnsi="Helvetica"/>
          <w:lang w:val="en-US"/>
        </w:rPr>
      </w:pPr>
    </w:p>
    <w:p w14:paraId="52D9516C" w14:textId="7615850E" w:rsidR="007D6052" w:rsidRPr="00F10A25" w:rsidRDefault="007D6052" w:rsidP="00A81678">
      <w:pPr>
        <w:rPr>
          <w:rFonts w:ascii="Helvetica" w:hAnsi="Helvetica"/>
          <w:lang w:val="en-US"/>
        </w:rPr>
      </w:pPr>
    </w:p>
    <w:p w14:paraId="030A0314" w14:textId="0C75C8C7" w:rsidR="007D6052" w:rsidRPr="00F10A25" w:rsidRDefault="007D6052" w:rsidP="007D6052">
      <w:pPr>
        <w:rPr>
          <w:rFonts w:ascii="Helvetica" w:hAnsi="Helvetica"/>
          <w:b/>
          <w:bCs/>
        </w:rPr>
      </w:pPr>
      <w:r w:rsidRPr="00F10A25">
        <w:rPr>
          <w:rFonts w:ascii="Helvetica" w:hAnsi="Helvetica"/>
          <w:b/>
          <w:bCs/>
        </w:rPr>
        <w:t xml:space="preserve">Does band selection influence correspondence between spectral diversity and vegetation types </w:t>
      </w:r>
    </w:p>
    <w:p w14:paraId="1DA436C3" w14:textId="68CB2194" w:rsidR="007D6052" w:rsidRPr="00F10A25" w:rsidRDefault="00237BA3" w:rsidP="007D6052">
      <w:pPr>
        <w:rPr>
          <w:rFonts w:ascii="Helvetica" w:hAnsi="Helvetica"/>
          <w:b/>
          <w:bCs/>
        </w:rPr>
      </w:pPr>
      <w:r w:rsidRPr="00F10A25">
        <w:rPr>
          <w:rFonts w:ascii="Helvetica" w:hAnsi="Helvetica"/>
          <w:b/>
          <w:bCs/>
          <w:noProof/>
        </w:rPr>
        <w:drawing>
          <wp:inline distT="0" distB="0" distL="0" distR="0" wp14:anchorId="53D41623" wp14:editId="29D2E230">
            <wp:extent cx="2230721" cy="1774190"/>
            <wp:effectExtent l="0" t="0" r="5080" b="381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4-12 at 15.53.4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41008" cy="1782372"/>
                    </a:xfrm>
                    <a:prstGeom prst="rect">
                      <a:avLst/>
                    </a:prstGeom>
                  </pic:spPr>
                </pic:pic>
              </a:graphicData>
            </a:graphic>
          </wp:inline>
        </w:drawing>
      </w:r>
    </w:p>
    <w:p w14:paraId="6A572528" w14:textId="7AEE4359" w:rsidR="00237BA3" w:rsidRPr="00F10A25" w:rsidRDefault="00237BA3" w:rsidP="007D6052">
      <w:pPr>
        <w:rPr>
          <w:rFonts w:ascii="Helvetica" w:hAnsi="Helvetica"/>
          <w:i/>
          <w:iCs/>
          <w:lang w:val="en-US"/>
        </w:rPr>
      </w:pPr>
      <w:r w:rsidRPr="00F10A25">
        <w:rPr>
          <w:rFonts w:ascii="Helvetica" w:hAnsi="Helvetica"/>
          <w:i/>
          <w:iCs/>
          <w:lang w:val="en-US"/>
        </w:rPr>
        <w:t>Note that for some reason axis aren’t nice…</w:t>
      </w:r>
    </w:p>
    <w:p w14:paraId="219AA585" w14:textId="77777777" w:rsidR="00237BA3" w:rsidRPr="00F10A25" w:rsidRDefault="00237BA3" w:rsidP="007D6052">
      <w:pPr>
        <w:rPr>
          <w:rFonts w:ascii="Helvetica" w:hAnsi="Helvetica"/>
          <w:i/>
          <w:iCs/>
          <w:lang w:val="en-US"/>
        </w:rPr>
      </w:pPr>
    </w:p>
    <w:p w14:paraId="0183906F" w14:textId="77777777" w:rsidR="007D6052" w:rsidRPr="00F10A25" w:rsidRDefault="007D6052" w:rsidP="007D6052">
      <w:pPr>
        <w:rPr>
          <w:rFonts w:ascii="Helvetica" w:hAnsi="Helvetica"/>
          <w:b/>
          <w:bCs/>
        </w:rPr>
      </w:pPr>
    </w:p>
    <w:p w14:paraId="3224CA44" w14:textId="32984939" w:rsidR="007D6052" w:rsidRPr="00F10A25" w:rsidRDefault="001A13C9" w:rsidP="007D6052">
      <w:pPr>
        <w:rPr>
          <w:rFonts w:ascii="Helvetica" w:hAnsi="Helvetica"/>
        </w:rPr>
      </w:pPr>
      <w:r w:rsidRPr="00F10A25">
        <w:rPr>
          <w:rFonts w:ascii="Helvetica" w:hAnsi="Helvetica"/>
          <w:noProof/>
          <w:lang w:val="en-US"/>
        </w:rPr>
        <w:drawing>
          <wp:inline distT="0" distB="0" distL="0" distR="0" wp14:anchorId="7C66CFBA" wp14:editId="0F3C10FA">
            <wp:extent cx="3215593" cy="24029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6138" cy="2493039"/>
                    </a:xfrm>
                    <a:prstGeom prst="rect">
                      <a:avLst/>
                    </a:prstGeom>
                  </pic:spPr>
                </pic:pic>
              </a:graphicData>
            </a:graphic>
          </wp:inline>
        </w:drawing>
      </w:r>
      <w:r w:rsidR="00CB004A" w:rsidRPr="00F10A25">
        <w:rPr>
          <w:rFonts w:ascii="Helvetica" w:hAnsi="Helvetica"/>
          <w:noProof/>
          <w:lang w:val="en-US"/>
        </w:rPr>
        <w:drawing>
          <wp:inline distT="0" distB="0" distL="0" distR="0" wp14:anchorId="173DD432" wp14:editId="0A9A037C">
            <wp:extent cx="2480229" cy="185343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22397" cy="1884944"/>
                    </a:xfrm>
                    <a:prstGeom prst="rect">
                      <a:avLst/>
                    </a:prstGeom>
                  </pic:spPr>
                </pic:pic>
              </a:graphicData>
            </a:graphic>
          </wp:inline>
        </w:drawing>
      </w:r>
    </w:p>
    <w:p w14:paraId="48706ECB" w14:textId="14A6B3CB" w:rsidR="007D6052" w:rsidRPr="00F10A25" w:rsidRDefault="007D6052" w:rsidP="007D6052">
      <w:pPr>
        <w:rPr>
          <w:rFonts w:ascii="Helvetica" w:hAnsi="Helvetica"/>
          <w:lang w:val="en-US"/>
        </w:rPr>
      </w:pPr>
    </w:p>
    <w:p w14:paraId="5919F632" w14:textId="799E203D" w:rsidR="001A13C9" w:rsidRPr="00F10A25" w:rsidRDefault="001A13C9" w:rsidP="001A13C9">
      <w:pPr>
        <w:rPr>
          <w:rFonts w:ascii="Helvetica" w:hAnsi="Helvetica"/>
          <w:lang w:val="en-US"/>
        </w:rPr>
      </w:pPr>
    </w:p>
    <w:p w14:paraId="159D92EB" w14:textId="77777777" w:rsidR="001A13C9" w:rsidRPr="00F10A25" w:rsidRDefault="001A13C9" w:rsidP="007D6052">
      <w:pPr>
        <w:rPr>
          <w:rFonts w:ascii="Helvetica" w:hAnsi="Helvetica"/>
          <w:lang w:val="en-US"/>
        </w:rPr>
      </w:pPr>
    </w:p>
    <w:p w14:paraId="1C57354B" w14:textId="3A7B66C0" w:rsidR="007D6052" w:rsidRPr="00F10A25" w:rsidRDefault="007D6052" w:rsidP="007D6052">
      <w:pPr>
        <w:rPr>
          <w:rFonts w:ascii="Helvetica" w:hAnsi="Helvetica"/>
          <w:lang w:val="en-US"/>
        </w:rPr>
      </w:pPr>
    </w:p>
    <w:p w14:paraId="0C227B7B" w14:textId="5453BAD7" w:rsidR="00A513F0" w:rsidRPr="00F10A25" w:rsidRDefault="00A513F0" w:rsidP="007D6052">
      <w:pPr>
        <w:rPr>
          <w:rFonts w:ascii="Helvetica" w:hAnsi="Helvetica"/>
          <w:u w:val="single"/>
          <w:lang w:val="en-US"/>
        </w:rPr>
      </w:pPr>
      <w:r w:rsidRPr="00F10A25">
        <w:rPr>
          <w:rFonts w:ascii="Helvetica" w:hAnsi="Helvetica"/>
          <w:u w:val="single"/>
          <w:lang w:val="en-US"/>
        </w:rPr>
        <w:t xml:space="preserve">Spectral </w:t>
      </w:r>
      <w:r w:rsidR="001A13C9" w:rsidRPr="00F10A25">
        <w:rPr>
          <w:rFonts w:ascii="Helvetica" w:hAnsi="Helvetica"/>
          <w:u w:val="single"/>
          <w:lang w:val="en-US"/>
        </w:rPr>
        <w:t xml:space="preserve">mixture analysis </w:t>
      </w:r>
    </w:p>
    <w:p w14:paraId="2B33B375" w14:textId="77777777" w:rsidR="00B929E3" w:rsidRPr="00F10A25" w:rsidRDefault="00B929E3" w:rsidP="007D6052">
      <w:pPr>
        <w:rPr>
          <w:rFonts w:ascii="Helvetica" w:hAnsi="Helvetica"/>
          <w:u w:val="single"/>
          <w:lang w:val="en-US"/>
        </w:rPr>
      </w:pPr>
    </w:p>
    <w:p w14:paraId="3749AFFB" w14:textId="44613392" w:rsidR="00A50A8E" w:rsidRPr="00F10A25" w:rsidRDefault="001A13C9" w:rsidP="007D6052">
      <w:pPr>
        <w:rPr>
          <w:rFonts w:ascii="Helvetica" w:hAnsi="Helvetica"/>
          <w:lang w:val="en-US"/>
        </w:rPr>
      </w:pPr>
      <w:r w:rsidRPr="00F10A25">
        <w:rPr>
          <w:rFonts w:ascii="Helvetica" w:hAnsi="Helvetica"/>
          <w:lang w:val="en-US"/>
        </w:rPr>
        <w:t xml:space="preserve">The use of SMA and SZU enabled the identification of </w:t>
      </w:r>
      <w:r w:rsidR="00A50A8E" w:rsidRPr="00F10A25">
        <w:rPr>
          <w:rFonts w:ascii="Helvetica" w:hAnsi="Helvetica"/>
          <w:lang w:val="en-US"/>
        </w:rPr>
        <w:t>respectively red and green</w:t>
      </w:r>
      <w:r w:rsidRPr="00F10A25">
        <w:rPr>
          <w:rFonts w:ascii="Helvetica" w:hAnsi="Helvetica"/>
          <w:lang w:val="en-US"/>
        </w:rPr>
        <w:t xml:space="preserve"> spectral </w:t>
      </w:r>
      <w:r w:rsidR="00A50A8E" w:rsidRPr="00F10A25">
        <w:rPr>
          <w:rFonts w:ascii="Helvetica" w:hAnsi="Helvetica"/>
          <w:lang w:val="en-US"/>
        </w:rPr>
        <w:t xml:space="preserve">regions to be best </w:t>
      </w:r>
      <w:r w:rsidRPr="00F10A25">
        <w:rPr>
          <w:rFonts w:ascii="Helvetica" w:hAnsi="Helvetica"/>
          <w:lang w:val="en-US"/>
        </w:rPr>
        <w:t>suited to the discrimination of vegetation</w:t>
      </w:r>
      <w:r w:rsidR="00A50A8E" w:rsidRPr="00F10A25">
        <w:rPr>
          <w:rFonts w:ascii="Helvetica" w:hAnsi="Helvetica"/>
          <w:lang w:val="en-US"/>
        </w:rPr>
        <w:t xml:space="preserve">. This differs from what visually would be expected to be the most discriminative regions, as NIR and IR regions </w:t>
      </w:r>
      <w:r w:rsidR="00237BA3" w:rsidRPr="00F10A25">
        <w:rPr>
          <w:rFonts w:ascii="Helvetica" w:hAnsi="Helvetica"/>
          <w:lang w:val="en-US"/>
        </w:rPr>
        <w:t>visually exhibit the largest</w:t>
      </w:r>
      <w:r w:rsidR="00A50A8E" w:rsidRPr="00F10A25">
        <w:rPr>
          <w:rFonts w:ascii="Helvetica" w:hAnsi="Helvetica"/>
          <w:lang w:val="en-US"/>
        </w:rPr>
        <w:t xml:space="preserve"> difference</w:t>
      </w:r>
      <w:r w:rsidR="005B7F29" w:rsidRPr="00F10A25">
        <w:rPr>
          <w:rFonts w:ascii="Helvetica" w:hAnsi="Helvetica"/>
          <w:lang w:val="en-US"/>
        </w:rPr>
        <w:t xml:space="preserve"> (figure)</w:t>
      </w:r>
      <w:r w:rsidR="00A50A8E" w:rsidRPr="00F10A25">
        <w:rPr>
          <w:rFonts w:ascii="Helvetica" w:hAnsi="Helvetica"/>
          <w:lang w:val="en-US"/>
        </w:rPr>
        <w:t xml:space="preserve">. </w:t>
      </w:r>
    </w:p>
    <w:p w14:paraId="2016EADE" w14:textId="7A905C65" w:rsidR="001A13C9" w:rsidRPr="00F10A25" w:rsidRDefault="00A50A8E" w:rsidP="007D6052">
      <w:pPr>
        <w:rPr>
          <w:rFonts w:ascii="Helvetica" w:hAnsi="Helvetica"/>
          <w:lang w:val="en-US"/>
        </w:rPr>
      </w:pPr>
      <w:proofErr w:type="gramStart"/>
      <w:r w:rsidRPr="00F10A25">
        <w:rPr>
          <w:rFonts w:ascii="Helvetica" w:hAnsi="Helvetica"/>
          <w:lang w:val="en-US"/>
        </w:rPr>
        <w:t>Furthermore</w:t>
      </w:r>
      <w:proofErr w:type="gramEnd"/>
      <w:r w:rsidRPr="00F10A25">
        <w:rPr>
          <w:rFonts w:ascii="Helvetica" w:hAnsi="Helvetica"/>
          <w:lang w:val="en-US"/>
        </w:rPr>
        <w:t xml:space="preserve"> the SMA and SZU allowed the detection of specific band (in proxy chemical/structural properties) that are most relevant to discriminating vegetation types.  </w:t>
      </w:r>
    </w:p>
    <w:p w14:paraId="56DE4A73" w14:textId="28DAF9A4" w:rsidR="001A13C9" w:rsidRPr="00F10A25" w:rsidRDefault="001A13C9" w:rsidP="007D6052">
      <w:pPr>
        <w:rPr>
          <w:rFonts w:ascii="Helvetica" w:hAnsi="Helvetica"/>
          <w:lang w:val="en-US"/>
        </w:rPr>
      </w:pPr>
    </w:p>
    <w:p w14:paraId="73A7D693" w14:textId="1A53BDBC" w:rsidR="001A13C9" w:rsidRPr="00F10A25" w:rsidRDefault="005B7F29" w:rsidP="007D6052">
      <w:pPr>
        <w:rPr>
          <w:rFonts w:ascii="Helvetica" w:hAnsi="Helvetica"/>
          <w:lang w:val="en-US"/>
        </w:rPr>
      </w:pPr>
      <w:r w:rsidRPr="00F10A25">
        <w:rPr>
          <w:rFonts w:ascii="Helvetica" w:hAnsi="Helvetica"/>
          <w:lang w:val="en-US"/>
        </w:rPr>
        <w:t xml:space="preserve">Band selection via spectral zone unmixing determined that single bands within the green region of the electromagnetic spectrum where the most discriminative for </w:t>
      </w:r>
      <w:r w:rsidRPr="00F10A25">
        <w:rPr>
          <w:rFonts w:ascii="Helvetica" w:hAnsi="Helvetica"/>
          <w:lang w:val="en-US"/>
        </w:rPr>
        <w:lastRenderedPageBreak/>
        <w:t>vegetation type differentiation. (</w:t>
      </w:r>
      <w:proofErr w:type="spellStart"/>
      <w:r w:rsidRPr="00F10A25">
        <w:rPr>
          <w:rFonts w:ascii="Helvetica" w:hAnsi="Helvetica"/>
          <w:lang w:val="en-US"/>
        </w:rPr>
        <w:t>ie</w:t>
      </w:r>
      <w:proofErr w:type="spellEnd"/>
      <w:r w:rsidRPr="00F10A25">
        <w:rPr>
          <w:rFonts w:ascii="Helvetica" w:hAnsi="Helvetica"/>
          <w:lang w:val="en-US"/>
        </w:rPr>
        <w:t xml:space="preserve"> “ i.e., maximizing between community variability while minimizing within community variability”). </w:t>
      </w:r>
      <w:r w:rsidRPr="00F10A25">
        <w:rPr>
          <w:rFonts w:ascii="Helvetica" w:hAnsi="Helvetica"/>
          <w:lang w:val="en-US"/>
        </w:rPr>
        <w:fldChar w:fldCharType="begin"/>
      </w:r>
      <w:r w:rsidRPr="00F10A25">
        <w:rPr>
          <w:rFonts w:ascii="Helvetica" w:hAnsi="Helvetica"/>
          <w:lang w:val="en-US"/>
        </w:rPr>
        <w:instrText xml:space="preserve"> ADDIN ZOTERO_ITEM CSL_CITATION {"citationID":"v0xb6mhd","properties":{"formattedCitation":"(Beamish,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F10A25">
        <w:rPr>
          <w:rFonts w:ascii="Helvetica" w:hAnsi="Helvetica"/>
          <w:lang w:val="en-US"/>
        </w:rPr>
        <w:fldChar w:fldCharType="separate"/>
      </w:r>
      <w:r w:rsidRPr="00F10A25">
        <w:rPr>
          <w:rFonts w:ascii="Helvetica" w:hAnsi="Helvetica"/>
          <w:noProof/>
          <w:lang w:val="en-US"/>
        </w:rPr>
        <w:t>(Beamish, 2019)</w:t>
      </w:r>
      <w:r w:rsidRPr="00F10A25">
        <w:rPr>
          <w:rFonts w:ascii="Helvetica" w:hAnsi="Helvetica"/>
          <w:lang w:val="en-US"/>
        </w:rPr>
        <w:fldChar w:fldCharType="end"/>
      </w:r>
      <w:r w:rsidRPr="00F10A25">
        <w:rPr>
          <w:rFonts w:ascii="Helvetica" w:hAnsi="Helvetica"/>
          <w:lang w:val="en-US"/>
        </w:rPr>
        <w:t xml:space="preserve"> (explain pigments </w:t>
      </w:r>
      <w:proofErr w:type="spellStart"/>
      <w:r w:rsidRPr="00F10A25">
        <w:rPr>
          <w:rFonts w:ascii="Helvetica" w:hAnsi="Helvetica"/>
          <w:lang w:val="en-US"/>
        </w:rPr>
        <w:t>etc</w:t>
      </w:r>
      <w:proofErr w:type="spellEnd"/>
      <w:r w:rsidRPr="00F10A25">
        <w:rPr>
          <w:rFonts w:ascii="Helvetica" w:hAnsi="Helvetica"/>
          <w:lang w:val="en-US"/>
        </w:rPr>
        <w:t xml:space="preserve"> anthocyanin absorption?).</w:t>
      </w:r>
    </w:p>
    <w:p w14:paraId="4C66AEFB" w14:textId="77777777" w:rsidR="005B7F29" w:rsidRPr="00F10A25" w:rsidRDefault="005B7F29" w:rsidP="007D6052">
      <w:pPr>
        <w:rPr>
          <w:rFonts w:ascii="Helvetica" w:hAnsi="Helvetica"/>
          <w:lang w:val="en-US"/>
        </w:rPr>
      </w:pPr>
    </w:p>
    <w:p w14:paraId="0C5EA3EB" w14:textId="0636ADF7" w:rsidR="001A13C9" w:rsidRPr="00F10A25" w:rsidRDefault="001A13C9" w:rsidP="007D6052">
      <w:pPr>
        <w:rPr>
          <w:rFonts w:ascii="Helvetica" w:hAnsi="Helvetica"/>
          <w:lang w:val="en-US"/>
        </w:rPr>
      </w:pPr>
      <w:r w:rsidRPr="00F10A25">
        <w:rPr>
          <w:rFonts w:ascii="Helvetica" w:hAnsi="Helvetica"/>
          <w:lang w:val="en-US"/>
        </w:rPr>
        <w:t xml:space="preserve">(Make ISI </w:t>
      </w:r>
      <w:proofErr w:type="gramStart"/>
      <w:r w:rsidRPr="00F10A25">
        <w:rPr>
          <w:rFonts w:ascii="Helvetica" w:hAnsi="Helvetica"/>
          <w:lang w:val="en-US"/>
        </w:rPr>
        <w:t>relative ?</w:t>
      </w:r>
      <w:proofErr w:type="gramEnd"/>
      <w:r w:rsidRPr="00F10A25">
        <w:rPr>
          <w:rFonts w:ascii="Helvetica" w:hAnsi="Helvetica"/>
          <w:lang w:val="en-US"/>
        </w:rPr>
        <w:t>)</w:t>
      </w:r>
    </w:p>
    <w:p w14:paraId="15EAB98B" w14:textId="610BD3D8" w:rsidR="00E30C6E" w:rsidRPr="00F10A25" w:rsidRDefault="00E30C6E" w:rsidP="007D6052">
      <w:pPr>
        <w:rPr>
          <w:rFonts w:ascii="Helvetica" w:hAnsi="Helvetica"/>
          <w:lang w:val="en-US"/>
        </w:rPr>
      </w:pPr>
      <w:r w:rsidRPr="00F10A25">
        <w:rPr>
          <w:rFonts w:ascii="Helvetica" w:hAnsi="Helvetica"/>
          <w:lang w:val="en-US"/>
        </w:rPr>
        <w:t xml:space="preserve">Relative ISI is the regions ISI, when adjusted have an equal number of band included ISI </w:t>
      </w:r>
      <w:proofErr w:type="gramStart"/>
      <w:r w:rsidRPr="00F10A25">
        <w:rPr>
          <w:rFonts w:ascii="Helvetica" w:hAnsi="Helvetica"/>
          <w:lang w:val="en-US"/>
        </w:rPr>
        <w:t>/(</w:t>
      </w:r>
      <w:proofErr w:type="gramEnd"/>
      <w:r w:rsidRPr="00F10A25">
        <w:rPr>
          <w:rFonts w:ascii="Helvetica" w:hAnsi="Helvetica"/>
          <w:lang w:val="en-US"/>
        </w:rPr>
        <w:t>number of bands in region/numbers of bands in IR</w:t>
      </w:r>
      <w:r w:rsidR="005B7F29" w:rsidRPr="00F10A25">
        <w:rPr>
          <w:rFonts w:ascii="Helvetica" w:hAnsi="Helvetica"/>
          <w:lang w:val="en-US"/>
        </w:rPr>
        <w:t>)</w:t>
      </w:r>
    </w:p>
    <w:tbl>
      <w:tblPr>
        <w:tblStyle w:val="TableGrid"/>
        <w:tblW w:w="0" w:type="auto"/>
        <w:tblLook w:val="04A0" w:firstRow="1" w:lastRow="0" w:firstColumn="1" w:lastColumn="0" w:noHBand="0" w:noVBand="1"/>
      </w:tblPr>
      <w:tblGrid>
        <w:gridCol w:w="1834"/>
        <w:gridCol w:w="1779"/>
        <w:gridCol w:w="1632"/>
        <w:gridCol w:w="1880"/>
        <w:gridCol w:w="1885"/>
      </w:tblGrid>
      <w:tr w:rsidR="00E30C6E" w:rsidRPr="00F10A25" w14:paraId="079031E1" w14:textId="77777777" w:rsidTr="00E30C6E">
        <w:tc>
          <w:tcPr>
            <w:tcW w:w="1834" w:type="dxa"/>
          </w:tcPr>
          <w:p w14:paraId="3C0F57D6" w14:textId="77777777" w:rsidR="00E30C6E" w:rsidRPr="00F10A25" w:rsidRDefault="00E30C6E" w:rsidP="00291236">
            <w:pPr>
              <w:jc w:val="center"/>
              <w:rPr>
                <w:rFonts w:ascii="Helvetica" w:hAnsi="Helvetica"/>
                <w:lang w:val="en-US"/>
              </w:rPr>
            </w:pPr>
            <w:r w:rsidRPr="00F10A25">
              <w:rPr>
                <w:rFonts w:ascii="Helvetica" w:hAnsi="Helvetica"/>
                <w:lang w:val="en-US"/>
              </w:rPr>
              <w:t>Region</w:t>
            </w:r>
          </w:p>
        </w:tc>
        <w:tc>
          <w:tcPr>
            <w:tcW w:w="1779" w:type="dxa"/>
          </w:tcPr>
          <w:p w14:paraId="33A9859C" w14:textId="77777777" w:rsidR="00E30C6E" w:rsidRPr="00F10A25" w:rsidRDefault="00E30C6E" w:rsidP="00291236">
            <w:pPr>
              <w:jc w:val="center"/>
              <w:rPr>
                <w:rFonts w:ascii="Helvetica" w:hAnsi="Helvetica"/>
                <w:lang w:val="en-US"/>
              </w:rPr>
            </w:pPr>
            <w:r w:rsidRPr="00F10A25">
              <w:rPr>
                <w:rFonts w:ascii="Helvetica" w:hAnsi="Helvetica"/>
                <w:lang w:val="en-US"/>
              </w:rPr>
              <w:t>ISI</w:t>
            </w:r>
          </w:p>
        </w:tc>
        <w:tc>
          <w:tcPr>
            <w:tcW w:w="1632" w:type="dxa"/>
          </w:tcPr>
          <w:p w14:paraId="3DA4C205" w14:textId="77777777" w:rsidR="00E30C6E" w:rsidRPr="00F10A25" w:rsidRDefault="00E30C6E" w:rsidP="00291236">
            <w:pPr>
              <w:jc w:val="center"/>
              <w:rPr>
                <w:rFonts w:ascii="Helvetica" w:hAnsi="Helvetica"/>
                <w:color w:val="FF0000"/>
                <w:lang w:val="en-US"/>
              </w:rPr>
            </w:pPr>
            <w:r w:rsidRPr="00F10A25">
              <w:rPr>
                <w:rFonts w:ascii="Helvetica" w:hAnsi="Helvetica"/>
                <w:color w:val="FF0000"/>
                <w:lang w:val="en-US"/>
              </w:rPr>
              <w:t>Relative ISI</w:t>
            </w:r>
          </w:p>
          <w:p w14:paraId="2371B2C8" w14:textId="162E9ABA" w:rsidR="00E30C6E" w:rsidRPr="00F10A25" w:rsidRDefault="00E30C6E" w:rsidP="00291236">
            <w:pPr>
              <w:jc w:val="center"/>
              <w:rPr>
                <w:rFonts w:ascii="Helvetica" w:hAnsi="Helvetica"/>
                <w:lang w:val="en-US"/>
              </w:rPr>
            </w:pPr>
            <w:r w:rsidRPr="00F10A25">
              <w:rPr>
                <w:rFonts w:ascii="Helvetica" w:hAnsi="Helvetica"/>
                <w:color w:val="FF0000"/>
                <w:lang w:val="en-US"/>
              </w:rPr>
              <w:t>(need to change as it no longer is ISI)</w:t>
            </w:r>
          </w:p>
        </w:tc>
        <w:tc>
          <w:tcPr>
            <w:tcW w:w="1880" w:type="dxa"/>
          </w:tcPr>
          <w:p w14:paraId="0977757C" w14:textId="425DCC41" w:rsidR="00E30C6E" w:rsidRPr="00F10A25" w:rsidRDefault="00E30C6E" w:rsidP="00291236">
            <w:pPr>
              <w:jc w:val="center"/>
              <w:rPr>
                <w:rFonts w:ascii="Helvetica" w:hAnsi="Helvetica"/>
                <w:lang w:val="en-US"/>
              </w:rPr>
            </w:pPr>
            <w:r w:rsidRPr="00F10A25">
              <w:rPr>
                <w:rFonts w:ascii="Helvetica" w:hAnsi="Helvetica"/>
                <w:lang w:val="en-US"/>
              </w:rPr>
              <w:t xml:space="preserve">Number of bands selected </w:t>
            </w:r>
          </w:p>
        </w:tc>
        <w:tc>
          <w:tcPr>
            <w:tcW w:w="1885" w:type="dxa"/>
          </w:tcPr>
          <w:p w14:paraId="46E2D849" w14:textId="77777777" w:rsidR="00E30C6E" w:rsidRPr="00F10A25" w:rsidRDefault="00E30C6E" w:rsidP="00291236">
            <w:pPr>
              <w:jc w:val="center"/>
              <w:rPr>
                <w:rFonts w:ascii="Helvetica" w:hAnsi="Helvetica"/>
                <w:lang w:val="en-US"/>
              </w:rPr>
            </w:pPr>
            <w:r w:rsidRPr="00F10A25">
              <w:rPr>
                <w:rFonts w:ascii="Helvetica" w:hAnsi="Helvetica"/>
                <w:lang w:val="en-US"/>
              </w:rPr>
              <w:t>Selected band ISI</w:t>
            </w:r>
          </w:p>
        </w:tc>
      </w:tr>
      <w:tr w:rsidR="00E30C6E" w:rsidRPr="00F10A25" w14:paraId="0D4B74C3" w14:textId="77777777" w:rsidTr="00E30C6E">
        <w:tc>
          <w:tcPr>
            <w:tcW w:w="1834" w:type="dxa"/>
          </w:tcPr>
          <w:p w14:paraId="41D6318C" w14:textId="77777777" w:rsidR="00E30C6E" w:rsidRPr="00F10A25" w:rsidRDefault="00E30C6E" w:rsidP="00291236">
            <w:pPr>
              <w:jc w:val="center"/>
              <w:rPr>
                <w:rFonts w:ascii="Helvetica" w:hAnsi="Helvetica"/>
                <w:lang w:val="en-US"/>
              </w:rPr>
            </w:pPr>
            <w:r w:rsidRPr="00F10A25">
              <w:rPr>
                <w:rFonts w:ascii="Helvetica" w:hAnsi="Helvetica"/>
                <w:lang w:val="en-US"/>
              </w:rPr>
              <w:t>Blue</w:t>
            </w:r>
          </w:p>
        </w:tc>
        <w:tc>
          <w:tcPr>
            <w:tcW w:w="1779" w:type="dxa"/>
          </w:tcPr>
          <w:p w14:paraId="51379329" w14:textId="77777777" w:rsidR="00E30C6E" w:rsidRPr="00F10A25" w:rsidRDefault="00E30C6E" w:rsidP="00291236">
            <w:pPr>
              <w:jc w:val="center"/>
              <w:rPr>
                <w:rFonts w:ascii="Helvetica" w:hAnsi="Helvetica"/>
                <w:lang w:val="en-US"/>
              </w:rPr>
            </w:pPr>
            <w:r w:rsidRPr="00F10A25">
              <w:rPr>
                <w:rFonts w:ascii="Helvetica" w:hAnsi="Helvetica"/>
                <w:lang w:val="en-US"/>
              </w:rPr>
              <w:t>1265</w:t>
            </w:r>
          </w:p>
        </w:tc>
        <w:tc>
          <w:tcPr>
            <w:tcW w:w="1632" w:type="dxa"/>
          </w:tcPr>
          <w:p w14:paraId="62A95DEF" w14:textId="1D455BE2" w:rsidR="00E30C6E" w:rsidRPr="00F10A25" w:rsidRDefault="00E30C6E" w:rsidP="00291236">
            <w:pPr>
              <w:jc w:val="center"/>
              <w:rPr>
                <w:rFonts w:ascii="Helvetica" w:hAnsi="Helvetica"/>
                <w:lang w:val="en-US"/>
              </w:rPr>
            </w:pPr>
            <w:r w:rsidRPr="00F10A25">
              <w:rPr>
                <w:rFonts w:ascii="Helvetica" w:hAnsi="Helvetica"/>
                <w:lang w:val="en-US"/>
              </w:rPr>
              <w:t>2593</w:t>
            </w:r>
          </w:p>
        </w:tc>
        <w:tc>
          <w:tcPr>
            <w:tcW w:w="1880" w:type="dxa"/>
          </w:tcPr>
          <w:p w14:paraId="5C157AC9" w14:textId="5BE45BFA" w:rsidR="00E30C6E" w:rsidRPr="00F10A25" w:rsidRDefault="00E30C6E" w:rsidP="00291236">
            <w:pPr>
              <w:jc w:val="center"/>
              <w:rPr>
                <w:rFonts w:ascii="Helvetica" w:hAnsi="Helvetica"/>
                <w:lang w:val="en-US"/>
              </w:rPr>
            </w:pPr>
            <w:r w:rsidRPr="00F10A25">
              <w:rPr>
                <w:rFonts w:ascii="Helvetica" w:hAnsi="Helvetica"/>
                <w:lang w:val="en-US"/>
              </w:rPr>
              <w:t>10</w:t>
            </w:r>
          </w:p>
        </w:tc>
        <w:tc>
          <w:tcPr>
            <w:tcW w:w="1885" w:type="dxa"/>
          </w:tcPr>
          <w:p w14:paraId="3F146AA1" w14:textId="77777777" w:rsidR="00E30C6E" w:rsidRPr="00F10A25" w:rsidRDefault="00E30C6E" w:rsidP="00291236">
            <w:pPr>
              <w:jc w:val="center"/>
              <w:rPr>
                <w:rFonts w:ascii="Helvetica" w:hAnsi="Helvetica"/>
                <w:lang w:val="en-US"/>
              </w:rPr>
            </w:pPr>
            <w:r w:rsidRPr="00F10A25">
              <w:rPr>
                <w:rFonts w:ascii="Helvetica" w:hAnsi="Helvetica"/>
                <w:lang w:val="en-US"/>
              </w:rPr>
              <w:t>211</w:t>
            </w:r>
          </w:p>
        </w:tc>
      </w:tr>
      <w:tr w:rsidR="00E30C6E" w:rsidRPr="00F10A25" w14:paraId="604B5938" w14:textId="77777777" w:rsidTr="00E30C6E">
        <w:tc>
          <w:tcPr>
            <w:tcW w:w="1834" w:type="dxa"/>
          </w:tcPr>
          <w:p w14:paraId="22CB2140" w14:textId="77777777" w:rsidR="00E30C6E" w:rsidRPr="00F10A25" w:rsidRDefault="00E30C6E" w:rsidP="00291236">
            <w:pPr>
              <w:jc w:val="center"/>
              <w:rPr>
                <w:rFonts w:ascii="Helvetica" w:hAnsi="Helvetica"/>
                <w:lang w:val="en-US"/>
              </w:rPr>
            </w:pPr>
            <w:r w:rsidRPr="00F10A25">
              <w:rPr>
                <w:rFonts w:ascii="Helvetica" w:hAnsi="Helvetica"/>
                <w:lang w:val="en-US"/>
              </w:rPr>
              <w:t>Green</w:t>
            </w:r>
          </w:p>
        </w:tc>
        <w:tc>
          <w:tcPr>
            <w:tcW w:w="1779" w:type="dxa"/>
          </w:tcPr>
          <w:p w14:paraId="65C767DE" w14:textId="77777777" w:rsidR="00E30C6E" w:rsidRPr="00F10A25" w:rsidRDefault="00E30C6E" w:rsidP="00291236">
            <w:pPr>
              <w:jc w:val="center"/>
              <w:rPr>
                <w:rFonts w:ascii="Helvetica" w:hAnsi="Helvetica"/>
                <w:lang w:val="en-US"/>
              </w:rPr>
            </w:pPr>
            <w:r w:rsidRPr="00F10A25">
              <w:rPr>
                <w:rFonts w:ascii="Helvetica" w:hAnsi="Helvetica"/>
                <w:lang w:val="en-US"/>
              </w:rPr>
              <w:t>1135</w:t>
            </w:r>
          </w:p>
        </w:tc>
        <w:tc>
          <w:tcPr>
            <w:tcW w:w="1632" w:type="dxa"/>
          </w:tcPr>
          <w:p w14:paraId="1C33EA15" w14:textId="216ED73D" w:rsidR="00E30C6E" w:rsidRPr="00F10A25" w:rsidRDefault="00E30C6E" w:rsidP="00291236">
            <w:pPr>
              <w:jc w:val="center"/>
              <w:rPr>
                <w:rFonts w:ascii="Helvetica" w:hAnsi="Helvetica"/>
                <w:lang w:val="en-US"/>
              </w:rPr>
            </w:pPr>
            <w:r w:rsidRPr="00F10A25">
              <w:rPr>
                <w:rFonts w:ascii="Helvetica" w:hAnsi="Helvetica"/>
                <w:lang w:val="en-US"/>
              </w:rPr>
              <w:t>2252</w:t>
            </w:r>
          </w:p>
        </w:tc>
        <w:tc>
          <w:tcPr>
            <w:tcW w:w="1880" w:type="dxa"/>
          </w:tcPr>
          <w:p w14:paraId="2DE8A4C3" w14:textId="16858B0B" w:rsidR="00E30C6E" w:rsidRPr="00F10A25" w:rsidRDefault="00E30C6E" w:rsidP="00291236">
            <w:pPr>
              <w:jc w:val="center"/>
              <w:rPr>
                <w:rFonts w:ascii="Helvetica" w:hAnsi="Helvetica"/>
                <w:lang w:val="en-US"/>
              </w:rPr>
            </w:pPr>
            <w:r w:rsidRPr="00F10A25">
              <w:rPr>
                <w:rFonts w:ascii="Helvetica" w:hAnsi="Helvetica"/>
                <w:lang w:val="en-US"/>
              </w:rPr>
              <w:t>8</w:t>
            </w:r>
          </w:p>
        </w:tc>
        <w:tc>
          <w:tcPr>
            <w:tcW w:w="1885" w:type="dxa"/>
          </w:tcPr>
          <w:p w14:paraId="5105A302" w14:textId="77777777" w:rsidR="00E30C6E" w:rsidRPr="00F10A25" w:rsidRDefault="00E30C6E" w:rsidP="00291236">
            <w:pPr>
              <w:jc w:val="center"/>
              <w:rPr>
                <w:rFonts w:ascii="Helvetica" w:hAnsi="Helvetica"/>
                <w:lang w:val="en-US"/>
              </w:rPr>
            </w:pPr>
            <w:r w:rsidRPr="00F10A25">
              <w:rPr>
                <w:rFonts w:ascii="Helvetica" w:hAnsi="Helvetica"/>
                <w:lang w:val="en-US"/>
              </w:rPr>
              <w:t>154</w:t>
            </w:r>
          </w:p>
        </w:tc>
      </w:tr>
      <w:tr w:rsidR="00E30C6E" w:rsidRPr="00F10A25" w14:paraId="5E3AE7AB" w14:textId="77777777" w:rsidTr="00E30C6E">
        <w:tc>
          <w:tcPr>
            <w:tcW w:w="1834" w:type="dxa"/>
          </w:tcPr>
          <w:p w14:paraId="45AA9CD9" w14:textId="77777777" w:rsidR="00E30C6E" w:rsidRPr="00F10A25" w:rsidRDefault="00E30C6E" w:rsidP="00291236">
            <w:pPr>
              <w:jc w:val="center"/>
              <w:rPr>
                <w:rFonts w:ascii="Helvetica" w:hAnsi="Helvetica"/>
                <w:lang w:val="en-US"/>
              </w:rPr>
            </w:pPr>
            <w:r w:rsidRPr="00F10A25">
              <w:rPr>
                <w:rFonts w:ascii="Helvetica" w:hAnsi="Helvetica"/>
                <w:lang w:val="en-US"/>
              </w:rPr>
              <w:t>Red</w:t>
            </w:r>
          </w:p>
        </w:tc>
        <w:tc>
          <w:tcPr>
            <w:tcW w:w="1779" w:type="dxa"/>
          </w:tcPr>
          <w:p w14:paraId="3D501310" w14:textId="77777777" w:rsidR="00E30C6E" w:rsidRPr="00F10A25" w:rsidRDefault="00E30C6E" w:rsidP="00291236">
            <w:pPr>
              <w:jc w:val="center"/>
              <w:rPr>
                <w:rFonts w:ascii="Helvetica" w:hAnsi="Helvetica"/>
                <w:lang w:val="en-US"/>
              </w:rPr>
            </w:pPr>
            <w:r w:rsidRPr="00F10A25">
              <w:rPr>
                <w:rFonts w:ascii="Helvetica" w:hAnsi="Helvetica"/>
                <w:lang w:val="en-US"/>
              </w:rPr>
              <w:t>912</w:t>
            </w:r>
          </w:p>
        </w:tc>
        <w:tc>
          <w:tcPr>
            <w:tcW w:w="1632" w:type="dxa"/>
          </w:tcPr>
          <w:p w14:paraId="5B450D2F" w14:textId="30CD91AC" w:rsidR="00E30C6E" w:rsidRPr="00F10A25" w:rsidRDefault="00E30C6E" w:rsidP="00291236">
            <w:pPr>
              <w:jc w:val="center"/>
              <w:rPr>
                <w:rFonts w:ascii="Helvetica" w:hAnsi="Helvetica"/>
                <w:lang w:val="en-US"/>
              </w:rPr>
            </w:pPr>
            <w:r w:rsidRPr="00F10A25">
              <w:rPr>
                <w:rFonts w:ascii="Helvetica" w:hAnsi="Helvetica"/>
                <w:lang w:val="en-US"/>
              </w:rPr>
              <w:t>2244</w:t>
            </w:r>
          </w:p>
        </w:tc>
        <w:tc>
          <w:tcPr>
            <w:tcW w:w="1880" w:type="dxa"/>
          </w:tcPr>
          <w:p w14:paraId="43F82BAC" w14:textId="0EA7ED3E" w:rsidR="00E30C6E" w:rsidRPr="00F10A25" w:rsidRDefault="00E30C6E" w:rsidP="00291236">
            <w:pPr>
              <w:jc w:val="center"/>
              <w:rPr>
                <w:rFonts w:ascii="Helvetica" w:hAnsi="Helvetica"/>
                <w:lang w:val="en-US"/>
              </w:rPr>
            </w:pPr>
            <w:r w:rsidRPr="00F10A25">
              <w:rPr>
                <w:rFonts w:ascii="Helvetica" w:hAnsi="Helvetica"/>
                <w:lang w:val="en-US"/>
              </w:rPr>
              <w:t>3</w:t>
            </w:r>
          </w:p>
        </w:tc>
        <w:tc>
          <w:tcPr>
            <w:tcW w:w="1885" w:type="dxa"/>
          </w:tcPr>
          <w:p w14:paraId="22B03DAD" w14:textId="77777777" w:rsidR="00E30C6E" w:rsidRPr="00F10A25" w:rsidRDefault="00E30C6E" w:rsidP="00291236">
            <w:pPr>
              <w:jc w:val="center"/>
              <w:rPr>
                <w:rFonts w:ascii="Helvetica" w:hAnsi="Helvetica"/>
                <w:lang w:val="en-US"/>
              </w:rPr>
            </w:pPr>
            <w:r w:rsidRPr="00F10A25">
              <w:rPr>
                <w:rFonts w:ascii="Helvetica" w:hAnsi="Helvetica"/>
                <w:lang w:val="en-US"/>
              </w:rPr>
              <w:t>56</w:t>
            </w:r>
          </w:p>
        </w:tc>
      </w:tr>
      <w:tr w:rsidR="00E30C6E" w:rsidRPr="00F10A25" w14:paraId="38D33AF5" w14:textId="77777777" w:rsidTr="00E30C6E">
        <w:tc>
          <w:tcPr>
            <w:tcW w:w="1834" w:type="dxa"/>
          </w:tcPr>
          <w:p w14:paraId="14D67273" w14:textId="77777777" w:rsidR="00E30C6E" w:rsidRPr="00F10A25" w:rsidRDefault="00E30C6E" w:rsidP="00291236">
            <w:pPr>
              <w:jc w:val="center"/>
              <w:rPr>
                <w:rFonts w:ascii="Helvetica" w:hAnsi="Helvetica"/>
                <w:lang w:val="en-US"/>
              </w:rPr>
            </w:pPr>
            <w:r w:rsidRPr="00F10A25">
              <w:rPr>
                <w:rFonts w:ascii="Helvetica" w:hAnsi="Helvetica"/>
                <w:lang w:val="en-US"/>
              </w:rPr>
              <w:t>NIR</w:t>
            </w:r>
          </w:p>
        </w:tc>
        <w:tc>
          <w:tcPr>
            <w:tcW w:w="1779" w:type="dxa"/>
          </w:tcPr>
          <w:p w14:paraId="01F16BC4" w14:textId="77777777" w:rsidR="00E30C6E" w:rsidRPr="00F10A25" w:rsidRDefault="00E30C6E" w:rsidP="00291236">
            <w:pPr>
              <w:jc w:val="center"/>
              <w:rPr>
                <w:rFonts w:ascii="Helvetica" w:hAnsi="Helvetica"/>
                <w:lang w:val="en-US"/>
              </w:rPr>
            </w:pPr>
            <w:r w:rsidRPr="00F10A25">
              <w:rPr>
                <w:rFonts w:ascii="Helvetica" w:hAnsi="Helvetica"/>
                <w:lang w:val="en-US"/>
              </w:rPr>
              <w:t>1456</w:t>
            </w:r>
          </w:p>
        </w:tc>
        <w:tc>
          <w:tcPr>
            <w:tcW w:w="1632" w:type="dxa"/>
          </w:tcPr>
          <w:p w14:paraId="3C066C33" w14:textId="5B7B893E" w:rsidR="00E30C6E" w:rsidRPr="00F10A25" w:rsidRDefault="00E30C6E" w:rsidP="00291236">
            <w:pPr>
              <w:jc w:val="center"/>
              <w:rPr>
                <w:rFonts w:ascii="Helvetica" w:hAnsi="Helvetica"/>
                <w:lang w:val="en-US"/>
              </w:rPr>
            </w:pPr>
            <w:r w:rsidRPr="00F10A25">
              <w:rPr>
                <w:rFonts w:ascii="Helvetica" w:hAnsi="Helvetica"/>
                <w:lang w:val="en-US"/>
              </w:rPr>
              <w:t>2325</w:t>
            </w:r>
          </w:p>
        </w:tc>
        <w:tc>
          <w:tcPr>
            <w:tcW w:w="1880" w:type="dxa"/>
          </w:tcPr>
          <w:p w14:paraId="25BFE458" w14:textId="03179D9E" w:rsidR="00E30C6E" w:rsidRPr="00F10A25" w:rsidRDefault="00E30C6E" w:rsidP="00291236">
            <w:pPr>
              <w:jc w:val="center"/>
              <w:rPr>
                <w:rFonts w:ascii="Helvetica" w:hAnsi="Helvetica"/>
                <w:lang w:val="en-US"/>
              </w:rPr>
            </w:pPr>
            <w:r w:rsidRPr="00F10A25">
              <w:rPr>
                <w:rFonts w:ascii="Helvetica" w:hAnsi="Helvetica"/>
                <w:lang w:val="en-US"/>
              </w:rPr>
              <w:t>12</w:t>
            </w:r>
          </w:p>
        </w:tc>
        <w:tc>
          <w:tcPr>
            <w:tcW w:w="1885" w:type="dxa"/>
          </w:tcPr>
          <w:p w14:paraId="4DA7C8E8" w14:textId="77777777" w:rsidR="00E30C6E" w:rsidRPr="00F10A25" w:rsidRDefault="00E30C6E" w:rsidP="00291236">
            <w:pPr>
              <w:jc w:val="center"/>
              <w:rPr>
                <w:rFonts w:ascii="Helvetica" w:hAnsi="Helvetica"/>
                <w:lang w:val="en-US"/>
              </w:rPr>
            </w:pPr>
            <w:r w:rsidRPr="00F10A25">
              <w:rPr>
                <w:rFonts w:ascii="Helvetica" w:hAnsi="Helvetica"/>
                <w:lang w:val="en-US"/>
              </w:rPr>
              <w:t>225</w:t>
            </w:r>
          </w:p>
        </w:tc>
      </w:tr>
      <w:tr w:rsidR="00E30C6E" w:rsidRPr="00F10A25" w14:paraId="04FFB2A6" w14:textId="77777777" w:rsidTr="00E30C6E">
        <w:tc>
          <w:tcPr>
            <w:tcW w:w="1834" w:type="dxa"/>
          </w:tcPr>
          <w:p w14:paraId="1A899835" w14:textId="77777777" w:rsidR="00E30C6E" w:rsidRPr="00F10A25" w:rsidRDefault="00E30C6E" w:rsidP="00291236">
            <w:pPr>
              <w:jc w:val="center"/>
              <w:rPr>
                <w:rFonts w:ascii="Helvetica" w:hAnsi="Helvetica"/>
                <w:lang w:val="en-US"/>
              </w:rPr>
            </w:pPr>
            <w:r w:rsidRPr="00F10A25">
              <w:rPr>
                <w:rFonts w:ascii="Helvetica" w:hAnsi="Helvetica"/>
                <w:lang w:val="en-US"/>
              </w:rPr>
              <w:t>IR</w:t>
            </w:r>
          </w:p>
        </w:tc>
        <w:tc>
          <w:tcPr>
            <w:tcW w:w="1779" w:type="dxa"/>
          </w:tcPr>
          <w:p w14:paraId="2BA0DC82" w14:textId="77777777" w:rsidR="00E30C6E" w:rsidRPr="00F10A25" w:rsidRDefault="00E30C6E" w:rsidP="00291236">
            <w:pPr>
              <w:jc w:val="center"/>
              <w:rPr>
                <w:rFonts w:ascii="Helvetica" w:hAnsi="Helvetica"/>
                <w:lang w:val="en-US"/>
              </w:rPr>
            </w:pPr>
            <w:r w:rsidRPr="00F10A25">
              <w:rPr>
                <w:rFonts w:ascii="Helvetica" w:hAnsi="Helvetica"/>
                <w:lang w:val="en-US"/>
              </w:rPr>
              <w:t>2557</w:t>
            </w:r>
          </w:p>
        </w:tc>
        <w:tc>
          <w:tcPr>
            <w:tcW w:w="1632" w:type="dxa"/>
          </w:tcPr>
          <w:p w14:paraId="6BAEF75C" w14:textId="3EFDFB8D" w:rsidR="00E30C6E" w:rsidRPr="00F10A25" w:rsidRDefault="00E30C6E" w:rsidP="00291236">
            <w:pPr>
              <w:jc w:val="center"/>
              <w:rPr>
                <w:rFonts w:ascii="Helvetica" w:hAnsi="Helvetica"/>
                <w:lang w:val="en-US"/>
              </w:rPr>
            </w:pPr>
            <w:r w:rsidRPr="00F10A25">
              <w:rPr>
                <w:rFonts w:ascii="Helvetica" w:hAnsi="Helvetica"/>
                <w:lang w:val="en-US"/>
              </w:rPr>
              <w:t>2557</w:t>
            </w:r>
          </w:p>
        </w:tc>
        <w:tc>
          <w:tcPr>
            <w:tcW w:w="1880" w:type="dxa"/>
          </w:tcPr>
          <w:p w14:paraId="553823FE" w14:textId="5D71A40A" w:rsidR="00E30C6E" w:rsidRPr="00F10A25" w:rsidRDefault="00E30C6E" w:rsidP="00291236">
            <w:pPr>
              <w:jc w:val="center"/>
              <w:rPr>
                <w:rFonts w:ascii="Helvetica" w:hAnsi="Helvetica"/>
                <w:lang w:val="en-US"/>
              </w:rPr>
            </w:pPr>
            <w:r w:rsidRPr="00F10A25">
              <w:rPr>
                <w:rFonts w:ascii="Helvetica" w:hAnsi="Helvetica"/>
                <w:lang w:val="en-US"/>
              </w:rPr>
              <w:t>30</w:t>
            </w:r>
          </w:p>
        </w:tc>
        <w:tc>
          <w:tcPr>
            <w:tcW w:w="1885" w:type="dxa"/>
          </w:tcPr>
          <w:p w14:paraId="65C9AD06" w14:textId="77777777" w:rsidR="00E30C6E" w:rsidRPr="00F10A25" w:rsidRDefault="00E30C6E" w:rsidP="00291236">
            <w:pPr>
              <w:jc w:val="center"/>
              <w:rPr>
                <w:rFonts w:ascii="Helvetica" w:hAnsi="Helvetica"/>
                <w:lang w:val="en-US"/>
              </w:rPr>
            </w:pPr>
            <w:r w:rsidRPr="00F10A25">
              <w:rPr>
                <w:rFonts w:ascii="Helvetica" w:hAnsi="Helvetica"/>
                <w:lang w:val="en-US"/>
              </w:rPr>
              <w:t>662</w:t>
            </w:r>
          </w:p>
        </w:tc>
      </w:tr>
    </w:tbl>
    <w:p w14:paraId="3E9FF84B" w14:textId="47D65FCF" w:rsidR="00A513F0" w:rsidRPr="00F10A25" w:rsidRDefault="00A513F0" w:rsidP="007D6052">
      <w:pPr>
        <w:rPr>
          <w:rFonts w:ascii="Helvetica" w:hAnsi="Helvetica"/>
          <w:lang w:val="en-US"/>
        </w:rPr>
      </w:pPr>
    </w:p>
    <w:p w14:paraId="4D29E5E6" w14:textId="77777777" w:rsidR="00E30C6E" w:rsidRPr="00F10A25" w:rsidRDefault="00E30C6E" w:rsidP="007D6052">
      <w:pPr>
        <w:rPr>
          <w:rFonts w:ascii="Helvetica" w:hAnsi="Helvetica"/>
          <w:lang w:val="en-US"/>
        </w:rPr>
      </w:pPr>
    </w:p>
    <w:p w14:paraId="19C598B7" w14:textId="1D232A4A" w:rsidR="005B7F29" w:rsidRPr="00F10A25" w:rsidRDefault="005B7F29" w:rsidP="005B7F29">
      <w:pPr>
        <w:rPr>
          <w:rFonts w:ascii="Helvetica" w:hAnsi="Helvetica"/>
          <w:lang w:val="en-US"/>
        </w:rPr>
      </w:pPr>
      <w:r w:rsidRPr="00F10A25">
        <w:rPr>
          <w:rFonts w:ascii="Helvetica" w:hAnsi="Helvetica"/>
          <w:lang w:val="en-US"/>
        </w:rPr>
        <w:t>Respectively the red and green regions of the electromagnetic spectrum had the lowest sum of ISI values (xxx &amp; xxx</w:t>
      </w:r>
      <w:proofErr w:type="gramStart"/>
      <w:r w:rsidRPr="00F10A25">
        <w:rPr>
          <w:rFonts w:ascii="Helvetica" w:hAnsi="Helvetica"/>
          <w:lang w:val="en-US"/>
        </w:rPr>
        <w:t>)  and</w:t>
      </w:r>
      <w:proofErr w:type="gramEnd"/>
      <w:r w:rsidRPr="00F10A25">
        <w:rPr>
          <w:rFonts w:ascii="Helvetica" w:hAnsi="Helvetica"/>
          <w:lang w:val="en-US"/>
        </w:rPr>
        <w:t xml:space="preserve"> were the most discriminative for vegetation type differentiation. </w:t>
      </w:r>
      <w:r w:rsidR="006A6D33" w:rsidRPr="00F10A25">
        <w:rPr>
          <w:rFonts w:ascii="Helvetica" w:hAnsi="Helvetica"/>
          <w:lang w:val="en-US"/>
        </w:rPr>
        <w:t xml:space="preserve">The red-edge transition (~700 nm) had relative peak in ISI </w:t>
      </w:r>
      <w:proofErr w:type="gramStart"/>
      <w:r w:rsidR="006A6D33" w:rsidRPr="00F10A25">
        <w:rPr>
          <w:rFonts w:ascii="Helvetica" w:hAnsi="Helvetica"/>
          <w:lang w:val="en-US"/>
        </w:rPr>
        <w:t>values ,</w:t>
      </w:r>
      <w:proofErr w:type="gramEnd"/>
      <w:r w:rsidR="006A6D33" w:rsidRPr="00F10A25">
        <w:rPr>
          <w:rFonts w:ascii="Helvetica" w:hAnsi="Helvetica"/>
          <w:lang w:val="en-US"/>
        </w:rPr>
        <w:t xml:space="preserve"> followed by relatively low and consistently stable ISI values in the NIR plateau. T</w:t>
      </w:r>
      <w:r w:rsidRPr="00F10A25">
        <w:rPr>
          <w:rFonts w:ascii="Helvetica" w:hAnsi="Helvetica"/>
          <w:lang w:val="en-US"/>
        </w:rPr>
        <w:t xml:space="preserve">he IR region was the least discriminative. Yet the red and IR regions respective stability/variability in ISI values, resulted in significant </w:t>
      </w:r>
      <w:r w:rsidRPr="00F10A25">
        <w:rPr>
          <w:rFonts w:ascii="Helvetica" w:hAnsi="Helvetica"/>
          <w:u w:val="single"/>
          <w:lang w:val="en-US"/>
        </w:rPr>
        <w:t xml:space="preserve">misrepresentation of these bands in </w:t>
      </w:r>
      <w:r w:rsidRPr="00F10A25">
        <w:rPr>
          <w:rFonts w:ascii="Helvetica" w:hAnsi="Helvetica"/>
          <w:lang w:val="en-US"/>
        </w:rPr>
        <w:t>the SZU band selection.</w:t>
      </w:r>
    </w:p>
    <w:p w14:paraId="6098AABE" w14:textId="77777777" w:rsidR="00E30C6E" w:rsidRPr="00F10A25" w:rsidRDefault="00E30C6E" w:rsidP="007D6052">
      <w:pPr>
        <w:rPr>
          <w:rFonts w:ascii="Helvetica" w:hAnsi="Helvetica"/>
          <w:lang w:val="en-US"/>
        </w:rPr>
      </w:pPr>
    </w:p>
    <w:p w14:paraId="3C9AE88A" w14:textId="72EC0179" w:rsidR="00A148FA" w:rsidRPr="00F10A25" w:rsidRDefault="00A148FA" w:rsidP="007D6052">
      <w:pPr>
        <w:rPr>
          <w:rFonts w:ascii="Helvetica" w:hAnsi="Helvetica"/>
          <w:lang w:val="en-US"/>
        </w:rPr>
      </w:pPr>
      <w:r w:rsidRPr="00F10A25">
        <w:rPr>
          <w:rFonts w:ascii="Helvetica" w:hAnsi="Helvetica"/>
          <w:lang w:val="en-US"/>
        </w:rPr>
        <w:t xml:space="preserve">The applied three-wavelength moving window for minima selection resulted in the greatest propositional </w:t>
      </w:r>
      <w:r w:rsidR="004137C2" w:rsidRPr="00F10A25">
        <w:rPr>
          <w:rFonts w:ascii="Helvetica" w:hAnsi="Helvetica"/>
          <w:lang w:val="en-US"/>
        </w:rPr>
        <w:t>inclusion</w:t>
      </w:r>
      <w:r w:rsidRPr="00F10A25">
        <w:rPr>
          <w:rFonts w:ascii="Helvetica" w:hAnsi="Helvetica"/>
          <w:lang w:val="en-US"/>
        </w:rPr>
        <w:t xml:space="preserve"> of bands from the IR region of the spectrum. Although bands in the IR regions where the least discriminative for vegetation type </w:t>
      </w:r>
      <w:r w:rsidR="00796A10" w:rsidRPr="00F10A25">
        <w:rPr>
          <w:rFonts w:ascii="Helvetica" w:hAnsi="Helvetica"/>
          <w:lang w:val="en-US"/>
        </w:rPr>
        <w:t>discrimination</w:t>
      </w:r>
      <w:r w:rsidR="00291236" w:rsidRPr="00F10A25">
        <w:rPr>
          <w:rFonts w:ascii="Helvetica" w:hAnsi="Helvetica"/>
          <w:lang w:val="en-US"/>
        </w:rPr>
        <w:t xml:space="preserve"> (what is my metric)</w:t>
      </w:r>
      <w:r w:rsidR="00796A10" w:rsidRPr="00F10A25">
        <w:rPr>
          <w:rFonts w:ascii="Helvetica" w:hAnsi="Helvetica"/>
          <w:lang w:val="en-US"/>
        </w:rPr>
        <w:t xml:space="preserve"> </w:t>
      </w:r>
      <w:r w:rsidR="005B7F29" w:rsidRPr="00F10A25">
        <w:rPr>
          <w:rFonts w:ascii="Helvetica" w:hAnsi="Helvetica"/>
          <w:lang w:val="en-US"/>
        </w:rPr>
        <w:t xml:space="preserve">many </w:t>
      </w:r>
      <w:r w:rsidR="00796A10" w:rsidRPr="00F10A25">
        <w:rPr>
          <w:rFonts w:ascii="Helvetica" w:hAnsi="Helvetica"/>
          <w:lang w:val="en-US"/>
        </w:rPr>
        <w:t>bands from the IR region</w:t>
      </w:r>
      <w:r w:rsidR="005B7F29" w:rsidRPr="00F10A25">
        <w:rPr>
          <w:rFonts w:ascii="Helvetica" w:hAnsi="Helvetica"/>
          <w:lang w:val="en-US"/>
        </w:rPr>
        <w:t xml:space="preserve"> were included </w:t>
      </w:r>
      <w:r w:rsidR="00796A10" w:rsidRPr="00F10A25">
        <w:rPr>
          <w:rFonts w:ascii="Helvetica" w:hAnsi="Helvetica"/>
          <w:lang w:val="en-US"/>
        </w:rPr>
        <w:t xml:space="preserve">due great variability in present in this region. </w:t>
      </w:r>
    </w:p>
    <w:p w14:paraId="423031C1" w14:textId="4B44C1F6" w:rsidR="00BF3492" w:rsidRPr="00F10A25" w:rsidRDefault="00CB004A" w:rsidP="007D6052">
      <w:pPr>
        <w:rPr>
          <w:rFonts w:ascii="Helvetica" w:hAnsi="Helvetica"/>
          <w:lang w:val="en-US"/>
        </w:rPr>
      </w:pPr>
      <w:r w:rsidRPr="00F10A25">
        <w:rPr>
          <w:rFonts w:ascii="Helvetica" w:hAnsi="Helvetica"/>
          <w:lang w:val="en-US"/>
        </w:rPr>
        <w:t xml:space="preserve">(link in discussion by IR </w:t>
      </w:r>
      <w:r w:rsidR="00541B59" w:rsidRPr="00F10A25">
        <w:rPr>
          <w:rFonts w:ascii="Helvetica" w:hAnsi="Helvetica"/>
          <w:lang w:val="en-US"/>
        </w:rPr>
        <w:t xml:space="preserve">could be the most spectrally variable </w:t>
      </w:r>
    </w:p>
    <w:p w14:paraId="1C65D41A" w14:textId="7E45FBE5" w:rsidR="00796A10" w:rsidRPr="00F10A25" w:rsidRDefault="00796A10" w:rsidP="007D6052">
      <w:pPr>
        <w:rPr>
          <w:rFonts w:ascii="Helvetica" w:hAnsi="Helvetica"/>
          <w:lang w:val="en-US"/>
        </w:rPr>
      </w:pPr>
    </w:p>
    <w:p w14:paraId="4B9E3257" w14:textId="5B614FEC" w:rsidR="004137C2" w:rsidRPr="00F10A25" w:rsidRDefault="004137C2" w:rsidP="007D6052">
      <w:pPr>
        <w:rPr>
          <w:rFonts w:ascii="Helvetica" w:hAnsi="Helvetica"/>
          <w:lang w:val="en-US"/>
        </w:rPr>
      </w:pPr>
    </w:p>
    <w:p w14:paraId="3F43FCDB" w14:textId="18BC961C" w:rsidR="001A13C9" w:rsidRPr="00F10A25" w:rsidRDefault="001A13C9" w:rsidP="007D6052">
      <w:pPr>
        <w:rPr>
          <w:rFonts w:ascii="Helvetica" w:hAnsi="Helvetica"/>
          <w:lang w:val="en-US"/>
        </w:rPr>
      </w:pPr>
      <w:r w:rsidRPr="00F10A25">
        <w:rPr>
          <w:rFonts w:ascii="Helvetica" w:hAnsi="Helvetica"/>
          <w:noProof/>
          <w:lang w:val="en-US"/>
        </w:rPr>
        <w:drawing>
          <wp:inline distT="0" distB="0" distL="0" distR="0" wp14:anchorId="191E3214" wp14:editId="6784D910">
            <wp:extent cx="3009900" cy="22492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7923" cy="2255241"/>
                    </a:xfrm>
                    <a:prstGeom prst="rect">
                      <a:avLst/>
                    </a:prstGeom>
                  </pic:spPr>
                </pic:pic>
              </a:graphicData>
            </a:graphic>
          </wp:inline>
        </w:drawing>
      </w:r>
    </w:p>
    <w:p w14:paraId="5DDD730E" w14:textId="0FBF6CCD" w:rsidR="000F6602" w:rsidRPr="00F10A25" w:rsidRDefault="004137C2" w:rsidP="007D6052">
      <w:pPr>
        <w:rPr>
          <w:rFonts w:ascii="Helvetica" w:hAnsi="Helvetica"/>
        </w:rPr>
      </w:pPr>
      <w:r w:rsidRPr="00F10A25">
        <w:rPr>
          <w:rFonts w:ascii="Helvetica" w:hAnsi="Helvetica"/>
          <w:lang w:val="en-US"/>
        </w:rPr>
        <w:lastRenderedPageBreak/>
        <w:t>P</w:t>
      </w:r>
      <w:r w:rsidR="00941B10" w:rsidRPr="00F10A25">
        <w:rPr>
          <w:rFonts w:ascii="Helvetica" w:hAnsi="Helvetica"/>
          <w:lang w:val="en-US"/>
        </w:rPr>
        <w:t xml:space="preserve">lotting DISI </w:t>
      </w:r>
      <w:proofErr w:type="spellStart"/>
      <w:proofErr w:type="gramStart"/>
      <w:r w:rsidR="00941B10" w:rsidRPr="00F10A25">
        <w:rPr>
          <w:rFonts w:ascii="Helvetica" w:hAnsi="Helvetica"/>
          <w:lang w:val="en-US"/>
        </w:rPr>
        <w:t>i</w:t>
      </w:r>
      <w:proofErr w:type="spellEnd"/>
      <w:r w:rsidR="00941B10" w:rsidRPr="00F10A25">
        <w:rPr>
          <w:rFonts w:ascii="Helvetica" w:hAnsi="Helvetica"/>
          <w:lang w:val="en-US"/>
        </w:rPr>
        <w:t xml:space="preserve">  </w:t>
      </w:r>
      <w:r w:rsidRPr="00F10A25">
        <w:rPr>
          <w:rFonts w:ascii="Helvetica" w:hAnsi="Helvetica"/>
          <w:lang w:val="en-US"/>
        </w:rPr>
        <w:t>accumulation</w:t>
      </w:r>
      <w:proofErr w:type="gramEnd"/>
      <w:r w:rsidRPr="00F10A25">
        <w:rPr>
          <w:rFonts w:ascii="Helvetica" w:hAnsi="Helvetica"/>
          <w:lang w:val="en-US"/>
        </w:rPr>
        <w:t xml:space="preserve"> </w:t>
      </w:r>
      <w:r w:rsidR="00941B10" w:rsidRPr="00F10A25">
        <w:rPr>
          <w:rFonts w:ascii="Helvetica" w:hAnsi="Helvetica"/>
          <w:lang w:val="en-US"/>
        </w:rPr>
        <w:t>( quantification of the amplitude by which fraction estimate accuracy if SMA deceases with the addition of extra band) indicated that the global maxima was a</w:t>
      </w:r>
      <w:r w:rsidRPr="00F10A25">
        <w:rPr>
          <w:rFonts w:ascii="Helvetica" w:hAnsi="Helvetica"/>
          <w:lang w:val="en-US"/>
        </w:rPr>
        <w:t>t</w:t>
      </w:r>
      <w:r w:rsidR="00941B10" w:rsidRPr="00F10A25">
        <w:rPr>
          <w:rFonts w:ascii="Helvetica" w:hAnsi="Helvetica"/>
          <w:lang w:val="en-US"/>
        </w:rPr>
        <w:t xml:space="preserve"> one</w:t>
      </w:r>
      <w:r w:rsidRPr="00F10A25">
        <w:rPr>
          <w:rFonts w:ascii="Helvetica" w:hAnsi="Helvetica"/>
          <w:lang w:val="en-US"/>
        </w:rPr>
        <w:t xml:space="preserve"> selected</w:t>
      </w:r>
      <w:r w:rsidR="00941B10" w:rsidRPr="00F10A25">
        <w:rPr>
          <w:rFonts w:ascii="Helvetica" w:hAnsi="Helvetica"/>
          <w:lang w:val="en-US"/>
        </w:rPr>
        <w:t xml:space="preserve">. This means that for each additional band included into the selection, the proportion of information gained through inclusion (accuracy of model) is less than the </w:t>
      </w:r>
      <w:r w:rsidRPr="00F10A25">
        <w:rPr>
          <w:rFonts w:ascii="Helvetica" w:hAnsi="Helvetica"/>
          <w:lang w:val="en-US"/>
        </w:rPr>
        <w:t>additional</w:t>
      </w:r>
      <w:r w:rsidR="00941B10" w:rsidRPr="00F10A25">
        <w:rPr>
          <w:rFonts w:ascii="Helvetica" w:hAnsi="Helvetica"/>
          <w:lang w:val="en-US"/>
        </w:rPr>
        <w:t xml:space="preserve"> </w:t>
      </w:r>
      <w:r w:rsidRPr="00F10A25">
        <w:rPr>
          <w:rFonts w:ascii="Helvetica" w:hAnsi="Helvetica"/>
          <w:lang w:val="en-US"/>
        </w:rPr>
        <w:t>variability</w:t>
      </w:r>
      <w:r w:rsidR="00E56838" w:rsidRPr="00F10A25">
        <w:rPr>
          <w:rFonts w:ascii="Helvetica" w:hAnsi="Helvetica"/>
          <w:lang w:val="en-US"/>
        </w:rPr>
        <w:t xml:space="preserve"> added </w:t>
      </w:r>
      <w:r w:rsidR="00E56838" w:rsidRPr="00F10A25">
        <w:rPr>
          <w:rFonts w:ascii="Helvetica" w:hAnsi="Helvetica"/>
          <w:lang w:val="en-US"/>
        </w:rPr>
        <w:fldChar w:fldCharType="begin"/>
      </w:r>
      <w:r w:rsidR="00E56838" w:rsidRPr="00F10A25">
        <w:rPr>
          <w:rFonts w:ascii="Helvetica" w:hAnsi="Helvetica"/>
          <w:lang w:val="en-US"/>
        </w:rPr>
        <w:instrText xml:space="preserve"> ADDIN ZOTERO_ITEM CSL_CITATION {"citationID":"jTZpiSfv","properties":{"formattedCitation":"(Somers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E56838" w:rsidRPr="00F10A25">
        <w:rPr>
          <w:rFonts w:ascii="Helvetica" w:hAnsi="Helvetica"/>
          <w:lang w:val="en-US"/>
        </w:rPr>
        <w:fldChar w:fldCharType="separate"/>
      </w:r>
      <w:r w:rsidR="00E56838" w:rsidRPr="00F10A25">
        <w:rPr>
          <w:rFonts w:ascii="Helvetica" w:hAnsi="Helvetica"/>
          <w:noProof/>
          <w:lang w:val="en-US"/>
        </w:rPr>
        <w:t>(Somers et al., 2010)</w:t>
      </w:r>
      <w:r w:rsidR="00E56838" w:rsidRPr="00F10A25">
        <w:rPr>
          <w:rFonts w:ascii="Helvetica" w:hAnsi="Helvetica"/>
          <w:lang w:val="en-US"/>
        </w:rPr>
        <w:fldChar w:fldCharType="end"/>
      </w:r>
      <w:r w:rsidR="00E56838" w:rsidRPr="00F10A25">
        <w:rPr>
          <w:rFonts w:ascii="Helvetica" w:hAnsi="Helvetica"/>
          <w:lang w:val="en-US"/>
        </w:rPr>
        <w:t xml:space="preserve">. </w:t>
      </w:r>
      <w:r w:rsidRPr="00F10A25">
        <w:rPr>
          <w:rFonts w:ascii="Helvetica" w:hAnsi="Helvetica"/>
          <w:lang w:val="en-US"/>
        </w:rPr>
        <w:t>L</w:t>
      </w:r>
      <w:r w:rsidR="00E56838" w:rsidRPr="00F10A25">
        <w:rPr>
          <w:rFonts w:ascii="Helvetica" w:hAnsi="Helvetica"/>
          <w:lang w:val="en-US"/>
        </w:rPr>
        <w:t xml:space="preserve">ocal minima selection </w:t>
      </w:r>
      <w:r w:rsidRPr="00F10A25">
        <w:rPr>
          <w:rFonts w:ascii="Helvetica" w:hAnsi="Helvetica"/>
          <w:lang w:val="en-US"/>
        </w:rPr>
        <w:t xml:space="preserve">ideally </w:t>
      </w:r>
      <w:r w:rsidR="00E56838" w:rsidRPr="00F10A25">
        <w:rPr>
          <w:rFonts w:ascii="Helvetica" w:hAnsi="Helvetica"/>
          <w:lang w:val="en-US"/>
        </w:rPr>
        <w:t>reduce</w:t>
      </w:r>
      <w:r w:rsidRPr="00F10A25">
        <w:rPr>
          <w:rFonts w:ascii="Helvetica" w:hAnsi="Helvetica"/>
          <w:lang w:val="en-US"/>
        </w:rPr>
        <w:t>s discrimination</w:t>
      </w:r>
      <w:r w:rsidR="00E56838" w:rsidRPr="00F10A25">
        <w:rPr>
          <w:rFonts w:ascii="Helvetica" w:hAnsi="Helvetica"/>
          <w:lang w:val="en-US"/>
        </w:rPr>
        <w:t xml:space="preserve"> of the selection of bands in </w:t>
      </w:r>
      <w:r w:rsidRPr="00F10A25">
        <w:rPr>
          <w:rFonts w:ascii="Helvetica" w:hAnsi="Helvetica"/>
          <w:lang w:val="en-US"/>
        </w:rPr>
        <w:t>veritable</w:t>
      </w:r>
      <w:r w:rsidR="00E56838" w:rsidRPr="00F10A25">
        <w:rPr>
          <w:rFonts w:ascii="Helvetica" w:hAnsi="Helvetica"/>
          <w:lang w:val="en-US"/>
        </w:rPr>
        <w:t xml:space="preserve"> spectral regions</w:t>
      </w:r>
      <w:r w:rsidRPr="00F10A25">
        <w:rPr>
          <w:rFonts w:ascii="Helvetica" w:hAnsi="Helvetica"/>
          <w:lang w:val="en-US"/>
        </w:rPr>
        <w:t xml:space="preserve"> and ensures the inclusion of bands across the electromagnetic spectrum (rather than just one band). Yet here, </w:t>
      </w:r>
      <w:r w:rsidR="00E56838" w:rsidRPr="00F10A25">
        <w:rPr>
          <w:rFonts w:ascii="Helvetica" w:hAnsi="Helvetica"/>
          <w:lang w:val="en-US"/>
        </w:rPr>
        <w:t xml:space="preserve">it resulted in </w:t>
      </w:r>
      <w:r w:rsidRPr="00F10A25">
        <w:rPr>
          <w:rFonts w:ascii="Helvetica" w:hAnsi="Helvetica"/>
          <w:lang w:val="en-US"/>
        </w:rPr>
        <w:t>underrepresentation</w:t>
      </w:r>
      <w:r w:rsidR="00E56838" w:rsidRPr="00F10A25">
        <w:rPr>
          <w:rFonts w:ascii="Helvetica" w:hAnsi="Helvetica"/>
          <w:lang w:val="en-US"/>
        </w:rPr>
        <w:t xml:space="preserve"> of stable and highly discriminative regions of the spectrum, and inflating the total number of included bands (ideally a number close to one, while still providing decent </w:t>
      </w:r>
      <w:r w:rsidRPr="00F10A25">
        <w:rPr>
          <w:rFonts w:ascii="Helvetica" w:hAnsi="Helvetica"/>
          <w:lang w:val="en-US"/>
        </w:rPr>
        <w:t>representation</w:t>
      </w:r>
      <w:r w:rsidR="00E56838" w:rsidRPr="00F10A25">
        <w:rPr>
          <w:rFonts w:ascii="Helvetica" w:hAnsi="Helvetica"/>
          <w:lang w:val="en-US"/>
        </w:rPr>
        <w:t xml:space="preserve"> of variation across the </w:t>
      </w:r>
      <w:r w:rsidRPr="00F10A25">
        <w:rPr>
          <w:rFonts w:ascii="Helvetica" w:hAnsi="Helvetica"/>
          <w:lang w:val="en-US"/>
        </w:rPr>
        <w:t>electromagnetic</w:t>
      </w:r>
      <w:r w:rsidR="00E56838" w:rsidRPr="00F10A25">
        <w:rPr>
          <w:rFonts w:ascii="Helvetica" w:hAnsi="Helvetica"/>
          <w:lang w:val="en-US"/>
        </w:rPr>
        <w:t xml:space="preserve"> spectrum)</w:t>
      </w:r>
    </w:p>
    <w:p w14:paraId="2F4DC3D9" w14:textId="77777777" w:rsidR="00A148FA" w:rsidRPr="00F10A25" w:rsidRDefault="00A148FA" w:rsidP="00A148FA">
      <w:pPr>
        <w:rPr>
          <w:rFonts w:ascii="Helvetica" w:hAnsi="Helvetica"/>
          <w:lang w:val="en-US"/>
        </w:rPr>
      </w:pPr>
    </w:p>
    <w:p w14:paraId="58A44607" w14:textId="70C5853D" w:rsidR="007D6052" w:rsidRPr="00F10A25" w:rsidRDefault="007D6052" w:rsidP="000F6602">
      <w:pPr>
        <w:jc w:val="center"/>
        <w:rPr>
          <w:rFonts w:ascii="Helvetica" w:hAnsi="Helvetica"/>
          <w:lang w:val="en-US"/>
        </w:rPr>
      </w:pPr>
    </w:p>
    <w:p w14:paraId="649560C1" w14:textId="5A4F9F67" w:rsidR="004137C2" w:rsidRPr="00F10A25" w:rsidRDefault="004137C2" w:rsidP="000F6602">
      <w:pPr>
        <w:jc w:val="center"/>
        <w:rPr>
          <w:rFonts w:ascii="Helvetica" w:hAnsi="Helvetica"/>
          <w:lang w:val="en-US"/>
        </w:rPr>
      </w:pPr>
    </w:p>
    <w:p w14:paraId="79055651" w14:textId="77777777" w:rsidR="000C19CE" w:rsidRPr="00F10A25" w:rsidRDefault="000C19CE" w:rsidP="007D6052">
      <w:pPr>
        <w:rPr>
          <w:rFonts w:ascii="Helvetica" w:hAnsi="Helvetica"/>
          <w:lang w:val="en-US"/>
        </w:rPr>
      </w:pPr>
    </w:p>
    <w:p w14:paraId="7E4652BA" w14:textId="77777777" w:rsidR="007D6052" w:rsidRPr="00F10A25" w:rsidRDefault="007D6052" w:rsidP="007D6052">
      <w:pPr>
        <w:rPr>
          <w:rFonts w:ascii="Helvetica" w:hAnsi="Helvetica"/>
          <w:lang w:val="en-US"/>
        </w:rPr>
      </w:pPr>
    </w:p>
    <w:p w14:paraId="6AE0AD11" w14:textId="77777777" w:rsidR="007D6052" w:rsidRPr="00F10A25" w:rsidRDefault="007D6052" w:rsidP="007D6052">
      <w:pPr>
        <w:rPr>
          <w:rFonts w:ascii="Helvetica" w:hAnsi="Helvetica"/>
          <w:lang w:val="en-US"/>
        </w:rPr>
      </w:pPr>
    </w:p>
    <w:p w14:paraId="485C5CFC" w14:textId="21627125" w:rsidR="007D6052" w:rsidRPr="00F10A25" w:rsidRDefault="00233221" w:rsidP="007D6052">
      <w:pPr>
        <w:rPr>
          <w:rFonts w:ascii="Helvetica" w:hAnsi="Helvetica"/>
          <w:lang w:val="en-US"/>
        </w:rPr>
      </w:pPr>
      <w:r w:rsidRPr="00233221">
        <w:rPr>
          <w:rFonts w:ascii="Helvetica" w:hAnsi="Helvetica"/>
          <w:noProof/>
          <w:lang w:val="en-US"/>
        </w:rPr>
        <w:drawing>
          <wp:inline distT="0" distB="0" distL="0" distR="0" wp14:anchorId="3083097B" wp14:editId="2E0F70AD">
            <wp:extent cx="4673600" cy="3492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3600" cy="3492500"/>
                    </a:xfrm>
                    <a:prstGeom prst="rect">
                      <a:avLst/>
                    </a:prstGeom>
                  </pic:spPr>
                </pic:pic>
              </a:graphicData>
            </a:graphic>
          </wp:inline>
        </w:drawing>
      </w:r>
    </w:p>
    <w:p w14:paraId="2F672394" w14:textId="77777777" w:rsidR="002250E9" w:rsidRPr="00F10A25" w:rsidRDefault="002250E9" w:rsidP="002250E9">
      <w:pPr>
        <w:rPr>
          <w:rFonts w:ascii="Helvetica" w:hAnsi="Helvetica"/>
          <w:u w:val="single"/>
          <w:lang w:val="en-US"/>
        </w:rPr>
      </w:pPr>
      <w:r w:rsidRPr="00F10A25">
        <w:rPr>
          <w:rFonts w:ascii="Helvetica" w:hAnsi="Helvetica"/>
          <w:u w:val="single"/>
          <w:lang w:val="en-US"/>
        </w:rPr>
        <w:t>Models</w:t>
      </w:r>
    </w:p>
    <w:p w14:paraId="22CCA475" w14:textId="77777777" w:rsidR="002250E9" w:rsidRPr="00F10A25" w:rsidRDefault="002250E9" w:rsidP="002250E9">
      <w:pPr>
        <w:rPr>
          <w:rFonts w:ascii="Helvetica" w:hAnsi="Helvetica"/>
          <w:lang w:val="en-US"/>
        </w:rPr>
      </w:pPr>
    </w:p>
    <w:p w14:paraId="1FCDDF1E" w14:textId="77777777" w:rsidR="002250E9" w:rsidRPr="00F10A25" w:rsidRDefault="002250E9" w:rsidP="002250E9">
      <w:pPr>
        <w:rPr>
          <w:rFonts w:ascii="Helvetica" w:hAnsi="Helvetica"/>
          <w:lang w:val="en-US"/>
        </w:rPr>
      </w:pPr>
      <w:r w:rsidRPr="00F10A25">
        <w:rPr>
          <w:rFonts w:ascii="Helvetica" w:hAnsi="Helvetica"/>
          <w:lang w:val="en-US"/>
        </w:rPr>
        <w:t xml:space="preserve">-&gt; link to models: while band selection via SZU did significantly increase the observed relationship between vegetation type and spectral mean in a </w:t>
      </w:r>
      <w:r w:rsidRPr="00F10A25">
        <w:rPr>
          <w:rFonts w:ascii="Helvetica" w:hAnsi="Helvetica"/>
          <w:u w:val="single"/>
          <w:lang w:val="en-US"/>
        </w:rPr>
        <w:t>mixed effects linear model</w:t>
      </w:r>
      <w:r w:rsidRPr="00F10A25">
        <w:rPr>
          <w:rFonts w:ascii="Helvetica" w:hAnsi="Helvetica"/>
          <w:lang w:val="en-US"/>
        </w:rPr>
        <w:t>, it decreased the relationship between vegetation type and spectral diversity and resulted in the worse fit out of the 4 models.</w:t>
      </w:r>
    </w:p>
    <w:p w14:paraId="37F547BC" w14:textId="77777777" w:rsidR="002250E9" w:rsidRPr="00F10A25" w:rsidRDefault="002250E9" w:rsidP="002250E9">
      <w:pPr>
        <w:rPr>
          <w:rFonts w:ascii="Helvetica" w:hAnsi="Helvetica"/>
          <w:lang w:val="en-US"/>
        </w:rPr>
      </w:pPr>
    </w:p>
    <w:p w14:paraId="57CDB5DC" w14:textId="75EF414E" w:rsidR="002250E9" w:rsidRDefault="002250E9" w:rsidP="002250E9">
      <w:pPr>
        <w:rPr>
          <w:rFonts w:ascii="Helvetica" w:hAnsi="Helvetica"/>
          <w:lang w:val="en-US"/>
        </w:rPr>
      </w:pPr>
      <w:r w:rsidRPr="00F10A25">
        <w:rPr>
          <w:rFonts w:ascii="Helvetica" w:hAnsi="Helvetica"/>
          <w:lang w:val="en-US"/>
        </w:rPr>
        <w:t xml:space="preserve">Supervised band selection resulted in the best model, both when include only 2019 </w:t>
      </w:r>
      <w:r w:rsidR="00233221">
        <w:rPr>
          <w:rFonts w:ascii="Helvetica" w:hAnsi="Helvetica"/>
          <w:lang w:val="en-US"/>
        </w:rPr>
        <w:t xml:space="preserve">data (and compared to ISI selection) </w:t>
      </w:r>
      <w:r w:rsidR="00233221" w:rsidRPr="00F10A25">
        <w:rPr>
          <w:rFonts w:ascii="Helvetica" w:hAnsi="Helvetica"/>
          <w:lang w:val="en-US"/>
        </w:rPr>
        <w:t>as well</w:t>
      </w:r>
      <w:r w:rsidRPr="00F10A25">
        <w:rPr>
          <w:rFonts w:ascii="Helvetica" w:hAnsi="Helvetica"/>
          <w:lang w:val="en-US"/>
        </w:rPr>
        <w:t xml:space="preserve"> as 2018+2019 data</w:t>
      </w:r>
      <w:r w:rsidR="00233221">
        <w:rPr>
          <w:rFonts w:ascii="Helvetica" w:hAnsi="Helvetica"/>
          <w:lang w:val="en-US"/>
        </w:rPr>
        <w:t xml:space="preserve"> and (compared to normal model)</w:t>
      </w:r>
    </w:p>
    <w:p w14:paraId="76A94538" w14:textId="56D1758C" w:rsidR="00233221" w:rsidRDefault="00233221" w:rsidP="002250E9">
      <w:pPr>
        <w:rPr>
          <w:rFonts w:ascii="Helvetica" w:hAnsi="Helvetica"/>
          <w:lang w:val="en-US"/>
        </w:rPr>
      </w:pPr>
    </w:p>
    <w:p w14:paraId="3C974D9B" w14:textId="55DC5373" w:rsidR="00233221" w:rsidRPr="00F10A25" w:rsidRDefault="00233221" w:rsidP="002250E9">
      <w:pPr>
        <w:rPr>
          <w:rFonts w:ascii="Helvetica" w:hAnsi="Helvetica"/>
          <w:lang w:val="en-US"/>
        </w:rPr>
      </w:pPr>
      <w:r>
        <w:rPr>
          <w:rFonts w:ascii="Helvetica" w:hAnsi="Helvetica"/>
          <w:lang w:val="en-US"/>
        </w:rPr>
        <w:lastRenderedPageBreak/>
        <w:t xml:space="preserve">2018+2019 vegetation type to spectral mean model with band selection failed to converge. </w:t>
      </w:r>
    </w:p>
    <w:p w14:paraId="09C6AC77" w14:textId="77777777" w:rsidR="002250E9" w:rsidRPr="00F10A25" w:rsidRDefault="002250E9" w:rsidP="002250E9">
      <w:pPr>
        <w:rPr>
          <w:rFonts w:ascii="Helvetica" w:hAnsi="Helvetica"/>
          <w:lang w:val="en-US"/>
        </w:rPr>
      </w:pPr>
    </w:p>
    <w:p w14:paraId="25D30828" w14:textId="77777777" w:rsidR="002250E9" w:rsidRPr="00F10A25" w:rsidRDefault="002250E9" w:rsidP="002250E9">
      <w:pPr>
        <w:rPr>
          <w:rFonts w:ascii="Helvetica" w:hAnsi="Helvetica"/>
          <w:lang w:val="en-US"/>
        </w:rPr>
      </w:pPr>
      <w:r w:rsidRPr="00F10A25">
        <w:rPr>
          <w:rFonts w:ascii="Helvetica" w:hAnsi="Helvetica"/>
          <w:lang w:val="en-US"/>
        </w:rPr>
        <w:t xml:space="preserve">spectral dimensional reduction via both supervised algorithmic band selection increased the correspondence between vegetation type and mean reflectance, but not spectral diversity.  </w:t>
      </w:r>
    </w:p>
    <w:p w14:paraId="2BEC9F7A" w14:textId="77777777" w:rsidR="002250E9" w:rsidRPr="00F10A25" w:rsidRDefault="002250E9" w:rsidP="002250E9">
      <w:pPr>
        <w:rPr>
          <w:rFonts w:ascii="Helvetica" w:hAnsi="Helvetica"/>
          <w:lang w:val="en-US"/>
        </w:rPr>
      </w:pPr>
    </w:p>
    <w:p w14:paraId="2FAEE6F5" w14:textId="77777777" w:rsidR="002250E9" w:rsidRPr="00F10A25" w:rsidRDefault="002250E9" w:rsidP="002250E9">
      <w:pPr>
        <w:rPr>
          <w:rFonts w:ascii="Helvetica" w:hAnsi="Helvetica"/>
          <w:lang w:val="en-US"/>
        </w:rPr>
      </w:pPr>
    </w:p>
    <w:p w14:paraId="63DF2476" w14:textId="77777777" w:rsidR="002250E9" w:rsidRPr="00F10A25" w:rsidRDefault="002250E9" w:rsidP="002250E9">
      <w:pPr>
        <w:jc w:val="center"/>
        <w:rPr>
          <w:rFonts w:ascii="Helvetica" w:hAnsi="Helvetica"/>
          <w:lang w:val="en-US"/>
        </w:rPr>
      </w:pPr>
    </w:p>
    <w:p w14:paraId="0286AC72" w14:textId="77777777" w:rsidR="002250E9" w:rsidRPr="00F10A25" w:rsidRDefault="002250E9" w:rsidP="002250E9">
      <w:pPr>
        <w:rPr>
          <w:rFonts w:ascii="Helvetica" w:hAnsi="Helvetica"/>
        </w:rPr>
      </w:pPr>
      <w:r w:rsidRPr="00F10A25">
        <w:rPr>
          <w:rFonts w:ascii="Helvetica" w:hAnsi="Helvetica"/>
          <w:lang w:val="en-US"/>
        </w:rPr>
        <w:t xml:space="preserve">Write about </w:t>
      </w:r>
      <w:proofErr w:type="gramStart"/>
      <w:r w:rsidRPr="00F10A25">
        <w:rPr>
          <w:rFonts w:ascii="Helvetica" w:hAnsi="Helvetica"/>
          <w:lang w:val="en-US"/>
        </w:rPr>
        <w:t>3 point</w:t>
      </w:r>
      <w:proofErr w:type="gramEnd"/>
      <w:r w:rsidRPr="00F10A25">
        <w:rPr>
          <w:rFonts w:ascii="Helvetica" w:hAnsi="Helvetica"/>
          <w:lang w:val="en-US"/>
        </w:rPr>
        <w:t xml:space="preserve"> vs 5 point minima, and the inclusion of highly variable parts of the spectrum).  (could look into </w:t>
      </w:r>
      <w:proofErr w:type="gramStart"/>
      <w:r w:rsidRPr="00F10A25">
        <w:rPr>
          <w:rFonts w:ascii="Helvetica" w:hAnsi="Helvetica"/>
          <w:lang w:val="en-US"/>
        </w:rPr>
        <w:t>5 point</w:t>
      </w:r>
      <w:proofErr w:type="gramEnd"/>
      <w:r w:rsidRPr="00F10A25">
        <w:rPr>
          <w:rFonts w:ascii="Helvetica" w:hAnsi="Helvetica"/>
          <w:lang w:val="en-US"/>
        </w:rPr>
        <w:t xml:space="preserve"> window). Discussion this could significantly improve model accuracy. </w:t>
      </w:r>
    </w:p>
    <w:p w14:paraId="03924245" w14:textId="77777777" w:rsidR="002250E9" w:rsidRPr="00F10A25" w:rsidRDefault="002250E9" w:rsidP="002250E9">
      <w:pPr>
        <w:rPr>
          <w:rFonts w:ascii="Helvetica" w:hAnsi="Helvetica"/>
        </w:rPr>
      </w:pPr>
    </w:p>
    <w:p w14:paraId="1D051508" w14:textId="77777777" w:rsidR="002250E9" w:rsidRPr="00F10A25" w:rsidRDefault="002250E9" w:rsidP="002250E9">
      <w:pPr>
        <w:rPr>
          <w:rFonts w:ascii="Helvetica" w:hAnsi="Helvetica"/>
          <w:lang w:val="en-US"/>
        </w:rPr>
      </w:pPr>
    </w:p>
    <w:p w14:paraId="670494B5" w14:textId="77777777" w:rsidR="002250E9" w:rsidRPr="00F10A25" w:rsidRDefault="002250E9" w:rsidP="002250E9">
      <w:pPr>
        <w:rPr>
          <w:rFonts w:ascii="Helvetica" w:hAnsi="Helvetica"/>
          <w:lang w:val="en-US"/>
        </w:rPr>
      </w:pPr>
      <w:r w:rsidRPr="00F10A25">
        <w:rPr>
          <w:rFonts w:ascii="Helvetica" w:hAnsi="Helvetica"/>
          <w:lang w:val="en-US"/>
        </w:rPr>
        <w:t>Add ISI table by region? May need two ISI selection, one for HE the other for KO?</w:t>
      </w:r>
    </w:p>
    <w:p w14:paraId="0ADBDAD7" w14:textId="77777777" w:rsidR="002250E9" w:rsidRPr="00F10A25" w:rsidRDefault="002250E9" w:rsidP="007D6052">
      <w:pPr>
        <w:rPr>
          <w:rFonts w:ascii="Helvetica" w:hAnsi="Helvetica"/>
          <w:lang w:val="en-US"/>
        </w:rPr>
      </w:pPr>
    </w:p>
    <w:p w14:paraId="52112C83" w14:textId="77777777" w:rsidR="001A13C9" w:rsidRPr="00F10A25" w:rsidRDefault="001A13C9" w:rsidP="001A13C9">
      <w:pPr>
        <w:rPr>
          <w:rFonts w:ascii="Helvetica" w:hAnsi="Helvetica"/>
          <w:lang w:val="en-US"/>
        </w:rPr>
      </w:pPr>
      <w:r w:rsidRPr="00F10A25">
        <w:rPr>
          <w:rFonts w:ascii="Helvetica" w:hAnsi="Helvetica"/>
          <w:noProof/>
          <w:lang w:val="en-US"/>
        </w:rPr>
        <w:drawing>
          <wp:inline distT="0" distB="0" distL="0" distR="0" wp14:anchorId="77E583DD" wp14:editId="3B00B32A">
            <wp:extent cx="3004724" cy="2504049"/>
            <wp:effectExtent l="0" t="0" r="5715"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HI_pc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18785" cy="2515767"/>
                    </a:xfrm>
                    <a:prstGeom prst="rect">
                      <a:avLst/>
                    </a:prstGeom>
                  </pic:spPr>
                </pic:pic>
              </a:graphicData>
            </a:graphic>
          </wp:inline>
        </w:drawing>
      </w:r>
      <w:r w:rsidRPr="00F10A25">
        <w:rPr>
          <w:rFonts w:ascii="Helvetica" w:hAnsi="Helvetica"/>
          <w:noProof/>
          <w:lang w:val="en-US"/>
        </w:rPr>
        <w:drawing>
          <wp:inline distT="0" distB="0" distL="0" distR="0" wp14:anchorId="24E63218" wp14:editId="2E1C8269">
            <wp:extent cx="2711953" cy="2260062"/>
            <wp:effectExtent l="0" t="0" r="6350" b="635"/>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HI_lowD_pc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58915" cy="2299199"/>
                    </a:xfrm>
                    <a:prstGeom prst="rect">
                      <a:avLst/>
                    </a:prstGeom>
                  </pic:spPr>
                </pic:pic>
              </a:graphicData>
            </a:graphic>
          </wp:inline>
        </w:drawing>
      </w:r>
    </w:p>
    <w:p w14:paraId="15BB6B54" w14:textId="77777777" w:rsidR="001A13C9" w:rsidRPr="00F10A25" w:rsidRDefault="001A13C9" w:rsidP="007D6052">
      <w:pPr>
        <w:rPr>
          <w:rFonts w:ascii="Helvetica" w:hAnsi="Helvetica"/>
          <w:lang w:val="en-US"/>
        </w:rPr>
      </w:pPr>
    </w:p>
    <w:p w14:paraId="35FFD049" w14:textId="296916DB" w:rsidR="00A93376" w:rsidRPr="00F10A25" w:rsidRDefault="001A13C9" w:rsidP="007D6052">
      <w:pPr>
        <w:rPr>
          <w:rFonts w:ascii="Helvetica" w:hAnsi="Helvetica"/>
          <w:u w:val="single"/>
          <w:lang w:val="en-US"/>
        </w:rPr>
      </w:pPr>
      <w:r w:rsidRPr="00F10A25">
        <w:rPr>
          <w:rFonts w:ascii="Helvetica" w:hAnsi="Helvetica"/>
          <w:u w:val="single"/>
          <w:lang w:val="en-US"/>
        </w:rPr>
        <w:t>Ordination</w:t>
      </w:r>
    </w:p>
    <w:p w14:paraId="23A09E58" w14:textId="63E75249" w:rsidR="00A93376" w:rsidRPr="00F10A25" w:rsidRDefault="00A93376" w:rsidP="007D6052">
      <w:pPr>
        <w:rPr>
          <w:rFonts w:ascii="Helvetica" w:hAnsi="Helvetica"/>
          <w:lang w:val="en-US"/>
        </w:rPr>
      </w:pPr>
    </w:p>
    <w:p w14:paraId="3C4C9CD3" w14:textId="691A0E14" w:rsidR="00A93376" w:rsidRPr="00F10A25" w:rsidRDefault="00A93376" w:rsidP="007D6052">
      <w:pPr>
        <w:rPr>
          <w:rFonts w:ascii="Helvetica" w:hAnsi="Helvetica"/>
          <w:lang w:val="en-US"/>
        </w:rPr>
      </w:pPr>
      <w:r w:rsidRPr="00F10A25">
        <w:rPr>
          <w:rFonts w:ascii="Helvetica" w:hAnsi="Helvetica"/>
          <w:lang w:val="en-US"/>
        </w:rPr>
        <w:t>When</w:t>
      </w:r>
      <w:r w:rsidR="000C19CE" w:rsidRPr="00F10A25">
        <w:rPr>
          <w:rFonts w:ascii="Helvetica" w:hAnsi="Helvetica"/>
          <w:lang w:val="en-US"/>
        </w:rPr>
        <w:t xml:space="preserve"> 2019 spectral measurements were re-ordinated following band selection</w:t>
      </w:r>
      <w:r w:rsidRPr="00F10A25">
        <w:rPr>
          <w:rFonts w:ascii="Helvetica" w:hAnsi="Helvetica"/>
          <w:lang w:val="en-US"/>
        </w:rPr>
        <w:t xml:space="preserve">, </w:t>
      </w:r>
      <w:r w:rsidR="000C19CE" w:rsidRPr="00F10A25">
        <w:rPr>
          <w:rFonts w:ascii="Helvetica" w:hAnsi="Helvetica"/>
          <w:lang w:val="en-US"/>
        </w:rPr>
        <w:t>measurements</w:t>
      </w:r>
      <w:r w:rsidRPr="00F10A25">
        <w:rPr>
          <w:rFonts w:ascii="Helvetica" w:hAnsi="Helvetica"/>
          <w:lang w:val="en-US"/>
        </w:rPr>
        <w:t xml:space="preserve"> with </w:t>
      </w:r>
      <w:r w:rsidR="000C19CE" w:rsidRPr="00F10A25">
        <w:rPr>
          <w:rFonts w:ascii="Helvetica" w:hAnsi="Helvetica"/>
          <w:lang w:val="en-US"/>
        </w:rPr>
        <w:t>reduced</w:t>
      </w:r>
      <w:r w:rsidRPr="00F10A25">
        <w:rPr>
          <w:rFonts w:ascii="Helvetica" w:hAnsi="Helvetica"/>
          <w:lang w:val="en-US"/>
        </w:rPr>
        <w:t xml:space="preserve"> spectral </w:t>
      </w:r>
      <w:r w:rsidR="000C19CE" w:rsidRPr="00F10A25">
        <w:rPr>
          <w:rFonts w:ascii="Helvetica" w:hAnsi="Helvetica"/>
          <w:lang w:val="en-US"/>
        </w:rPr>
        <w:t>dimensions</w:t>
      </w:r>
      <w:r w:rsidRPr="00F10A25">
        <w:rPr>
          <w:rFonts w:ascii="Helvetica" w:hAnsi="Helvetica"/>
          <w:lang w:val="en-US"/>
        </w:rPr>
        <w:t xml:space="preserve"> did visually </w:t>
      </w:r>
      <w:r w:rsidR="000C19CE" w:rsidRPr="00F10A25">
        <w:rPr>
          <w:rFonts w:ascii="Helvetica" w:hAnsi="Helvetica"/>
          <w:lang w:val="en-US"/>
        </w:rPr>
        <w:t xml:space="preserve">better </w:t>
      </w:r>
      <w:r w:rsidRPr="00F10A25">
        <w:rPr>
          <w:rFonts w:ascii="Helvetica" w:hAnsi="Helvetica"/>
          <w:lang w:val="en-US"/>
        </w:rPr>
        <w:t xml:space="preserve">discriminate </w:t>
      </w:r>
      <w:r w:rsidR="000C19CE" w:rsidRPr="00F10A25">
        <w:rPr>
          <w:rFonts w:ascii="Helvetica" w:hAnsi="Helvetica"/>
          <w:lang w:val="en-US"/>
        </w:rPr>
        <w:t xml:space="preserve">amounts vegetation types. </w:t>
      </w:r>
      <w:proofErr w:type="gramStart"/>
      <w:r w:rsidR="000C19CE" w:rsidRPr="00F10A25">
        <w:rPr>
          <w:rFonts w:ascii="Helvetica" w:hAnsi="Helvetica"/>
          <w:lang w:val="en-US"/>
        </w:rPr>
        <w:t>Furthermore</w:t>
      </w:r>
      <w:proofErr w:type="gramEnd"/>
      <w:r w:rsidR="000C19CE" w:rsidRPr="00F10A25">
        <w:rPr>
          <w:rFonts w:ascii="Helvetica" w:hAnsi="Helvetica"/>
          <w:lang w:val="en-US"/>
        </w:rPr>
        <w:t xml:space="preserve"> both mean reflectance values and spectral diversity aligned closer to PC1 (and contributed/explained more of the variation between </w:t>
      </w:r>
      <w:proofErr w:type="spellStart"/>
      <w:r w:rsidR="00A513F0" w:rsidRPr="00F10A25">
        <w:rPr>
          <w:rFonts w:ascii="Helvetica" w:hAnsi="Helvetica"/>
          <w:lang w:val="en-US"/>
        </w:rPr>
        <w:t>measurments</w:t>
      </w:r>
      <w:proofErr w:type="spellEnd"/>
      <w:r w:rsidR="00A513F0" w:rsidRPr="00F10A25">
        <w:rPr>
          <w:rFonts w:ascii="Helvetica" w:hAnsi="Helvetica"/>
          <w:lang w:val="en-US"/>
        </w:rPr>
        <w:t xml:space="preserve">). </w:t>
      </w:r>
    </w:p>
    <w:p w14:paraId="279B141F" w14:textId="035FB099" w:rsidR="006A6D33" w:rsidRPr="00F10A25" w:rsidRDefault="006A6D33" w:rsidP="007D6052">
      <w:pPr>
        <w:rPr>
          <w:rFonts w:ascii="Helvetica" w:hAnsi="Helvetica"/>
          <w:lang w:val="en-US"/>
        </w:rPr>
      </w:pPr>
    </w:p>
    <w:p w14:paraId="09068E10" w14:textId="0127EB88" w:rsidR="006A6D33" w:rsidRPr="00F10A25" w:rsidRDefault="006A6D33" w:rsidP="007D6052">
      <w:pPr>
        <w:rPr>
          <w:rFonts w:ascii="Helvetica" w:hAnsi="Helvetica"/>
          <w:lang w:val="en-US"/>
        </w:rPr>
      </w:pPr>
      <w:r w:rsidRPr="00F10A25">
        <w:rPr>
          <w:rFonts w:ascii="Helvetica" w:hAnsi="Helvetica"/>
          <w:lang w:val="en-US"/>
        </w:rPr>
        <w:t xml:space="preserve">Ordination also suggests that mixed vegetation based on spectral properties tend to correspond closer with KO vegetation. </w:t>
      </w:r>
    </w:p>
    <w:p w14:paraId="329E6EB6" w14:textId="77777777" w:rsidR="007D6052" w:rsidRPr="00F10A25" w:rsidRDefault="007D6052" w:rsidP="00A81678">
      <w:pPr>
        <w:rPr>
          <w:rFonts w:ascii="Helvetica" w:hAnsi="Helvetica"/>
          <w:lang w:val="en-US"/>
        </w:rPr>
      </w:pPr>
    </w:p>
    <w:p w14:paraId="3BC9DCBD" w14:textId="59F56CEA" w:rsidR="00E24BBB" w:rsidRPr="00F10A25" w:rsidRDefault="00E24BBB" w:rsidP="00A81678">
      <w:pPr>
        <w:rPr>
          <w:rFonts w:ascii="Helvetica" w:hAnsi="Helvetica"/>
          <w:lang w:val="en-US"/>
        </w:rPr>
      </w:pPr>
    </w:p>
    <w:p w14:paraId="774E75C4" w14:textId="77777777" w:rsidR="00385B88" w:rsidRPr="00F10A25" w:rsidRDefault="00385B88" w:rsidP="00385B88">
      <w:pPr>
        <w:rPr>
          <w:rFonts w:ascii="Helvetica" w:hAnsi="Helvetica"/>
          <w:lang w:val="en-US"/>
        </w:rPr>
      </w:pPr>
    </w:p>
    <w:p w14:paraId="6332BBA3" w14:textId="7350A172" w:rsidR="00385B88" w:rsidRPr="00F10A25" w:rsidRDefault="00385B88" w:rsidP="00385B88">
      <w:pPr>
        <w:rPr>
          <w:rFonts w:ascii="Helvetica" w:hAnsi="Helvetica"/>
          <w:b/>
          <w:bCs/>
        </w:rPr>
      </w:pPr>
      <w:r w:rsidRPr="00F10A25">
        <w:rPr>
          <w:rFonts w:ascii="Helvetica" w:hAnsi="Helvetica"/>
          <w:b/>
          <w:bCs/>
        </w:rPr>
        <w:t>How does spectral diversity relate to species richness, evenness, and soil-background?</w:t>
      </w:r>
    </w:p>
    <w:p w14:paraId="376021C1" w14:textId="2C554B09" w:rsidR="00385B88" w:rsidRPr="00F10A25" w:rsidRDefault="00385B88" w:rsidP="00A81678">
      <w:pPr>
        <w:rPr>
          <w:rFonts w:ascii="Helvetica" w:hAnsi="Helvetica"/>
        </w:rPr>
      </w:pPr>
    </w:p>
    <w:p w14:paraId="7FE8BB5C" w14:textId="7F0AC7F7" w:rsidR="00385B88" w:rsidRPr="00F10A25" w:rsidRDefault="00551EAE" w:rsidP="00A81678">
      <w:pPr>
        <w:rPr>
          <w:rFonts w:ascii="Helvetica" w:hAnsi="Helvetica"/>
          <w:lang w:val="en-US"/>
        </w:rPr>
      </w:pPr>
      <w:r w:rsidRPr="00F10A25">
        <w:rPr>
          <w:rFonts w:ascii="Helvetica" w:hAnsi="Helvetica"/>
          <w:noProof/>
          <w:lang w:val="en-US"/>
        </w:rPr>
        <w:lastRenderedPageBreak/>
        <w:drawing>
          <wp:inline distT="0" distB="0" distL="0" distR="0" wp14:anchorId="0B9AD07C" wp14:editId="2DC85E5D">
            <wp:extent cx="2654344" cy="19835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0114" cy="1987857"/>
                    </a:xfrm>
                    <a:prstGeom prst="rect">
                      <a:avLst/>
                    </a:prstGeom>
                  </pic:spPr>
                </pic:pic>
              </a:graphicData>
            </a:graphic>
          </wp:inline>
        </w:drawing>
      </w:r>
      <w:r w:rsidR="00F11518" w:rsidRPr="00F10A25">
        <w:rPr>
          <w:rFonts w:ascii="Helvetica" w:hAnsi="Helvetica"/>
          <w:noProof/>
        </w:rPr>
        <w:t xml:space="preserve"> </w:t>
      </w:r>
      <w:r w:rsidR="00F24EBE" w:rsidRPr="00F10A25">
        <w:rPr>
          <w:rFonts w:ascii="Helvetica" w:hAnsi="Helvetica"/>
          <w:noProof/>
          <w:lang w:val="en-US"/>
        </w:rPr>
        <w:drawing>
          <wp:inline distT="0" distB="0" distL="0" distR="0" wp14:anchorId="77EB4895" wp14:editId="7FDE0893">
            <wp:extent cx="6375400" cy="47642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97078" cy="4780424"/>
                    </a:xfrm>
                    <a:prstGeom prst="rect">
                      <a:avLst/>
                    </a:prstGeom>
                  </pic:spPr>
                </pic:pic>
              </a:graphicData>
            </a:graphic>
          </wp:inline>
        </w:drawing>
      </w:r>
    </w:p>
    <w:p w14:paraId="50F69E64" w14:textId="492FE7DB" w:rsidR="00601E8B" w:rsidRPr="00F10A25" w:rsidRDefault="00CC3DE9" w:rsidP="00A81678">
      <w:pPr>
        <w:rPr>
          <w:rFonts w:ascii="Helvetica" w:hAnsi="Helvetica"/>
          <w:lang w:val="en-US"/>
        </w:rPr>
      </w:pPr>
      <w:r>
        <w:rPr>
          <w:rFonts w:ascii="Helvetica" w:hAnsi="Helvetica"/>
          <w:lang w:val="en-US"/>
        </w:rPr>
        <w:t>LOOK AT WANG 2018 AGAIN</w:t>
      </w:r>
    </w:p>
    <w:p w14:paraId="523983D4" w14:textId="77777777" w:rsidR="00CC3DE9" w:rsidRDefault="00CC3DE9" w:rsidP="00A81678">
      <w:pPr>
        <w:rPr>
          <w:rFonts w:ascii="Helvetica" w:hAnsi="Helvetica"/>
          <w:lang w:val="en-US"/>
        </w:rPr>
      </w:pPr>
    </w:p>
    <w:p w14:paraId="0374074A" w14:textId="0A0A8FC1" w:rsidR="005551B5" w:rsidRPr="00F10A25" w:rsidRDefault="00601E8B" w:rsidP="00A81678">
      <w:pPr>
        <w:rPr>
          <w:rFonts w:ascii="Helvetica" w:hAnsi="Helvetica"/>
          <w:lang w:val="en-US"/>
        </w:rPr>
      </w:pPr>
      <w:r w:rsidRPr="00F10A25">
        <w:rPr>
          <w:rFonts w:ascii="Helvetica" w:hAnsi="Helvetica"/>
          <w:lang w:val="en-US"/>
        </w:rPr>
        <w:t>Mean reflectance and spectral diversity both significantly varied with vegetation types and had effect sizes with upper and lower credible intervals that did not cross zero</w:t>
      </w:r>
      <w:r w:rsidR="005551B5" w:rsidRPr="00F10A25">
        <w:rPr>
          <w:rFonts w:ascii="Helvetica" w:hAnsi="Helvetica"/>
          <w:lang w:val="en-US"/>
        </w:rPr>
        <w:t>, with the relationship between vegetation type and spectral mean being stronger</w:t>
      </w:r>
      <w:r w:rsidRPr="00F10A25">
        <w:rPr>
          <w:rFonts w:ascii="Helvetica" w:hAnsi="Helvetica"/>
          <w:lang w:val="en-US"/>
        </w:rPr>
        <w:t xml:space="preserve">. (report effect sizes and standard error). </w:t>
      </w:r>
      <w:r w:rsidR="00E85C2C" w:rsidRPr="00F10A25">
        <w:rPr>
          <w:rFonts w:ascii="Helvetica" w:hAnsi="Helvetica"/>
          <w:lang w:val="en-US"/>
        </w:rPr>
        <w:t xml:space="preserve">(need to make vis) </w:t>
      </w:r>
      <w:r w:rsidR="005551B5" w:rsidRPr="00F10A25">
        <w:rPr>
          <w:rFonts w:ascii="Helvetica" w:hAnsi="Helvetica"/>
          <w:lang w:val="en-US"/>
        </w:rPr>
        <w:t xml:space="preserve">The observed relationships </w:t>
      </w:r>
      <w:r w:rsidR="00A8222F" w:rsidRPr="00F10A25">
        <w:rPr>
          <w:rFonts w:ascii="Helvetica" w:hAnsi="Helvetica"/>
          <w:lang w:val="en-US"/>
        </w:rPr>
        <w:t xml:space="preserve">Vegetation type </w:t>
      </w:r>
      <w:r w:rsidR="005551B5" w:rsidRPr="00F10A25">
        <w:rPr>
          <w:rFonts w:ascii="Helvetica" w:hAnsi="Helvetica"/>
          <w:lang w:val="en-US"/>
        </w:rPr>
        <w:t>and spectral properties were directionally mixed, with KO having a higher spectral mean and lower spectral diversity.</w:t>
      </w:r>
    </w:p>
    <w:p w14:paraId="14558CB5" w14:textId="77777777" w:rsidR="005551B5" w:rsidRPr="00F10A25" w:rsidRDefault="005551B5" w:rsidP="00A81678">
      <w:pPr>
        <w:rPr>
          <w:rFonts w:ascii="Helvetica" w:hAnsi="Helvetica"/>
          <w:lang w:val="en-US"/>
        </w:rPr>
      </w:pPr>
    </w:p>
    <w:p w14:paraId="5BA65E11" w14:textId="15485E47" w:rsidR="00601E8B" w:rsidRPr="00F10A25" w:rsidRDefault="00A8222F" w:rsidP="00A81678">
      <w:pPr>
        <w:rPr>
          <w:rFonts w:ascii="Helvetica" w:hAnsi="Helvetica"/>
          <w:lang w:val="en-US"/>
        </w:rPr>
      </w:pPr>
      <w:r w:rsidRPr="00F10A25">
        <w:rPr>
          <w:rFonts w:ascii="Helvetica" w:hAnsi="Helvetica"/>
          <w:lang w:val="en-US"/>
        </w:rPr>
        <w:t xml:space="preserve"> </w:t>
      </w:r>
    </w:p>
    <w:p w14:paraId="793B4210" w14:textId="6E0B1C03" w:rsidR="00601E8B" w:rsidRPr="00F10A25" w:rsidRDefault="00601E8B" w:rsidP="00A81678">
      <w:pPr>
        <w:rPr>
          <w:rFonts w:ascii="Helvetica" w:hAnsi="Helvetica"/>
          <w:noProof/>
        </w:rPr>
      </w:pPr>
    </w:p>
    <w:p w14:paraId="3B3EA07E" w14:textId="43D2EBD8" w:rsidR="00F50FF1" w:rsidRPr="00F10A25" w:rsidRDefault="00F50FF1" w:rsidP="00A81678">
      <w:pPr>
        <w:rPr>
          <w:rFonts w:ascii="Helvetica" w:hAnsi="Helvetica"/>
          <w:noProof/>
          <w:lang w:val="en-US"/>
        </w:rPr>
      </w:pPr>
      <w:r w:rsidRPr="00F10A25">
        <w:rPr>
          <w:rFonts w:ascii="Helvetica" w:hAnsi="Helvetica"/>
          <w:noProof/>
          <w:lang w:val="en-US"/>
        </w:rPr>
        <w:lastRenderedPageBreak/>
        <w:t xml:space="preserve">All continuous fixed effect where found to have a minimal </w:t>
      </w:r>
      <w:r w:rsidRPr="00F10A25">
        <w:rPr>
          <w:rFonts w:ascii="Helvetica" w:hAnsi="Helvetica"/>
          <w:noProof/>
          <w:u w:val="single"/>
          <w:lang w:val="en-US"/>
        </w:rPr>
        <w:t>influence</w:t>
      </w:r>
      <w:r w:rsidRPr="00F10A25">
        <w:rPr>
          <w:rFonts w:ascii="Helvetica" w:hAnsi="Helvetica"/>
          <w:noProof/>
          <w:lang w:val="en-US"/>
        </w:rPr>
        <w:t xml:space="preserve"> on mean reflectance, and non had estimates that with standard error that did not cross zero. </w:t>
      </w:r>
    </w:p>
    <w:p w14:paraId="6D71765B" w14:textId="42C9B4A0" w:rsidR="00F11518" w:rsidRPr="00F10A25" w:rsidRDefault="00F11518" w:rsidP="00A81678">
      <w:pPr>
        <w:rPr>
          <w:rFonts w:ascii="Helvetica" w:hAnsi="Helvetica"/>
          <w:noProof/>
        </w:rPr>
      </w:pPr>
    </w:p>
    <w:p w14:paraId="4F233CE9" w14:textId="7A13A34B" w:rsidR="00F50FF1" w:rsidRPr="00F10A25" w:rsidRDefault="002250E9" w:rsidP="00A81678">
      <w:pPr>
        <w:rPr>
          <w:rFonts w:ascii="Helvetica" w:hAnsi="Helvetica"/>
          <w:noProof/>
          <w:lang w:val="en-US"/>
        </w:rPr>
      </w:pPr>
      <w:r w:rsidRPr="00F10A25">
        <w:rPr>
          <w:rFonts w:ascii="Helvetica" w:hAnsi="Helvetica"/>
          <w:noProof/>
          <w:lang w:val="en-US"/>
        </w:rPr>
        <w:t xml:space="preserve">Compairitively all Continioues fixed effects had a greater effect size on spectral diversity, with </w:t>
      </w:r>
      <w:r w:rsidR="00F50FF1" w:rsidRPr="00F10A25">
        <w:rPr>
          <w:rFonts w:ascii="Helvetica" w:hAnsi="Helvetica"/>
          <w:noProof/>
          <w:lang w:val="en-US"/>
        </w:rPr>
        <w:t>Soilbackground ha</w:t>
      </w:r>
      <w:r w:rsidRPr="00F10A25">
        <w:rPr>
          <w:rFonts w:ascii="Helvetica" w:hAnsi="Helvetica"/>
          <w:noProof/>
          <w:lang w:val="en-US"/>
        </w:rPr>
        <w:t>ving</w:t>
      </w:r>
      <w:r w:rsidR="00F50FF1" w:rsidRPr="00F10A25">
        <w:rPr>
          <w:rFonts w:ascii="Helvetica" w:hAnsi="Helvetica"/>
          <w:noProof/>
          <w:lang w:val="en-US"/>
        </w:rPr>
        <w:t xml:space="preserve"> the largest effect on spectral diversity and was the only effect that did not have a standard eror that crossed zero</w:t>
      </w:r>
      <w:r w:rsidR="005551B5" w:rsidRPr="00F10A25">
        <w:rPr>
          <w:rFonts w:ascii="Helvetica" w:hAnsi="Helvetica"/>
          <w:noProof/>
          <w:lang w:val="en-US"/>
        </w:rPr>
        <w:t>.</w:t>
      </w:r>
      <w:r w:rsidR="000A4E67" w:rsidRPr="00F10A25">
        <w:rPr>
          <w:rFonts w:ascii="Helvetica" w:hAnsi="Helvetica"/>
          <w:noProof/>
          <w:lang w:val="en-US"/>
        </w:rPr>
        <w:t xml:space="preserve"> spec</w:t>
      </w:r>
    </w:p>
    <w:p w14:paraId="33843C0D" w14:textId="77777777" w:rsidR="00F24EBE" w:rsidRPr="00F10A25" w:rsidRDefault="00F24EBE" w:rsidP="00A81678">
      <w:pPr>
        <w:rPr>
          <w:rFonts w:ascii="Helvetica" w:hAnsi="Helvetica"/>
          <w:noProof/>
        </w:rPr>
      </w:pPr>
    </w:p>
    <w:p w14:paraId="214DBE0D" w14:textId="37BB5BBF" w:rsidR="00F11518" w:rsidRPr="00F10A25" w:rsidRDefault="00F24EBE" w:rsidP="00A81678">
      <w:pPr>
        <w:rPr>
          <w:rFonts w:ascii="Helvetica" w:hAnsi="Helvetica"/>
          <w:noProof/>
          <w:lang w:val="en-US"/>
        </w:rPr>
      </w:pPr>
      <w:r w:rsidRPr="00F10A25">
        <w:rPr>
          <w:rFonts w:ascii="Helvetica" w:hAnsi="Helvetica"/>
          <w:noProof/>
          <w:lang w:val="en-US"/>
        </w:rPr>
        <w:t xml:space="preserve">2018 data was not included, as when added it resulted in the model failing to converge. </w:t>
      </w:r>
    </w:p>
    <w:p w14:paraId="29BB80BC" w14:textId="29F531E1" w:rsidR="002250E9" w:rsidRPr="00F10A25" w:rsidRDefault="002250E9" w:rsidP="00A81678">
      <w:pPr>
        <w:rPr>
          <w:rFonts w:ascii="Helvetica" w:hAnsi="Helvetica"/>
          <w:lang w:val="en-US"/>
        </w:rPr>
      </w:pPr>
      <w:r w:rsidRPr="00F10A25">
        <w:rPr>
          <w:rFonts w:ascii="Helvetica" w:hAnsi="Helvetica"/>
          <w:noProof/>
          <w:lang w:val="en-US"/>
        </w:rPr>
        <w:t>Likely to the a significant divergentce between the spectral properties of the 2018 &amp; 2019 data.</w:t>
      </w:r>
    </w:p>
    <w:p w14:paraId="0C4E78C6" w14:textId="26BA7872" w:rsidR="00551EAE" w:rsidRPr="00F10A25" w:rsidRDefault="00551EAE" w:rsidP="00A81678">
      <w:pPr>
        <w:rPr>
          <w:rFonts w:ascii="Helvetica" w:hAnsi="Helvetica"/>
          <w:lang w:val="en-US"/>
        </w:rPr>
      </w:pPr>
    </w:p>
    <w:p w14:paraId="6C8EDFD8" w14:textId="07785524" w:rsidR="00551EAE" w:rsidRPr="00F10A25" w:rsidRDefault="006857F0" w:rsidP="00A81678">
      <w:pPr>
        <w:rPr>
          <w:rFonts w:ascii="Helvetica" w:hAnsi="Helvetica"/>
          <w:lang w:val="en-US"/>
        </w:rPr>
      </w:pPr>
      <w:r w:rsidRPr="00F10A25">
        <w:rPr>
          <w:rFonts w:ascii="Helvetica" w:hAnsi="Helvetica"/>
          <w:lang w:val="en-US"/>
        </w:rPr>
        <w:t xml:space="preserve">Note that in both mean reflectance and spectral diversity models, soil background correlated strongly negative with richness and strongly positive with evenness. Richness and evenness also have a strongly negative correlation. (very rich plots were highly uneven? Read up on model </w:t>
      </w:r>
      <w:proofErr w:type="spellStart"/>
      <w:r w:rsidRPr="00F10A25">
        <w:rPr>
          <w:rFonts w:ascii="Helvetica" w:hAnsi="Helvetica"/>
          <w:lang w:val="en-US"/>
        </w:rPr>
        <w:t>corrlations</w:t>
      </w:r>
      <w:proofErr w:type="spellEnd"/>
      <w:r w:rsidRPr="00F10A25">
        <w:rPr>
          <w:rFonts w:ascii="Helvetica" w:hAnsi="Helvetica"/>
          <w:lang w:val="en-US"/>
        </w:rPr>
        <w:t xml:space="preserve"> and check over with </w:t>
      </w:r>
      <w:proofErr w:type="spellStart"/>
      <w:r w:rsidRPr="00F10A25">
        <w:rPr>
          <w:rFonts w:ascii="Helvetica" w:hAnsi="Helvetica"/>
          <w:lang w:val="en-US"/>
        </w:rPr>
        <w:t>corrplot</w:t>
      </w:r>
      <w:proofErr w:type="spellEnd"/>
      <w:r w:rsidRPr="00F10A25">
        <w:rPr>
          <w:rFonts w:ascii="Helvetica" w:hAnsi="Helvetica"/>
          <w:lang w:val="en-US"/>
        </w:rPr>
        <w:t>)</w:t>
      </w:r>
    </w:p>
    <w:p w14:paraId="354ED6C4" w14:textId="38309474" w:rsidR="00012B00" w:rsidRPr="00F10A25" w:rsidRDefault="00012B00" w:rsidP="00A81678">
      <w:pPr>
        <w:rPr>
          <w:rFonts w:ascii="Helvetica" w:hAnsi="Helvetica"/>
          <w:lang w:val="en-US"/>
        </w:rPr>
      </w:pPr>
    </w:p>
    <w:p w14:paraId="585D64A3" w14:textId="5EB5D341" w:rsidR="00E85C2C" w:rsidRPr="00F10A25" w:rsidRDefault="00601E8B" w:rsidP="00A81678">
      <w:pPr>
        <w:rPr>
          <w:rFonts w:ascii="Helvetica" w:hAnsi="Helvetica"/>
          <w:lang w:val="en-US"/>
        </w:rPr>
      </w:pPr>
      <w:r w:rsidRPr="00F10A25">
        <w:rPr>
          <w:rFonts w:ascii="Helvetica" w:hAnsi="Helvetica"/>
          <w:lang w:val="en-US"/>
        </w:rPr>
        <w:t>For discussion: one reason</w:t>
      </w:r>
      <w:r w:rsidR="00E85C2C" w:rsidRPr="00F10A25">
        <w:rPr>
          <w:rFonts w:ascii="Helvetica" w:hAnsi="Helvetica"/>
          <w:lang w:val="en-US"/>
        </w:rPr>
        <w:t xml:space="preserve"> that richness, evenness, and soil background were seen to have weak effects is the narrow distribution of values in the data. </w:t>
      </w:r>
    </w:p>
    <w:p w14:paraId="2AD0E084" w14:textId="516F48A2" w:rsidR="00365A86" w:rsidRPr="00F10A25" w:rsidRDefault="00365A86" w:rsidP="00A81678">
      <w:pPr>
        <w:rPr>
          <w:rFonts w:ascii="Helvetica" w:hAnsi="Helvetica"/>
          <w:lang w:val="en-US"/>
        </w:rPr>
      </w:pPr>
    </w:p>
    <w:p w14:paraId="35425475" w14:textId="4CAECBAB" w:rsidR="00365A86" w:rsidRPr="00F10A25" w:rsidRDefault="00365A86" w:rsidP="00A81678">
      <w:pPr>
        <w:rPr>
          <w:rFonts w:ascii="Helvetica" w:hAnsi="Helvetica"/>
          <w:lang w:val="en-US"/>
        </w:rPr>
      </w:pPr>
    </w:p>
    <w:p w14:paraId="68C83DAE" w14:textId="47329B9E" w:rsidR="00365A86" w:rsidRPr="00F10A25" w:rsidRDefault="00365A86" w:rsidP="00A81678">
      <w:pPr>
        <w:rPr>
          <w:rFonts w:ascii="Helvetica" w:hAnsi="Helvetica"/>
          <w:u w:val="single"/>
          <w:lang w:val="en-US"/>
        </w:rPr>
      </w:pPr>
      <w:r w:rsidRPr="00F10A25">
        <w:rPr>
          <w:rFonts w:ascii="Helvetica" w:hAnsi="Helvetica"/>
          <w:u w:val="single"/>
          <w:lang w:val="en-US"/>
        </w:rPr>
        <w:t xml:space="preserve">Ordination </w:t>
      </w:r>
      <w:r w:rsidR="00041CA2" w:rsidRPr="00F10A25">
        <w:rPr>
          <w:rFonts w:ascii="Helvetica" w:hAnsi="Helvetica"/>
          <w:u w:val="single"/>
          <w:lang w:val="en-US"/>
        </w:rPr>
        <w:t>(maybe discussion)</w:t>
      </w:r>
    </w:p>
    <w:p w14:paraId="608F48BD" w14:textId="73E677CA" w:rsidR="00365A86" w:rsidRPr="00F10A25" w:rsidRDefault="00365A86" w:rsidP="00A81678">
      <w:pPr>
        <w:rPr>
          <w:rFonts w:ascii="Helvetica" w:hAnsi="Helvetica"/>
          <w:u w:val="single"/>
          <w:lang w:val="en-US"/>
        </w:rPr>
      </w:pPr>
    </w:p>
    <w:p w14:paraId="72E0E899" w14:textId="77777777" w:rsidR="00365A86" w:rsidRPr="00F10A25" w:rsidRDefault="00365A86" w:rsidP="00A81678">
      <w:pPr>
        <w:rPr>
          <w:rFonts w:ascii="Helvetica" w:hAnsi="Helvetica"/>
          <w:lang w:val="en-US"/>
        </w:rPr>
      </w:pPr>
      <w:r w:rsidRPr="00F10A25">
        <w:rPr>
          <w:rFonts w:ascii="Helvetica" w:hAnsi="Helvetica"/>
          <w:lang w:val="en-US"/>
        </w:rPr>
        <w:t xml:space="preserve">When ordinated with all available environmental variables, flower cover, exposed bare ground and spectral mean were the three variables with the best representation in the first two principle components (implies most important). </w:t>
      </w:r>
    </w:p>
    <w:p w14:paraId="1EFFB754" w14:textId="77777777" w:rsidR="00365A86" w:rsidRPr="00F10A25" w:rsidRDefault="00365A86" w:rsidP="00A81678">
      <w:pPr>
        <w:rPr>
          <w:rFonts w:ascii="Helvetica" w:hAnsi="Helvetica"/>
          <w:lang w:val="en-US"/>
        </w:rPr>
      </w:pPr>
    </w:p>
    <w:p w14:paraId="6B8E6742" w14:textId="1A83F9EF" w:rsidR="00365A86" w:rsidRPr="00F10A25" w:rsidRDefault="00365A86" w:rsidP="00A81678">
      <w:pPr>
        <w:rPr>
          <w:rFonts w:ascii="Helvetica" w:hAnsi="Helvetica"/>
          <w:lang w:val="en-US"/>
        </w:rPr>
      </w:pPr>
      <w:r w:rsidRPr="00F10A25">
        <w:rPr>
          <w:rFonts w:ascii="Helvetica" w:hAnsi="Helvetica"/>
          <w:lang w:val="en-US"/>
        </w:rPr>
        <w:t xml:space="preserve">Total cover richness and evenness where </w:t>
      </w:r>
      <w:r w:rsidR="00041CA2" w:rsidRPr="00F10A25">
        <w:rPr>
          <w:rFonts w:ascii="Helvetica" w:hAnsi="Helvetica"/>
          <w:lang w:val="en-US"/>
        </w:rPr>
        <w:t xml:space="preserve">relatively important variables, but also were highly correlated </w:t>
      </w:r>
      <w:proofErr w:type="spellStart"/>
      <w:r w:rsidR="00041CA2" w:rsidRPr="00F10A25">
        <w:rPr>
          <w:rFonts w:ascii="Helvetica" w:hAnsi="Helvetica"/>
          <w:lang w:val="en-US"/>
        </w:rPr>
        <w:t>amounst</w:t>
      </w:r>
      <w:proofErr w:type="spellEnd"/>
      <w:r w:rsidR="00041CA2" w:rsidRPr="00F10A25">
        <w:rPr>
          <w:rFonts w:ascii="Helvetica" w:hAnsi="Helvetica"/>
          <w:lang w:val="en-US"/>
        </w:rPr>
        <w:t xml:space="preserve"> each other.  </w:t>
      </w:r>
    </w:p>
    <w:p w14:paraId="4910C092" w14:textId="22B87F00" w:rsidR="00365A86" w:rsidRPr="00F10A25" w:rsidRDefault="00365A86" w:rsidP="00A81678">
      <w:pPr>
        <w:rPr>
          <w:rFonts w:ascii="Helvetica" w:hAnsi="Helvetica"/>
          <w:lang w:val="en-US"/>
        </w:rPr>
      </w:pPr>
    </w:p>
    <w:p w14:paraId="1AECF44D" w14:textId="5C85FFC9" w:rsidR="00365A86" w:rsidRPr="00F10A25" w:rsidRDefault="00365A86" w:rsidP="00A81678">
      <w:pPr>
        <w:rPr>
          <w:rFonts w:ascii="Helvetica" w:hAnsi="Helvetica"/>
          <w:lang w:val="en-US"/>
        </w:rPr>
      </w:pPr>
      <w:r w:rsidRPr="00F10A25">
        <w:rPr>
          <w:rFonts w:ascii="Helvetica" w:hAnsi="Helvetica"/>
          <w:lang w:val="en-US"/>
        </w:rPr>
        <w:t>Notable is that spectral diversity had a relatively low cos2</w:t>
      </w:r>
    </w:p>
    <w:p w14:paraId="1A6A5E5B" w14:textId="3C5EB3EB" w:rsidR="00365A86" w:rsidRPr="00F10A25" w:rsidRDefault="00365A86" w:rsidP="00A81678">
      <w:pPr>
        <w:rPr>
          <w:rFonts w:ascii="Helvetica" w:hAnsi="Helvetica"/>
          <w:lang w:val="en-US"/>
        </w:rPr>
      </w:pPr>
    </w:p>
    <w:p w14:paraId="4AC0B975" w14:textId="5E979492" w:rsidR="00365A86" w:rsidRPr="00F10A25" w:rsidRDefault="00365A86" w:rsidP="00A81678">
      <w:pPr>
        <w:rPr>
          <w:rFonts w:ascii="Helvetica" w:hAnsi="Helvetica"/>
          <w:lang w:val="en-US"/>
        </w:rPr>
      </w:pPr>
    </w:p>
    <w:p w14:paraId="1134D368" w14:textId="77777777" w:rsidR="00365A86" w:rsidRPr="00F10A25" w:rsidRDefault="00365A86" w:rsidP="00365A86">
      <w:pPr>
        <w:pStyle w:val="NormalWeb"/>
        <w:numPr>
          <w:ilvl w:val="0"/>
          <w:numId w:val="3"/>
        </w:numPr>
        <w:shd w:val="clear" w:color="auto" w:fill="FBFDFF"/>
        <w:spacing w:before="0" w:beforeAutospacing="0" w:after="168" w:afterAutospacing="0"/>
        <w:ind w:left="450"/>
        <w:jc w:val="both"/>
        <w:rPr>
          <w:rFonts w:ascii="Helvetica" w:hAnsi="Helvetica" w:cs="Arial"/>
          <w:color w:val="021B34"/>
          <w:sz w:val="20"/>
          <w:szCs w:val="20"/>
        </w:rPr>
      </w:pPr>
      <w:r w:rsidRPr="00F10A25">
        <w:rPr>
          <w:rFonts w:ascii="Helvetica" w:hAnsi="Helvetica" w:cs="Arial"/>
          <w:color w:val="021B34"/>
          <w:sz w:val="20"/>
          <w:szCs w:val="20"/>
        </w:rPr>
        <w:t>A high cos2 indicates a good representation of the variable on the principal component. In this case the variable is positioned close to the circumference of the correlation circle.</w:t>
      </w:r>
    </w:p>
    <w:p w14:paraId="782B816C" w14:textId="77777777" w:rsidR="00365A86" w:rsidRPr="00F10A25" w:rsidRDefault="00365A86" w:rsidP="00A81678">
      <w:pPr>
        <w:rPr>
          <w:rFonts w:ascii="Helvetica" w:hAnsi="Helvetica"/>
        </w:rPr>
      </w:pPr>
    </w:p>
    <w:p w14:paraId="3ABBFD95" w14:textId="11EAA64C" w:rsidR="00012B00" w:rsidRPr="00F10A25" w:rsidRDefault="00E85C2C" w:rsidP="00A81678">
      <w:pPr>
        <w:rPr>
          <w:rFonts w:ascii="Helvetica" w:hAnsi="Helvetica"/>
          <w:lang w:val="en-US"/>
        </w:rPr>
      </w:pPr>
      <w:r w:rsidRPr="00F10A25">
        <w:rPr>
          <w:rFonts w:ascii="Helvetica" w:hAnsi="Helvetica"/>
          <w:lang w:val="en-US"/>
        </w:rPr>
        <w:t xml:space="preserve"> </w:t>
      </w:r>
      <w:r w:rsidR="00601E8B" w:rsidRPr="00F10A25">
        <w:rPr>
          <w:rFonts w:ascii="Helvetica" w:hAnsi="Helvetica"/>
          <w:lang w:val="en-US"/>
        </w:rPr>
        <w:t xml:space="preserve"> </w:t>
      </w:r>
    </w:p>
    <w:p w14:paraId="59E49B72" w14:textId="76C09228" w:rsidR="00012B00" w:rsidRPr="00F10A25" w:rsidRDefault="00012B00" w:rsidP="00A81678">
      <w:pPr>
        <w:rPr>
          <w:rFonts w:ascii="Helvetica" w:hAnsi="Helvetica"/>
          <w:lang w:val="en-US"/>
        </w:rPr>
      </w:pPr>
      <w:r w:rsidRPr="00F10A25">
        <w:rPr>
          <w:rFonts w:ascii="Helvetica" w:hAnsi="Helvetica"/>
          <w:noProof/>
          <w:lang w:val="en-US"/>
        </w:rPr>
        <w:lastRenderedPageBreak/>
        <w:drawing>
          <wp:inline distT="0" distB="0" distL="0" distR="0" wp14:anchorId="6EA3B9CA" wp14:editId="7AE45FB2">
            <wp:extent cx="2883877" cy="215507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2058" cy="2176130"/>
                    </a:xfrm>
                    <a:prstGeom prst="rect">
                      <a:avLst/>
                    </a:prstGeom>
                  </pic:spPr>
                </pic:pic>
              </a:graphicData>
            </a:graphic>
          </wp:inline>
        </w:drawing>
      </w:r>
      <w:r w:rsidRPr="00F10A25">
        <w:rPr>
          <w:rFonts w:ascii="Helvetica" w:hAnsi="Helvetica"/>
          <w:noProof/>
          <w:lang w:val="en-US"/>
        </w:rPr>
        <w:drawing>
          <wp:inline distT="0" distB="0" distL="0" distR="0" wp14:anchorId="54B3F0D5" wp14:editId="3F1E5081">
            <wp:extent cx="2762462" cy="206434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2854" cy="2101997"/>
                    </a:xfrm>
                    <a:prstGeom prst="rect">
                      <a:avLst/>
                    </a:prstGeom>
                  </pic:spPr>
                </pic:pic>
              </a:graphicData>
            </a:graphic>
          </wp:inline>
        </w:drawing>
      </w:r>
    </w:p>
    <w:p w14:paraId="79D865F6" w14:textId="03826C70" w:rsidR="00551EAE" w:rsidRPr="00F10A25" w:rsidRDefault="00551EAE" w:rsidP="00A81678">
      <w:pPr>
        <w:rPr>
          <w:rFonts w:ascii="Helvetica" w:hAnsi="Helvetica"/>
          <w:lang w:val="en-US"/>
        </w:rPr>
      </w:pPr>
      <w:r w:rsidRPr="00F10A25">
        <w:rPr>
          <w:rFonts w:ascii="Helvetica" w:hAnsi="Helvetica"/>
          <w:noProof/>
          <w:lang w:val="en-US"/>
        </w:rPr>
        <w:drawing>
          <wp:inline distT="0" distB="0" distL="0" distR="0" wp14:anchorId="0E68A65B" wp14:editId="10AA77F2">
            <wp:extent cx="5301205" cy="3961499"/>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0164" cy="3998085"/>
                    </a:xfrm>
                    <a:prstGeom prst="rect">
                      <a:avLst/>
                    </a:prstGeom>
                  </pic:spPr>
                </pic:pic>
              </a:graphicData>
            </a:graphic>
          </wp:inline>
        </w:drawing>
      </w:r>
    </w:p>
    <w:p w14:paraId="3D86ABCB" w14:textId="72794E48" w:rsidR="003E0709" w:rsidRPr="00F10A25" w:rsidRDefault="003E0709" w:rsidP="00A81678">
      <w:pPr>
        <w:rPr>
          <w:rFonts w:ascii="Helvetica" w:hAnsi="Helvetica"/>
          <w:lang w:val="en-US"/>
        </w:rPr>
      </w:pPr>
    </w:p>
    <w:p w14:paraId="32BD1AAA" w14:textId="715A9A3E" w:rsidR="003E0709" w:rsidRPr="00F10A25" w:rsidRDefault="003E0709" w:rsidP="00A81678">
      <w:pPr>
        <w:rPr>
          <w:rFonts w:ascii="Helvetica" w:hAnsi="Helvetica"/>
          <w:lang w:val="en-US"/>
        </w:rPr>
      </w:pPr>
      <w:r w:rsidRPr="00F10A25">
        <w:rPr>
          <w:rFonts w:ascii="Helvetica" w:hAnsi="Helvetica"/>
          <w:lang w:val="en-US"/>
        </w:rPr>
        <w:t xml:space="preserve">Vegetation types discriminated from each other when ordinated. HE plots here heavily affected by diversity metrics (and total cover which is strongly correlated), </w:t>
      </w:r>
      <w:proofErr w:type="spellStart"/>
      <w:r w:rsidRPr="00F10A25">
        <w:rPr>
          <w:rFonts w:ascii="Helvetica" w:hAnsi="Helvetica"/>
          <w:lang w:val="en-US"/>
        </w:rPr>
        <w:t>where as</w:t>
      </w:r>
      <w:proofErr w:type="spellEnd"/>
      <w:r w:rsidRPr="00F10A25">
        <w:rPr>
          <w:rFonts w:ascii="Helvetica" w:hAnsi="Helvetica"/>
          <w:lang w:val="en-US"/>
        </w:rPr>
        <w:t xml:space="preserve"> KO </w:t>
      </w:r>
      <w:proofErr w:type="spellStart"/>
      <w:r w:rsidRPr="00F10A25">
        <w:rPr>
          <w:rFonts w:ascii="Helvetica" w:hAnsi="Helvetica"/>
          <w:lang w:val="en-US"/>
        </w:rPr>
        <w:t>alined</w:t>
      </w:r>
      <w:proofErr w:type="spellEnd"/>
      <w:r w:rsidRPr="00F10A25">
        <w:rPr>
          <w:rFonts w:ascii="Helvetica" w:hAnsi="Helvetica"/>
          <w:lang w:val="en-US"/>
        </w:rPr>
        <w:t xml:space="preserve"> with environmental (visual) variables.  </w:t>
      </w:r>
      <w:r w:rsidR="006154EB" w:rsidRPr="00F10A25">
        <w:rPr>
          <w:rFonts w:ascii="Helvetica" w:hAnsi="Helvetica"/>
          <w:lang w:val="en-US"/>
        </w:rPr>
        <w:t>(add mention relevance of direction)</w:t>
      </w:r>
    </w:p>
    <w:p w14:paraId="2980CF90" w14:textId="77777777" w:rsidR="006154EB" w:rsidRPr="00F10A25" w:rsidRDefault="006154EB" w:rsidP="00A81678">
      <w:pPr>
        <w:rPr>
          <w:rFonts w:ascii="Helvetica" w:hAnsi="Helvetica"/>
          <w:lang w:val="en-US"/>
        </w:rPr>
      </w:pPr>
    </w:p>
    <w:p w14:paraId="456AC4A0" w14:textId="59DAD18A" w:rsidR="00530573" w:rsidRPr="00F10A25" w:rsidRDefault="00530573" w:rsidP="00A81678">
      <w:pPr>
        <w:rPr>
          <w:rFonts w:ascii="Helvetica" w:hAnsi="Helvetica"/>
          <w:lang w:val="en-US"/>
        </w:rPr>
      </w:pPr>
    </w:p>
    <w:p w14:paraId="3AA5865B" w14:textId="1F17C6CE" w:rsidR="00530573" w:rsidRPr="00F10A25" w:rsidRDefault="00530573" w:rsidP="00A81678">
      <w:pPr>
        <w:rPr>
          <w:rFonts w:ascii="Helvetica" w:hAnsi="Helvetica"/>
          <w:lang w:val="en-US"/>
        </w:rPr>
      </w:pPr>
      <w:r w:rsidRPr="00F10A25">
        <w:rPr>
          <w:rFonts w:ascii="Helvetica" w:hAnsi="Helvetica"/>
          <w:noProof/>
          <w:lang w:val="en-US"/>
        </w:rPr>
        <w:lastRenderedPageBreak/>
        <w:drawing>
          <wp:inline distT="0" distB="0" distL="0" distR="0" wp14:anchorId="18F8B0C5" wp14:editId="17A22C7E">
            <wp:extent cx="4673600" cy="349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3600" cy="3492500"/>
                    </a:xfrm>
                    <a:prstGeom prst="rect">
                      <a:avLst/>
                    </a:prstGeom>
                  </pic:spPr>
                </pic:pic>
              </a:graphicData>
            </a:graphic>
          </wp:inline>
        </w:drawing>
      </w:r>
    </w:p>
    <w:p w14:paraId="6E3284F4" w14:textId="609ED1B2" w:rsidR="003E0709" w:rsidRPr="00F10A25" w:rsidRDefault="003E0709" w:rsidP="00A81678">
      <w:pPr>
        <w:rPr>
          <w:rFonts w:ascii="Helvetica" w:hAnsi="Helvetica"/>
          <w:lang w:val="en-US"/>
        </w:rPr>
      </w:pPr>
      <w:r w:rsidRPr="00F10A25">
        <w:rPr>
          <w:rFonts w:ascii="Helvetica" w:hAnsi="Helvetica"/>
          <w:lang w:val="en-US"/>
        </w:rPr>
        <w:t xml:space="preserve">Unlike previously when only ordinated </w:t>
      </w:r>
      <w:r w:rsidR="00B40677" w:rsidRPr="00F10A25">
        <w:rPr>
          <w:rFonts w:ascii="Helvetica" w:hAnsi="Helvetica"/>
          <w:lang w:val="en-US"/>
        </w:rPr>
        <w:t>according</w:t>
      </w:r>
      <w:r w:rsidRPr="00F10A25">
        <w:rPr>
          <w:rFonts w:ascii="Helvetica" w:hAnsi="Helvetica"/>
          <w:lang w:val="en-US"/>
        </w:rPr>
        <w:t xml:space="preserve"> to </w:t>
      </w:r>
      <w:r w:rsidR="00B40677" w:rsidRPr="00F10A25">
        <w:rPr>
          <w:rFonts w:ascii="Helvetica" w:hAnsi="Helvetica"/>
          <w:lang w:val="en-US"/>
        </w:rPr>
        <w:t xml:space="preserve">visual properties, when environmental variables are added, vegetation types and year cleanly discriminate. Slight overlap of ordinated groups exists for at </w:t>
      </w:r>
      <w:proofErr w:type="spellStart"/>
      <w:r w:rsidR="00B40677" w:rsidRPr="00F10A25">
        <w:rPr>
          <w:rFonts w:ascii="Helvetica" w:hAnsi="Helvetica"/>
          <w:lang w:val="en-US"/>
        </w:rPr>
        <w:t>there</w:t>
      </w:r>
      <w:proofErr w:type="spellEnd"/>
      <w:r w:rsidR="00B40677" w:rsidRPr="00F10A25">
        <w:rPr>
          <w:rFonts w:ascii="Helvetica" w:hAnsi="Helvetica"/>
          <w:lang w:val="en-US"/>
        </w:rPr>
        <w:t xml:space="preserve"> interfaces (edges) of both </w:t>
      </w:r>
      <w:proofErr w:type="gramStart"/>
      <w:r w:rsidR="00B40677" w:rsidRPr="00F10A25">
        <w:rPr>
          <w:rFonts w:ascii="Helvetica" w:hAnsi="Helvetica"/>
          <w:lang w:val="en-US"/>
        </w:rPr>
        <w:t>measurements  vegetation</w:t>
      </w:r>
      <w:proofErr w:type="gramEnd"/>
      <w:r w:rsidR="00B40677" w:rsidRPr="00F10A25">
        <w:rPr>
          <w:rFonts w:ascii="Helvetica" w:hAnsi="Helvetica"/>
          <w:lang w:val="en-US"/>
        </w:rPr>
        <w:t xml:space="preserve"> type and year. Overall </w:t>
      </w:r>
      <w:proofErr w:type="spellStart"/>
      <w:r w:rsidR="00B40677" w:rsidRPr="00F10A25">
        <w:rPr>
          <w:rFonts w:ascii="Helvetica" w:hAnsi="Helvetica"/>
          <w:lang w:val="en-US"/>
        </w:rPr>
        <w:t>measurments</w:t>
      </w:r>
      <w:proofErr w:type="spellEnd"/>
      <w:r w:rsidR="00B40677" w:rsidRPr="00F10A25">
        <w:rPr>
          <w:rFonts w:ascii="Helvetica" w:hAnsi="Helvetica"/>
          <w:lang w:val="en-US"/>
        </w:rPr>
        <w:t xml:space="preserve"> form 2018 where seen to be the most similar, with some overlap to their respective vegetation type 2019 measurements. The largest discrimination in ordinal space was observed between 2019s vegetation type groups. </w:t>
      </w:r>
    </w:p>
    <w:p w14:paraId="47DF8D34" w14:textId="6638E12D" w:rsidR="00B40677" w:rsidRPr="00F10A25" w:rsidRDefault="00B40677" w:rsidP="00A81678">
      <w:pPr>
        <w:rPr>
          <w:rFonts w:ascii="Helvetica" w:hAnsi="Helvetica"/>
          <w:lang w:val="en-US"/>
        </w:rPr>
      </w:pPr>
    </w:p>
    <w:p w14:paraId="2F235AA8" w14:textId="688EB39B" w:rsidR="00B40677" w:rsidRPr="00F10A25" w:rsidRDefault="00B40677" w:rsidP="00A81678">
      <w:pPr>
        <w:rPr>
          <w:rFonts w:ascii="Helvetica" w:hAnsi="Helvetica"/>
          <w:lang w:val="en-US"/>
        </w:rPr>
      </w:pPr>
      <w:r w:rsidRPr="00F10A25">
        <w:rPr>
          <w:rFonts w:ascii="Helvetica" w:hAnsi="Helvetica"/>
          <w:lang w:val="en-US"/>
        </w:rPr>
        <w:t xml:space="preserve">Very important, the trend and importance of variables only minimally changed when measurements where </w:t>
      </w:r>
      <w:r w:rsidR="006154EB" w:rsidRPr="00F10A25">
        <w:rPr>
          <w:rFonts w:ascii="Helvetica" w:hAnsi="Helvetica"/>
          <w:lang w:val="en-US"/>
        </w:rPr>
        <w:t>re-</w:t>
      </w:r>
      <w:r w:rsidRPr="00F10A25">
        <w:rPr>
          <w:rFonts w:ascii="Helvetica" w:hAnsi="Helvetica"/>
          <w:lang w:val="en-US"/>
        </w:rPr>
        <w:t>ordinated with the addition of 2018</w:t>
      </w:r>
      <w:r w:rsidR="006154EB" w:rsidRPr="00F10A25">
        <w:rPr>
          <w:rFonts w:ascii="Helvetica" w:hAnsi="Helvetica"/>
          <w:lang w:val="en-US"/>
        </w:rPr>
        <w:t xml:space="preserve"> </w:t>
      </w:r>
      <w:r w:rsidRPr="00F10A25">
        <w:rPr>
          <w:rFonts w:ascii="Helvetica" w:hAnsi="Helvetica"/>
          <w:lang w:val="en-US"/>
        </w:rPr>
        <w:t>data</w:t>
      </w:r>
    </w:p>
    <w:p w14:paraId="73AB73B7" w14:textId="138327EC" w:rsidR="00B40677" w:rsidRPr="00F10A25" w:rsidRDefault="00B40677" w:rsidP="00A81678">
      <w:pPr>
        <w:rPr>
          <w:rFonts w:ascii="Helvetica" w:hAnsi="Helvetica"/>
          <w:lang w:val="en-US"/>
        </w:rPr>
      </w:pPr>
    </w:p>
    <w:p w14:paraId="299F46B4" w14:textId="1B28F7E3" w:rsidR="00B40677" w:rsidRPr="00F10A25" w:rsidRDefault="00B40677" w:rsidP="00A81678">
      <w:pPr>
        <w:rPr>
          <w:rFonts w:ascii="Helvetica" w:hAnsi="Helvetica"/>
          <w:lang w:val="en-US"/>
        </w:rPr>
      </w:pPr>
      <w:r w:rsidRPr="00F10A25">
        <w:rPr>
          <w:rFonts w:ascii="Helvetica" w:hAnsi="Helvetica"/>
          <w:lang w:val="en-US"/>
        </w:rPr>
        <w:t>Roughly</w:t>
      </w:r>
      <w:r w:rsidR="006154EB" w:rsidRPr="00F10A25">
        <w:rPr>
          <w:rFonts w:ascii="Helvetica" w:hAnsi="Helvetica"/>
          <w:lang w:val="en-US"/>
        </w:rPr>
        <w:t xml:space="preserve"> 2019 </w:t>
      </w:r>
      <w:proofErr w:type="spellStart"/>
      <w:r w:rsidR="006154EB" w:rsidRPr="00F10A25">
        <w:rPr>
          <w:rFonts w:ascii="Helvetica" w:hAnsi="Helvetica"/>
          <w:lang w:val="en-US"/>
        </w:rPr>
        <w:t>measuremtns</w:t>
      </w:r>
      <w:proofErr w:type="spellEnd"/>
      <w:r w:rsidR="006154EB" w:rsidRPr="00F10A25">
        <w:rPr>
          <w:rFonts w:ascii="Helvetica" w:hAnsi="Helvetica"/>
          <w:lang w:val="en-US"/>
        </w:rPr>
        <w:t xml:space="preserve"> aligned and discriminated along PC1, which strongly corresponds to/</w:t>
      </w:r>
      <w:proofErr w:type="gramStart"/>
      <w:r w:rsidR="006154EB" w:rsidRPr="00F10A25">
        <w:rPr>
          <w:rFonts w:ascii="Helvetica" w:hAnsi="Helvetica"/>
          <w:lang w:val="en-US"/>
        </w:rPr>
        <w:t xml:space="preserve">with </w:t>
      </w:r>
      <w:r w:rsidRPr="00F10A25">
        <w:rPr>
          <w:rFonts w:ascii="Helvetica" w:hAnsi="Helvetica"/>
          <w:lang w:val="en-US"/>
        </w:rPr>
        <w:t xml:space="preserve"> spectral</w:t>
      </w:r>
      <w:proofErr w:type="gramEnd"/>
      <w:r w:rsidRPr="00F10A25">
        <w:rPr>
          <w:rFonts w:ascii="Helvetica" w:hAnsi="Helvetica"/>
          <w:lang w:val="en-US"/>
        </w:rPr>
        <w:t xml:space="preserve"> mean</w:t>
      </w:r>
      <w:r w:rsidR="006154EB" w:rsidRPr="00F10A25">
        <w:rPr>
          <w:rFonts w:ascii="Helvetica" w:hAnsi="Helvetica"/>
          <w:lang w:val="en-US"/>
        </w:rPr>
        <w:t xml:space="preserve">. 2018 </w:t>
      </w:r>
      <w:proofErr w:type="spellStart"/>
      <w:r w:rsidR="006154EB" w:rsidRPr="00F10A25">
        <w:rPr>
          <w:rFonts w:ascii="Helvetica" w:hAnsi="Helvetica"/>
          <w:lang w:val="en-US"/>
        </w:rPr>
        <w:t>additonally</w:t>
      </w:r>
      <w:proofErr w:type="spellEnd"/>
      <w:r w:rsidR="006154EB" w:rsidRPr="00F10A25">
        <w:rPr>
          <w:rFonts w:ascii="Helvetica" w:hAnsi="Helvetica"/>
          <w:lang w:val="en-US"/>
        </w:rPr>
        <w:t xml:space="preserve"> varied with PC2, which corresponds to/with spectral diversity. (write about implication of this). </w:t>
      </w:r>
    </w:p>
    <w:p w14:paraId="301B5F7F" w14:textId="77777777" w:rsidR="00385B88" w:rsidRPr="00F10A25" w:rsidRDefault="00385B88" w:rsidP="00A81678">
      <w:pPr>
        <w:rPr>
          <w:rFonts w:ascii="Helvetica" w:hAnsi="Helvetica"/>
          <w:lang w:val="en-US"/>
        </w:rPr>
      </w:pPr>
    </w:p>
    <w:p w14:paraId="02A1A89C" w14:textId="479AC3A0" w:rsidR="007D6052" w:rsidRPr="00F10A25" w:rsidRDefault="007D6052" w:rsidP="00A81678">
      <w:pPr>
        <w:rPr>
          <w:rFonts w:ascii="Helvetica" w:hAnsi="Helvetica"/>
          <w:lang w:val="en-US"/>
        </w:rPr>
      </w:pPr>
    </w:p>
    <w:p w14:paraId="67362DB3" w14:textId="20A64C2B" w:rsidR="007D6052" w:rsidRPr="00F10A25" w:rsidRDefault="007D6052" w:rsidP="007D6052">
      <w:pPr>
        <w:rPr>
          <w:rFonts w:ascii="Helvetica" w:hAnsi="Helvetica"/>
          <w:b/>
          <w:bCs/>
        </w:rPr>
      </w:pPr>
      <w:r w:rsidRPr="00F10A25">
        <w:rPr>
          <w:rFonts w:ascii="Helvetica" w:hAnsi="Helvetica"/>
          <w:b/>
          <w:bCs/>
        </w:rPr>
        <w:t xml:space="preserve">Are closer measurements more similar than more distant measurements? </w:t>
      </w:r>
    </w:p>
    <w:p w14:paraId="26C4DDA5" w14:textId="6977DC7A" w:rsidR="00F4526D" w:rsidRPr="00F10A25" w:rsidRDefault="00F4526D" w:rsidP="007D6052">
      <w:pPr>
        <w:rPr>
          <w:rFonts w:ascii="Helvetica" w:hAnsi="Helvetica"/>
          <w:b/>
          <w:bCs/>
        </w:rPr>
      </w:pPr>
    </w:p>
    <w:p w14:paraId="6D1B9513" w14:textId="77777777" w:rsidR="00F4526D" w:rsidRPr="00F10A25" w:rsidRDefault="00F4526D" w:rsidP="00F4526D">
      <w:pPr>
        <w:rPr>
          <w:rFonts w:ascii="Helvetica" w:hAnsi="Helvetica"/>
          <w:lang w:val="en-US"/>
        </w:rPr>
      </w:pPr>
      <w:r w:rsidRPr="00F10A25">
        <w:rPr>
          <w:rFonts w:ascii="Helvetica" w:hAnsi="Helvetica"/>
          <w:lang w:val="en-US"/>
        </w:rPr>
        <w:t xml:space="preserve">„Most ecological field studies are inherently spatial, but this factor is not incorporated into analysis (e.g. </w:t>
      </w:r>
      <w:proofErr w:type="spellStart"/>
      <w:r w:rsidRPr="00F10A25">
        <w:rPr>
          <w:rFonts w:ascii="Helvetica" w:hAnsi="Helvetica"/>
          <w:lang w:val="en-US"/>
        </w:rPr>
        <w:t>anova</w:t>
      </w:r>
      <w:proofErr w:type="spellEnd"/>
      <w:r w:rsidRPr="00F10A25">
        <w:rPr>
          <w:rFonts w:ascii="Helvetica" w:hAnsi="Helvetica"/>
          <w:lang w:val="en-US"/>
        </w:rPr>
        <w:t>)</w:t>
      </w:r>
    </w:p>
    <w:p w14:paraId="5632E87F" w14:textId="77777777" w:rsidR="00F4526D" w:rsidRPr="00F10A25" w:rsidRDefault="00F4526D" w:rsidP="00F4526D">
      <w:pPr>
        <w:rPr>
          <w:rFonts w:ascii="Helvetica" w:hAnsi="Helvetica"/>
          <w:lang w:val="en-US"/>
        </w:rPr>
      </w:pPr>
      <w:r w:rsidRPr="00F10A25">
        <w:rPr>
          <w:rFonts w:ascii="Helvetica" w:hAnsi="Helvetica"/>
          <w:lang w:val="en-US"/>
        </w:rPr>
        <w:t>• Standard statistics can miss important trends in the data</w:t>
      </w:r>
    </w:p>
    <w:p w14:paraId="256B21C1" w14:textId="77777777" w:rsidR="00F4526D" w:rsidRPr="00F10A25" w:rsidRDefault="00F4526D" w:rsidP="00F4526D">
      <w:pPr>
        <w:rPr>
          <w:rFonts w:ascii="Helvetica" w:hAnsi="Helvetica"/>
          <w:lang w:val="en-US"/>
        </w:rPr>
      </w:pPr>
      <w:r w:rsidRPr="00F10A25">
        <w:rPr>
          <w:rFonts w:ascii="Helvetica" w:hAnsi="Helvetica"/>
          <w:lang w:val="en-US"/>
        </w:rPr>
        <w:t xml:space="preserve">• Spatial methods use the underlying spatial variations to create better estimates of differences among treatments or </w:t>
      </w:r>
      <w:proofErr w:type="gramStart"/>
      <w:r w:rsidRPr="00F10A25">
        <w:rPr>
          <w:rFonts w:ascii="Helvetica" w:hAnsi="Helvetica"/>
          <w:lang w:val="en-US"/>
        </w:rPr>
        <w:t>sites“</w:t>
      </w:r>
      <w:proofErr w:type="gramEnd"/>
      <w:r w:rsidRPr="00F10A25">
        <w:rPr>
          <w:rFonts w:ascii="Helvetica" w:hAnsi="Helvetica"/>
          <w:lang w:val="en-US"/>
        </w:rPr>
        <w:t xml:space="preserve">• A method to </w:t>
      </w:r>
      <w:proofErr w:type="spellStart"/>
      <w:r w:rsidRPr="00F10A25">
        <w:rPr>
          <w:rFonts w:ascii="Helvetica" w:hAnsi="Helvetica"/>
          <w:lang w:val="en-US"/>
        </w:rPr>
        <w:t>to</w:t>
      </w:r>
      <w:proofErr w:type="spellEnd"/>
      <w:r w:rsidRPr="00F10A25">
        <w:rPr>
          <w:rFonts w:ascii="Helvetica" w:hAnsi="Helvetica"/>
          <w:lang w:val="en-US"/>
        </w:rPr>
        <w:t xml:space="preserve"> characterize spatial variance / quantify spatial dependencies in the data</w:t>
      </w:r>
    </w:p>
    <w:p w14:paraId="19FAA968" w14:textId="77777777" w:rsidR="00F4526D" w:rsidRPr="00F10A25" w:rsidRDefault="00F4526D" w:rsidP="00F4526D">
      <w:pPr>
        <w:rPr>
          <w:rFonts w:ascii="Helvetica" w:hAnsi="Helvetica"/>
          <w:lang w:val="en-US"/>
        </w:rPr>
      </w:pPr>
      <w:r w:rsidRPr="00F10A25">
        <w:rPr>
          <w:rFonts w:ascii="Helvetica" w:hAnsi="Helvetica"/>
          <w:lang w:val="en-US"/>
        </w:rPr>
        <w:t xml:space="preserve">• </w:t>
      </w:r>
      <w:proofErr w:type="spellStart"/>
      <w:r w:rsidRPr="00F10A25">
        <w:rPr>
          <w:rFonts w:ascii="Helvetica" w:hAnsi="Helvetica"/>
          <w:lang w:val="en-US"/>
        </w:rPr>
        <w:t>Semivariograms</w:t>
      </w:r>
      <w:proofErr w:type="spellEnd"/>
      <w:r w:rsidRPr="00F10A25">
        <w:rPr>
          <w:rFonts w:ascii="Helvetica" w:hAnsi="Helvetica"/>
          <w:lang w:val="en-US"/>
        </w:rPr>
        <w:t xml:space="preserve"> present the mean variance found in comparisons of samples of increasing lag intervals (distance).</w:t>
      </w:r>
    </w:p>
    <w:p w14:paraId="365236D9" w14:textId="4041A86A" w:rsidR="00F4526D" w:rsidRPr="00F10A25" w:rsidRDefault="00F4526D" w:rsidP="00F4526D">
      <w:pPr>
        <w:rPr>
          <w:rFonts w:ascii="Helvetica" w:hAnsi="Helvetica"/>
        </w:rPr>
      </w:pPr>
      <w:r w:rsidRPr="00F10A25">
        <w:rPr>
          <w:rFonts w:ascii="Helvetica" w:hAnsi="Helvetica"/>
          <w:lang w:val="en-US"/>
        </w:rPr>
        <w:t>• The semi-variogram is a function that relates semi- variance (or dissimilarity) of data points to the distance that separates them.</w:t>
      </w:r>
    </w:p>
    <w:p w14:paraId="174FB096" w14:textId="042A3B22" w:rsidR="007D6052" w:rsidRPr="00F10A25" w:rsidRDefault="00F04BCB" w:rsidP="00A81678">
      <w:pPr>
        <w:rPr>
          <w:rFonts w:ascii="Helvetica" w:hAnsi="Helvetica"/>
          <w:noProof/>
        </w:rPr>
      </w:pPr>
      <w:r w:rsidRPr="00F10A25">
        <w:rPr>
          <w:rFonts w:ascii="Helvetica" w:hAnsi="Helvetica"/>
          <w:noProof/>
        </w:rPr>
        <w:lastRenderedPageBreak/>
        <w:drawing>
          <wp:inline distT="0" distB="0" distL="0" distR="0" wp14:anchorId="5D395FAE" wp14:editId="7D187571">
            <wp:extent cx="4673600" cy="349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3600" cy="3492500"/>
                    </a:xfrm>
                    <a:prstGeom prst="rect">
                      <a:avLst/>
                    </a:prstGeom>
                  </pic:spPr>
                </pic:pic>
              </a:graphicData>
            </a:graphic>
          </wp:inline>
        </w:drawing>
      </w:r>
      <w:r w:rsidRPr="00F10A25">
        <w:rPr>
          <w:rFonts w:ascii="Helvetica" w:hAnsi="Helvetica"/>
          <w:noProof/>
        </w:rPr>
        <w:t xml:space="preserve"> </w:t>
      </w:r>
      <w:r w:rsidR="006154EB" w:rsidRPr="00F10A25">
        <w:rPr>
          <w:rFonts w:ascii="Helvetica" w:hAnsi="Helvetica"/>
          <w:noProof/>
        </w:rPr>
        <w:t xml:space="preserve"> </w:t>
      </w:r>
    </w:p>
    <w:p w14:paraId="25AB8A60" w14:textId="60E1D9CD" w:rsidR="006154EB" w:rsidRPr="00F10A25" w:rsidRDefault="006154EB" w:rsidP="00A81678">
      <w:pPr>
        <w:rPr>
          <w:rFonts w:ascii="Helvetica" w:hAnsi="Helvetica"/>
          <w:lang w:val="en-US"/>
        </w:rPr>
      </w:pPr>
      <w:r w:rsidRPr="00F10A25">
        <w:rPr>
          <w:rFonts w:ascii="Helvetica" w:hAnsi="Helvetica"/>
          <w:noProof/>
          <w:lang w:val="en-US"/>
        </w:rPr>
        <w:t xml:space="preserve">All spectral measurments within one vegetation type exhibited some degree of spatial autocorreltion. </w:t>
      </w:r>
      <w:r w:rsidR="00963757" w:rsidRPr="00F10A25">
        <w:rPr>
          <w:rFonts w:ascii="Helvetica" w:hAnsi="Helvetica"/>
          <w:noProof/>
          <w:lang w:val="en-US"/>
        </w:rPr>
        <w:t xml:space="preserve">The distance to the sill </w:t>
      </w:r>
      <w:r w:rsidR="00F04BCB" w:rsidRPr="00F10A25">
        <w:rPr>
          <w:rFonts w:ascii="Helvetica" w:hAnsi="Helvetica"/>
          <w:noProof/>
          <w:lang w:val="en-US"/>
        </w:rPr>
        <w:t xml:space="preserve">indicated complete </w:t>
      </w:r>
      <w:r w:rsidR="00F4526D" w:rsidRPr="00F10A25">
        <w:rPr>
          <w:rFonts w:ascii="Helvetica" w:hAnsi="Helvetica"/>
          <w:noProof/>
          <w:lang w:val="en-US"/>
        </w:rPr>
        <w:t xml:space="preserve">uncorrelation of </w:t>
      </w:r>
      <w:r w:rsidR="00F04BCB" w:rsidRPr="00F10A25">
        <w:rPr>
          <w:rFonts w:ascii="Helvetica" w:hAnsi="Helvetica"/>
          <w:noProof/>
          <w:lang w:val="en-US"/>
        </w:rPr>
        <w:t>measurement</w:t>
      </w:r>
      <w:r w:rsidR="00F4526D" w:rsidRPr="00F10A25">
        <w:rPr>
          <w:rFonts w:ascii="Helvetica" w:hAnsi="Helvetica"/>
          <w:noProof/>
          <w:lang w:val="en-US"/>
        </w:rPr>
        <w:t>s</w:t>
      </w:r>
      <w:r w:rsidR="00F04BCB" w:rsidRPr="00F10A25">
        <w:rPr>
          <w:rFonts w:ascii="Helvetica" w:hAnsi="Helvetica"/>
          <w:noProof/>
          <w:lang w:val="en-US"/>
        </w:rPr>
        <w:t xml:space="preserve"> at a distance of 100 meters. </w:t>
      </w:r>
      <w:r w:rsidR="008B437C" w:rsidRPr="00F10A25">
        <w:rPr>
          <w:rFonts w:ascii="Helvetica" w:hAnsi="Helvetica"/>
          <w:noProof/>
          <w:lang w:val="en-US"/>
        </w:rPr>
        <w:t>Plots of each vegetation type were arranged along transect, with a maximum distance of  50 meter between the first and last plot</w:t>
      </w:r>
      <w:r w:rsidR="00F04BCB" w:rsidRPr="00F10A25">
        <w:rPr>
          <w:rFonts w:ascii="Helvetica" w:hAnsi="Helvetica"/>
          <w:noProof/>
          <w:lang w:val="en-US"/>
        </w:rPr>
        <w:t>, meaning some spatial autocorrelation is always present</w:t>
      </w:r>
      <w:r w:rsidR="008B437C" w:rsidRPr="00F10A25">
        <w:rPr>
          <w:rFonts w:ascii="Helvetica" w:hAnsi="Helvetica"/>
          <w:noProof/>
          <w:lang w:val="en-US"/>
        </w:rPr>
        <w:t>.</w:t>
      </w:r>
      <w:r w:rsidR="00F04BCB" w:rsidRPr="00F10A25">
        <w:rPr>
          <w:rFonts w:ascii="Helvetica" w:hAnsi="Helvetica"/>
          <w:noProof/>
          <w:lang w:val="en-US"/>
        </w:rPr>
        <w:t xml:space="preserve"> </w:t>
      </w:r>
      <w:r w:rsidR="00547F48" w:rsidRPr="00F10A25">
        <w:rPr>
          <w:rFonts w:ascii="Helvetica" w:hAnsi="Helvetica"/>
          <w:noProof/>
          <w:lang w:val="en-US"/>
        </w:rPr>
        <w:t xml:space="preserve">The nugget:sill ratio indicates what percent of the total observed varance is observed at distancances smaller that minimal lag interval (distance between two plots). with a nugget to sill ratio of 0.50, </w:t>
      </w:r>
      <w:r w:rsidR="00F04BCB" w:rsidRPr="00F10A25">
        <w:rPr>
          <w:rFonts w:ascii="Helvetica" w:hAnsi="Helvetica"/>
          <w:noProof/>
          <w:lang w:val="en-US"/>
        </w:rPr>
        <w:t xml:space="preserve"> o</w:t>
      </w:r>
      <w:r w:rsidR="008B437C" w:rsidRPr="00F10A25">
        <w:rPr>
          <w:rFonts w:ascii="Helvetica" w:hAnsi="Helvetica"/>
          <w:noProof/>
          <w:lang w:val="en-US"/>
        </w:rPr>
        <w:t xml:space="preserve">verall the spatial </w:t>
      </w:r>
      <w:r w:rsidR="00F04BCB" w:rsidRPr="00F10A25">
        <w:rPr>
          <w:rFonts w:ascii="Helvetica" w:hAnsi="Helvetica"/>
          <w:noProof/>
          <w:lang w:val="en-US"/>
        </w:rPr>
        <w:t>dependance</w:t>
      </w:r>
      <w:r w:rsidR="008B437C" w:rsidRPr="00F10A25">
        <w:rPr>
          <w:rFonts w:ascii="Helvetica" w:hAnsi="Helvetica"/>
          <w:noProof/>
          <w:lang w:val="en-US"/>
        </w:rPr>
        <w:t xml:space="preserve"> of spectral measurments was </w:t>
      </w:r>
      <w:r w:rsidR="00F4526D" w:rsidRPr="00F10A25">
        <w:rPr>
          <w:rFonts w:ascii="Helvetica" w:hAnsi="Helvetica"/>
          <w:noProof/>
          <w:lang w:val="en-US"/>
        </w:rPr>
        <w:t xml:space="preserve">only </w:t>
      </w:r>
      <w:r w:rsidR="008B437C" w:rsidRPr="00F10A25">
        <w:rPr>
          <w:rFonts w:ascii="Helvetica" w:hAnsi="Helvetica"/>
          <w:noProof/>
          <w:lang w:val="en-US"/>
        </w:rPr>
        <w:t>moderate</w:t>
      </w:r>
      <w:r w:rsidR="00547F48" w:rsidRPr="00F10A25">
        <w:rPr>
          <w:rFonts w:ascii="Helvetica" w:hAnsi="Helvetica"/>
          <w:noProof/>
          <w:lang w:val="en-US"/>
        </w:rPr>
        <w:t xml:space="preserve"> (cite), as half of variance between measuremtns can be attributed to distance</w:t>
      </w:r>
      <w:r w:rsidR="008B437C" w:rsidRPr="00F10A25">
        <w:rPr>
          <w:rFonts w:ascii="Helvetica" w:hAnsi="Helvetica"/>
          <w:noProof/>
          <w:lang w:val="en-US"/>
        </w:rPr>
        <w:t xml:space="preserve">. </w:t>
      </w:r>
    </w:p>
    <w:p w14:paraId="1634B3DC" w14:textId="0250DA6F" w:rsidR="00642708" w:rsidRPr="00F10A25" w:rsidRDefault="00642708" w:rsidP="00A81678">
      <w:pPr>
        <w:rPr>
          <w:rFonts w:ascii="Helvetica" w:hAnsi="Helvetica"/>
          <w:lang w:val="en-US"/>
        </w:rPr>
      </w:pPr>
    </w:p>
    <w:p w14:paraId="02471983" w14:textId="39BE17C2" w:rsidR="00963757" w:rsidRPr="00F10A25" w:rsidRDefault="00642708" w:rsidP="00642708">
      <w:pPr>
        <w:shd w:val="clear" w:color="auto" w:fill="FFFFFF"/>
        <w:spacing w:before="100" w:beforeAutospacing="1" w:after="100" w:afterAutospacing="1"/>
        <w:rPr>
          <w:rFonts w:ascii="Helvetica" w:eastAsia="Times New Roman" w:hAnsi="Helvetica" w:cs="Times New Roman"/>
          <w:sz w:val="36"/>
          <w:szCs w:val="36"/>
          <w:lang w:eastAsia="en-GB"/>
        </w:rPr>
      </w:pPr>
      <w:r w:rsidRPr="00F10A25">
        <w:rPr>
          <w:rFonts w:ascii="Helvetica" w:eastAsia="Times New Roman" w:hAnsi="Helvetica" w:cs="Times New Roman"/>
          <w:sz w:val="36"/>
          <w:szCs w:val="36"/>
          <w:lang w:eastAsia="en-GB"/>
        </w:rPr>
        <w:t>Nugget-to-sill ratio indicates</w:t>
      </w:r>
      <w:r w:rsidRPr="00F10A25">
        <w:rPr>
          <w:rFonts w:ascii="Helvetica" w:eastAsia="Times New Roman" w:hAnsi="Helvetica" w:cs="Times New Roman"/>
          <w:sz w:val="36"/>
          <w:szCs w:val="36"/>
          <w:lang w:eastAsia="en-GB"/>
        </w:rPr>
        <w:br/>
        <w:t>the degree of spatial dependence in the data. &lt;0.25 = strong spatial dependence</w:t>
      </w:r>
      <w:r w:rsidRPr="00F10A25">
        <w:rPr>
          <w:rFonts w:ascii="Helvetica" w:eastAsia="Times New Roman" w:hAnsi="Helvetica" w:cs="Times New Roman"/>
          <w:sz w:val="36"/>
          <w:szCs w:val="36"/>
          <w:lang w:eastAsia="en-GB"/>
        </w:rPr>
        <w:br/>
        <w:t xml:space="preserve">0.25-0.75 = a moderate spatial dependence </w:t>
      </w:r>
    </w:p>
    <w:p w14:paraId="31045C3B" w14:textId="4CA23AA7" w:rsidR="00963757" w:rsidRPr="00F10A25" w:rsidRDefault="00963757" w:rsidP="00642708">
      <w:pPr>
        <w:shd w:val="clear" w:color="auto" w:fill="FFFFFF"/>
        <w:spacing w:before="100" w:beforeAutospacing="1" w:after="100" w:afterAutospacing="1"/>
        <w:rPr>
          <w:rFonts w:ascii="Helvetica" w:eastAsia="Times New Roman" w:hAnsi="Helvetica" w:cs="Times New Roman"/>
          <w:lang w:eastAsia="en-GB"/>
        </w:rPr>
      </w:pPr>
      <w:r w:rsidRPr="00F10A25">
        <w:rPr>
          <w:rFonts w:ascii="Helvetica" w:eastAsia="Times New Roman" w:hAnsi="Helvetica" w:cs="Times New Roman"/>
          <w:lang w:eastAsia="en-GB"/>
        </w:rPr>
        <w:t>The nugget:sill ratio indicates what percent of the overall variance is found at a distance smaller than the smallest lag interval, and gives a sense of how much variance you have successfully accounted for in the model.</w:t>
      </w:r>
    </w:p>
    <w:p w14:paraId="1EEF3AF1" w14:textId="77777777" w:rsidR="00963757" w:rsidRPr="00F10A25" w:rsidRDefault="00963757" w:rsidP="00963757">
      <w:pPr>
        <w:shd w:val="clear" w:color="auto" w:fill="FFFFFF"/>
        <w:spacing w:before="100" w:beforeAutospacing="1" w:after="100" w:afterAutospacing="1"/>
        <w:rPr>
          <w:rFonts w:ascii="Helvetica" w:eastAsia="Times New Roman" w:hAnsi="Helvetica" w:cs="Times New Roman"/>
          <w:lang w:eastAsia="en-GB"/>
        </w:rPr>
      </w:pPr>
      <w:r w:rsidRPr="00F10A25">
        <w:rPr>
          <w:rFonts w:ascii="Helvetica" w:eastAsia="Times New Roman" w:hAnsi="Helvetica" w:cs="Times New Roman"/>
          <w:lang w:eastAsia="en-GB"/>
        </w:rPr>
        <w:t>When data are randomly distributed we can expect that there will be little difference in the variance (γ)at any distance comparison.</w:t>
      </w:r>
    </w:p>
    <w:p w14:paraId="06B0F5F5" w14:textId="15D1712B" w:rsidR="00963757" w:rsidRPr="00F10A25" w:rsidRDefault="00963757" w:rsidP="00963757">
      <w:pPr>
        <w:shd w:val="clear" w:color="auto" w:fill="FFFFFF"/>
        <w:spacing w:before="100" w:beforeAutospacing="1" w:after="100" w:afterAutospacing="1"/>
        <w:rPr>
          <w:rFonts w:ascii="Helvetica" w:eastAsia="Times New Roman" w:hAnsi="Helvetica" w:cs="Times New Roman"/>
          <w:lang w:eastAsia="en-GB"/>
        </w:rPr>
      </w:pPr>
      <w:r w:rsidRPr="00F10A25">
        <w:rPr>
          <w:rFonts w:ascii="Helvetica" w:eastAsia="Times New Roman" w:hAnsi="Helvetica" w:cs="Times New Roman"/>
          <w:lang w:eastAsia="en-GB"/>
        </w:rPr>
        <w:t xml:space="preserve">• </w:t>
      </w:r>
      <w:r w:rsidRPr="00F10A25">
        <w:rPr>
          <w:rFonts w:ascii="Helvetica" w:eastAsia="Times New Roman" w:hAnsi="Helvetica" w:cs="Times New Roman"/>
          <w:lang w:val="en-US" w:eastAsia="en-GB"/>
        </w:rPr>
        <w:t>h</w:t>
      </w:r>
      <w:r w:rsidRPr="00F10A25">
        <w:rPr>
          <w:rFonts w:ascii="Helvetica" w:eastAsia="Times New Roman" w:hAnsi="Helvetica" w:cs="Times New Roman"/>
          <w:lang w:eastAsia="en-GB"/>
        </w:rPr>
        <w:t>owever, when there is a pattern present in the distribution, we can expect that variance will increase with comparisons of close, autocorrelated samples, but will level off to form a sill when samples become independent.</w:t>
      </w:r>
    </w:p>
    <w:p w14:paraId="72D898CE" w14:textId="106BCABF" w:rsidR="00642708" w:rsidRDefault="00642708" w:rsidP="00A81678">
      <w:pPr>
        <w:rPr>
          <w:rFonts w:ascii="Helvetica" w:hAnsi="Helvetica"/>
        </w:rPr>
      </w:pPr>
    </w:p>
    <w:p w14:paraId="124DA8F4" w14:textId="3E5552CA" w:rsidR="001F5C2D" w:rsidRDefault="001F5C2D" w:rsidP="00A81678">
      <w:pPr>
        <w:rPr>
          <w:rFonts w:ascii="Helvetica" w:hAnsi="Helvetica"/>
        </w:rPr>
      </w:pPr>
    </w:p>
    <w:p w14:paraId="6A55D31E" w14:textId="32B1AA9E" w:rsidR="001F5C2D" w:rsidRPr="001F5C2D" w:rsidRDefault="001F5C2D" w:rsidP="00A81678">
      <w:pPr>
        <w:rPr>
          <w:rFonts w:ascii="Helvetica" w:hAnsi="Helvetica"/>
          <w:b/>
          <w:bCs/>
          <w:u w:val="single"/>
          <w:lang w:val="de-DE"/>
        </w:rPr>
      </w:pPr>
      <w:r>
        <w:rPr>
          <w:rFonts w:ascii="Helvetica" w:hAnsi="Helvetica"/>
          <w:b/>
          <w:bCs/>
          <w:u w:val="single"/>
          <w:lang w:val="de-DE"/>
        </w:rPr>
        <w:t>Appendix</w:t>
      </w:r>
    </w:p>
    <w:p w14:paraId="5785F2C7" w14:textId="48BF9BAD" w:rsidR="001F5C2D" w:rsidRDefault="001F5C2D" w:rsidP="00A81678">
      <w:pPr>
        <w:rPr>
          <w:rFonts w:ascii="Helvetica" w:hAnsi="Helvetica"/>
        </w:rPr>
      </w:pPr>
    </w:p>
    <w:p w14:paraId="79C41E73" w14:textId="5EDF79ED" w:rsidR="001F5C2D" w:rsidRPr="001F5C2D" w:rsidRDefault="001F5C2D" w:rsidP="00A81678">
      <w:pPr>
        <w:rPr>
          <w:rFonts w:ascii="Helvetica" w:hAnsi="Helvetica"/>
          <w:lang w:val="en-US"/>
        </w:rPr>
      </w:pPr>
      <w:r w:rsidRPr="001F5C2D">
        <w:rPr>
          <w:rFonts w:ascii="Helvetica" w:hAnsi="Helvetica"/>
          <w:lang w:val="en-US"/>
        </w:rPr>
        <w:t xml:space="preserve">Add many of my </w:t>
      </w:r>
      <w:proofErr w:type="spellStart"/>
      <w:r w:rsidRPr="001F5C2D">
        <w:rPr>
          <w:rFonts w:ascii="Helvetica" w:hAnsi="Helvetica"/>
          <w:lang w:val="en-US"/>
        </w:rPr>
        <w:t>addional</w:t>
      </w:r>
      <w:proofErr w:type="spellEnd"/>
      <w:r w:rsidRPr="001F5C2D">
        <w:rPr>
          <w:rFonts w:ascii="Helvetica" w:hAnsi="Helvetica"/>
          <w:lang w:val="en-US"/>
        </w:rPr>
        <w:t xml:space="preserve"> </w:t>
      </w:r>
      <w:r>
        <w:rPr>
          <w:rFonts w:ascii="Helvetica" w:hAnsi="Helvetica"/>
          <w:lang w:val="en-US"/>
        </w:rPr>
        <w:t xml:space="preserve">R plots, (such as </w:t>
      </w:r>
      <w:proofErr w:type="gramStart"/>
      <w:r>
        <w:rPr>
          <w:rFonts w:ascii="Helvetica" w:hAnsi="Helvetica"/>
          <w:lang w:val="en-US"/>
        </w:rPr>
        <w:t>hard fought</w:t>
      </w:r>
      <w:proofErr w:type="gramEnd"/>
      <w:r>
        <w:rPr>
          <w:rFonts w:ascii="Helvetica" w:hAnsi="Helvetica"/>
          <w:lang w:val="en-US"/>
        </w:rPr>
        <w:t xml:space="preserve"> cloud by spec region to appendix</w:t>
      </w:r>
    </w:p>
    <w:sectPr w:rsidR="001F5C2D" w:rsidRPr="001F5C2D" w:rsidSect="005661A0">
      <w:footerReference w:type="default" r:id="rId2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C94338" w14:textId="77777777" w:rsidR="00687CF0" w:rsidRDefault="00687CF0" w:rsidP="001A13C9">
      <w:r>
        <w:separator/>
      </w:r>
    </w:p>
  </w:endnote>
  <w:endnote w:type="continuationSeparator" w:id="0">
    <w:p w14:paraId="74A9FBAD" w14:textId="77777777" w:rsidR="00687CF0" w:rsidRDefault="00687CF0"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AdvP497E2">
    <w:altName w:val="Cambria"/>
    <w:panose1 w:val="020B0604020202020204"/>
    <w:charset w:val="00"/>
    <w:family w:val="roman"/>
    <w:notTrueType/>
    <w:pitch w:val="default"/>
  </w:font>
  <w:font w:name="AdvP497E3">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PalatinoLinotype">
    <w:altName w:val="Palatino Linotype"/>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0703CD" w:rsidRDefault="000703CD">
    <w:pPr>
      <w:pStyle w:val="Footer"/>
    </w:pPr>
  </w:p>
  <w:p w14:paraId="1B60F3C8" w14:textId="77777777" w:rsidR="000703CD" w:rsidRDefault="000703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35AFD5" w14:textId="77777777" w:rsidR="00687CF0" w:rsidRDefault="00687CF0" w:rsidP="001A13C9">
      <w:r>
        <w:separator/>
      </w:r>
    </w:p>
  </w:footnote>
  <w:footnote w:type="continuationSeparator" w:id="0">
    <w:p w14:paraId="2732CD93" w14:textId="77777777" w:rsidR="00687CF0" w:rsidRDefault="00687CF0"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41CA2"/>
    <w:rsid w:val="00065A04"/>
    <w:rsid w:val="000703CD"/>
    <w:rsid w:val="00096155"/>
    <w:rsid w:val="000A4E67"/>
    <w:rsid w:val="000C19CE"/>
    <w:rsid w:val="000C689F"/>
    <w:rsid w:val="000F2DA0"/>
    <w:rsid w:val="000F6602"/>
    <w:rsid w:val="00134648"/>
    <w:rsid w:val="001A13C9"/>
    <w:rsid w:val="001F5C2D"/>
    <w:rsid w:val="00215DD6"/>
    <w:rsid w:val="002250E9"/>
    <w:rsid w:val="00233221"/>
    <w:rsid w:val="00237BA3"/>
    <w:rsid w:val="00274E21"/>
    <w:rsid w:val="00291236"/>
    <w:rsid w:val="002A1CE5"/>
    <w:rsid w:val="0031479B"/>
    <w:rsid w:val="00365A86"/>
    <w:rsid w:val="00385B88"/>
    <w:rsid w:val="003D1AE1"/>
    <w:rsid w:val="003E0709"/>
    <w:rsid w:val="004137C2"/>
    <w:rsid w:val="0044029D"/>
    <w:rsid w:val="00445C37"/>
    <w:rsid w:val="004A5B74"/>
    <w:rsid w:val="004B4B88"/>
    <w:rsid w:val="004C50CE"/>
    <w:rsid w:val="00530573"/>
    <w:rsid w:val="00541B59"/>
    <w:rsid w:val="00547F48"/>
    <w:rsid w:val="00551EAE"/>
    <w:rsid w:val="005551B5"/>
    <w:rsid w:val="005652C3"/>
    <w:rsid w:val="005661A0"/>
    <w:rsid w:val="00566B09"/>
    <w:rsid w:val="005B7F29"/>
    <w:rsid w:val="005C2A7F"/>
    <w:rsid w:val="00601E8B"/>
    <w:rsid w:val="006154EB"/>
    <w:rsid w:val="00642708"/>
    <w:rsid w:val="006857F0"/>
    <w:rsid w:val="00687CF0"/>
    <w:rsid w:val="006A6D33"/>
    <w:rsid w:val="006D29AB"/>
    <w:rsid w:val="006E53E7"/>
    <w:rsid w:val="00717393"/>
    <w:rsid w:val="00740991"/>
    <w:rsid w:val="00763C4B"/>
    <w:rsid w:val="00767C82"/>
    <w:rsid w:val="007740D7"/>
    <w:rsid w:val="00796A10"/>
    <w:rsid w:val="007D179A"/>
    <w:rsid w:val="007D6052"/>
    <w:rsid w:val="007E6C2D"/>
    <w:rsid w:val="00825DAA"/>
    <w:rsid w:val="00840963"/>
    <w:rsid w:val="008413E3"/>
    <w:rsid w:val="008921EE"/>
    <w:rsid w:val="008B437C"/>
    <w:rsid w:val="008E1607"/>
    <w:rsid w:val="00941B10"/>
    <w:rsid w:val="00963757"/>
    <w:rsid w:val="009C374A"/>
    <w:rsid w:val="00A00195"/>
    <w:rsid w:val="00A131CB"/>
    <w:rsid w:val="00A148FA"/>
    <w:rsid w:val="00A41972"/>
    <w:rsid w:val="00A50A8E"/>
    <w:rsid w:val="00A513F0"/>
    <w:rsid w:val="00A5548B"/>
    <w:rsid w:val="00A81678"/>
    <w:rsid w:val="00A8222F"/>
    <w:rsid w:val="00A93376"/>
    <w:rsid w:val="00AD0A38"/>
    <w:rsid w:val="00AF0F13"/>
    <w:rsid w:val="00B035B4"/>
    <w:rsid w:val="00B22379"/>
    <w:rsid w:val="00B40677"/>
    <w:rsid w:val="00B72B02"/>
    <w:rsid w:val="00B929E3"/>
    <w:rsid w:val="00BF3492"/>
    <w:rsid w:val="00C22400"/>
    <w:rsid w:val="00C32732"/>
    <w:rsid w:val="00C51EF0"/>
    <w:rsid w:val="00CB004A"/>
    <w:rsid w:val="00CB5198"/>
    <w:rsid w:val="00CB72CC"/>
    <w:rsid w:val="00CC3DE9"/>
    <w:rsid w:val="00CD0FF2"/>
    <w:rsid w:val="00CE1965"/>
    <w:rsid w:val="00CF3C62"/>
    <w:rsid w:val="00D25800"/>
    <w:rsid w:val="00D63025"/>
    <w:rsid w:val="00E24BBB"/>
    <w:rsid w:val="00E30C6E"/>
    <w:rsid w:val="00E56838"/>
    <w:rsid w:val="00E85C2C"/>
    <w:rsid w:val="00F04BCB"/>
    <w:rsid w:val="00F10A25"/>
    <w:rsid w:val="00F11518"/>
    <w:rsid w:val="00F24EBE"/>
    <w:rsid w:val="00F4526D"/>
    <w:rsid w:val="00F50FF1"/>
    <w:rsid w:val="00FA2510"/>
    <w:rsid w:val="00FB44DE"/>
    <w:rsid w:val="00FF67C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956</TotalTime>
  <Pages>19</Pages>
  <Words>13439</Words>
  <Characters>76603</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14</cp:revision>
  <cp:lastPrinted>2020-04-13T10:46:00Z</cp:lastPrinted>
  <dcterms:created xsi:type="dcterms:W3CDTF">2020-04-09T13:25:00Z</dcterms:created>
  <dcterms:modified xsi:type="dcterms:W3CDTF">2020-04-14T07:36:00Z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zotero-version="5.0.86-beta.8+90b393ed7"&gt;&lt;session id="aZ4x7sWm"/&gt;&lt;style id="http://www.zotero.org/styles/emerald-harvard" hasBibliography="1" bibliographyStyleHasBeenSet="0"/&gt;&lt;prefs&gt;&lt;pref name="fieldType" value="Field"/&gt;&lt;/prefs&gt;&lt;/da</vt:lpwstr>
  </property>
  <property fmtid="{D5CDD505-2E9C-101B-9397-08002B2CF9AE}" pid="3" name="ZOTERO_PREF_2">
    <vt:lpwstr>ta&gt;</vt:lpwstr>
  </property>
</Properties>
</file>