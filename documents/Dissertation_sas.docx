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A956E" w14:textId="77777777" w:rsidR="001343A0" w:rsidRPr="00491E4D" w:rsidRDefault="001343A0" w:rsidP="001343A0">
      <w:pPr>
        <w:jc w:val="center"/>
        <w:rPr>
          <w:rFonts w:ascii="Helvetica" w:hAnsi="Helvetica"/>
          <w:lang w:val="en-US"/>
        </w:rPr>
      </w:pPr>
      <w:r w:rsidRPr="00491E4D">
        <w:rPr>
          <w:rFonts w:ascii="Helvetica" w:hAnsi="Helvetica"/>
          <w:lang w:val="en-US"/>
        </w:rPr>
        <w:t xml:space="preserve">Dissertation </w:t>
      </w:r>
    </w:p>
    <w:p w14:paraId="735646B0" w14:textId="77777777" w:rsidR="001343A0" w:rsidRPr="00491E4D" w:rsidRDefault="001343A0" w:rsidP="00E51C7C">
      <w:pPr>
        <w:rPr>
          <w:rFonts w:ascii="Helvetica" w:hAnsi="Helvetica"/>
          <w:lang w:val="en-US"/>
        </w:rPr>
      </w:pPr>
    </w:p>
    <w:p w14:paraId="4FE2D482" w14:textId="77777777" w:rsidR="001343A0" w:rsidRPr="00491E4D" w:rsidRDefault="001343A0" w:rsidP="001343A0">
      <w:pPr>
        <w:jc w:val="center"/>
        <w:rPr>
          <w:rFonts w:ascii="Helvetica" w:hAnsi="Helvetica"/>
          <w:lang w:val="en-US"/>
        </w:rPr>
      </w:pPr>
    </w:p>
    <w:p w14:paraId="4BFF61C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1F5623D9"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46AA038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03569875"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2C23736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670E36E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275C9CD3"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26F915E2"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3CC940AA"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FC29121"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36464A86" w14:textId="77777777" w:rsidR="001343A0" w:rsidRPr="00491E4D" w:rsidRDefault="001343A0" w:rsidP="001343A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41A5BE9C" w14:textId="77777777" w:rsidR="001343A0" w:rsidRPr="00491E4D" w:rsidRDefault="001343A0" w:rsidP="001343A0">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0E8E4EE7" w14:textId="77777777" w:rsidR="001343A0" w:rsidRPr="00491E4D" w:rsidRDefault="001343A0" w:rsidP="001343A0">
      <w:pPr>
        <w:pStyle w:val="NormalWeb"/>
        <w:shd w:val="clear" w:color="auto" w:fill="FFFFFF"/>
        <w:rPr>
          <w:rFonts w:ascii="Helvetica" w:hAnsi="Helvetica"/>
          <w:b/>
          <w:bCs/>
          <w:u w:val="single"/>
          <w:lang w:val="en-US"/>
        </w:rPr>
      </w:pPr>
    </w:p>
    <w:p w14:paraId="04759A6F" w14:textId="4AC2D690" w:rsidR="001343A0" w:rsidRPr="00140872" w:rsidRDefault="001343A0" w:rsidP="001343A0">
      <w:pPr>
        <w:rPr>
          <w:rFonts w:ascii="ArialMT" w:eastAsia="Times New Roman" w:hAnsi="ArialMT" w:cs="Times New Roman"/>
          <w:sz w:val="22"/>
          <w:szCs w:val="22"/>
          <w:lang w:val="de-DE" w:eastAsia="en-GB"/>
        </w:rPr>
      </w:pPr>
      <w:r w:rsidRPr="00140872">
        <w:rPr>
          <w:rFonts w:ascii="Helvetica" w:hAnsi="Helvetica"/>
          <w:b/>
          <w:bCs/>
          <w:color w:val="000000" w:themeColor="text1"/>
          <w:sz w:val="28"/>
          <w:szCs w:val="28"/>
          <w:highlight w:val="yellow"/>
          <w:lang w:val="en-US"/>
        </w:rPr>
        <w:t>Abstract</w:t>
      </w:r>
      <w:r w:rsidRPr="00140872">
        <w:rPr>
          <w:rFonts w:ascii="ArialMT" w:eastAsia="Times New Roman" w:hAnsi="ArialMT" w:cs="Times New Roman"/>
          <w:sz w:val="22"/>
          <w:szCs w:val="22"/>
          <w:lang w:eastAsia="en-GB"/>
        </w:rPr>
        <w:t xml:space="preserve"> </w:t>
      </w:r>
      <w:r w:rsidR="00140872">
        <w:rPr>
          <w:rFonts w:ascii="ArialMT" w:eastAsia="Times New Roman" w:hAnsi="ArialMT" w:cs="Times New Roman"/>
          <w:sz w:val="22"/>
          <w:szCs w:val="22"/>
          <w:lang w:val="de-DE" w:eastAsia="en-GB"/>
        </w:rPr>
        <w:t xml:space="preserve">– </w:t>
      </w:r>
      <w:proofErr w:type="spellStart"/>
      <w:r w:rsidR="00140872">
        <w:rPr>
          <w:rFonts w:ascii="ArialMT" w:eastAsia="Times New Roman" w:hAnsi="ArialMT" w:cs="Times New Roman"/>
          <w:sz w:val="22"/>
          <w:szCs w:val="22"/>
          <w:lang w:val="de-DE" w:eastAsia="en-GB"/>
        </w:rPr>
        <w:t>Ignore</w:t>
      </w:r>
      <w:proofErr w:type="spellEnd"/>
      <w:r w:rsidR="00140872">
        <w:rPr>
          <w:rFonts w:ascii="ArialMT" w:eastAsia="Times New Roman" w:hAnsi="ArialMT" w:cs="Times New Roman"/>
          <w:sz w:val="22"/>
          <w:szCs w:val="22"/>
          <w:lang w:val="de-DE" w:eastAsia="en-GB"/>
        </w:rPr>
        <w:t xml:space="preserve"> Abstract!!!!</w:t>
      </w:r>
    </w:p>
    <w:p w14:paraId="2EB255BD" w14:textId="77777777" w:rsidR="001343A0" w:rsidRPr="00446741" w:rsidRDefault="001343A0" w:rsidP="001343A0">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A8FFD18" w14:textId="77777777" w:rsidR="001343A0" w:rsidRPr="00446741" w:rsidRDefault="001343A0" w:rsidP="001343A0">
      <w:pPr>
        <w:ind w:left="720"/>
        <w:rPr>
          <w:rFonts w:ascii="Times New Roman" w:eastAsia="Times New Roman" w:hAnsi="Times New Roman" w:cs="Times New Roman"/>
          <w:lang w:eastAsia="en-GB"/>
        </w:rPr>
      </w:pPr>
    </w:p>
    <w:p w14:paraId="50ED357E"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372A105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63C0E2B1"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79C59662"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2C2737FF" w14:textId="77777777" w:rsidR="001343A0" w:rsidRPr="00446741" w:rsidRDefault="001343A0" w:rsidP="001343A0">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779BF7FE" w14:textId="77777777" w:rsidR="001343A0" w:rsidRPr="00446741" w:rsidRDefault="001343A0" w:rsidP="001343A0">
      <w:pPr>
        <w:rPr>
          <w:rFonts w:ascii="Helvetica" w:hAnsi="Helvetica"/>
          <w:b/>
          <w:bCs/>
          <w:sz w:val="28"/>
          <w:szCs w:val="28"/>
        </w:rPr>
      </w:pPr>
    </w:p>
    <w:p w14:paraId="3585BA9E" w14:textId="1CCFCDD3" w:rsidR="001343A0" w:rsidRDefault="001343A0" w:rsidP="001343A0">
      <w:pPr>
        <w:rPr>
          <w:rFonts w:ascii="Helvetica" w:hAnsi="Helvetica"/>
          <w:b/>
          <w:bCs/>
          <w:sz w:val="28"/>
          <w:szCs w:val="28"/>
          <w:lang w:val="en-US"/>
        </w:rPr>
      </w:pPr>
    </w:p>
    <w:p w14:paraId="0D70110F" w14:textId="77777777" w:rsidR="00F55111" w:rsidRDefault="00F55111" w:rsidP="00F55111">
      <w:pPr>
        <w:pStyle w:val="NormalWeb"/>
        <w:spacing w:line="360" w:lineRule="auto"/>
        <w:jc w:val="both"/>
        <w:rPr>
          <w:rFonts w:ascii="Helvetica" w:hAnsi="Helvetica"/>
          <w:lang w:val="en-GB"/>
        </w:rPr>
      </w:pPr>
      <w:r w:rsidRPr="00593F5D">
        <w:rPr>
          <w:rFonts w:ascii="Helvetica" w:hAnsi="Helvetica"/>
          <w:lang w:val="en-GB"/>
        </w:rPr>
        <w:lastRenderedPageBreak/>
        <w:t xml:space="preserve">Changes in plant communities are one of the most distinct responses to global climate change, yet we lack </w:t>
      </w:r>
      <w:r>
        <w:rPr>
          <w:rFonts w:ascii="Helvetica" w:hAnsi="Helvetica"/>
          <w:lang w:val="en-GB"/>
        </w:rPr>
        <w:t xml:space="preserve">quantification </w:t>
      </w:r>
      <w:r w:rsidRPr="00593F5D">
        <w:rPr>
          <w:rFonts w:ascii="Helvetica" w:hAnsi="Helvetica"/>
          <w:lang w:val="en-GB"/>
        </w:rPr>
        <w:t xml:space="preserve">of plant diversity and composition in the biome experiencing the highest rate of warming – the </w:t>
      </w:r>
      <w:r>
        <w:rPr>
          <w:rFonts w:ascii="Helvetica" w:hAnsi="Helvetica"/>
          <w:lang w:val="en-GB"/>
        </w:rPr>
        <w:t>Arctic</w:t>
      </w:r>
      <w:r w:rsidRPr="00593F5D">
        <w:rPr>
          <w:rFonts w:ascii="Helvetica" w:hAnsi="Helvetica"/>
          <w:lang w:val="en-GB"/>
        </w:rPr>
        <w:t>.</w:t>
      </w:r>
      <w:r>
        <w:rPr>
          <w:rFonts w:ascii="Helvetica" w:hAnsi="Helvetica"/>
          <w:lang w:val="en-GB"/>
        </w:rPr>
        <w:t xml:space="preserve"> G</w:t>
      </w:r>
      <w:r w:rsidRPr="00593F5D">
        <w:rPr>
          <w:rFonts w:ascii="Helvetica" w:hAnsi="Helvetica"/>
          <w:lang w:val="en-GB"/>
        </w:rPr>
        <w:t xml:space="preserve">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Pr>
          <w:rFonts w:ascii="Helvetica" w:hAnsi="Helvetica"/>
          <w:lang w:val="en-GB"/>
        </w:rPr>
        <w:fldChar w:fldCharType="begin"/>
      </w:r>
      <w:r>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GB"/>
        </w:rPr>
        <w:fldChar w:fldCharType="separate"/>
      </w:r>
      <w:r w:rsidRPr="00037780">
        <w:rPr>
          <w:rFonts w:ascii="Helvetica" w:hAnsi="Helvetica"/>
          <w:lang w:val="en-GB"/>
        </w:rPr>
        <w:t>(Cavender‐Bares et al., 2017)</w:t>
      </w:r>
      <w:r>
        <w:rPr>
          <w:rFonts w:ascii="Helvetica" w:hAnsi="Helvetica"/>
          <w:lang w:val="en-GB"/>
        </w:rPr>
        <w:fldChar w:fldCharType="end"/>
      </w:r>
      <w:r w:rsidRPr="00593F5D">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Pr>
          <w:rFonts w:ascii="Helvetica" w:hAnsi="Helvetica"/>
          <w:lang w:val="en-GB"/>
        </w:rPr>
        <w:fldChar w:fldCharType="begin"/>
      </w:r>
      <w:r>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Pr>
          <w:rFonts w:ascii="Helvetica" w:hAnsi="Helvetica"/>
          <w:lang w:val="en-GB"/>
        </w:rPr>
        <w:fldChar w:fldCharType="separate"/>
      </w:r>
      <w:r>
        <w:rPr>
          <w:rFonts w:ascii="Helvetica" w:hAnsi="Helvetica"/>
          <w:noProof/>
          <w:lang w:val="en-GB"/>
        </w:rPr>
        <w:t>(Schweiger et al., 2017)</w:t>
      </w:r>
      <w:r>
        <w:rPr>
          <w:rFonts w:ascii="Helvetica" w:hAnsi="Helvetica"/>
          <w:lang w:val="en-GB"/>
        </w:rPr>
        <w:fldChar w:fldCharType="end"/>
      </w:r>
      <w:r w:rsidRPr="00593F5D">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593F5D">
        <w:rPr>
          <w:rFonts w:ascii="Helvetica" w:hAnsi="Helvetica"/>
          <w:lang w:val="en-GB"/>
        </w:rPr>
        <w:fldChar w:fldCharType="begin"/>
      </w:r>
      <w:r>
        <w:rPr>
          <w:rFonts w:ascii="Helvetica" w:hAnsi="Helvetica"/>
          <w:lang w:val="en-GB"/>
        </w:rPr>
        <w:instrText xml:space="preserve"> ADDIN ZOTERO_ITEM CSL_CITATION {"citationID":"bOVmlWFY","properties":{"formattedCitation":"(Rocchini et al., 2010a)","plainCitation":"(Rocchini et al., 2010a)","noteIndex":0},"citationItems":[{"id":512,"uris":["http://zotero.org/users/local/8RirLiuI/items/NVZG8KD4"],"uri":["http://zotero.org/users/local/8RirLiuI/items/NVZG8KD4"],"itemData":{"id":512,"type":"article-journal","abstract":"Environmental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593F5D">
        <w:rPr>
          <w:rFonts w:ascii="Helvetica" w:hAnsi="Helvetica"/>
          <w:lang w:val="en-GB"/>
        </w:rPr>
        <w:fldChar w:fldCharType="separate"/>
      </w:r>
      <w:r>
        <w:rPr>
          <w:rFonts w:ascii="Helvetica" w:hAnsi="Helvetica"/>
          <w:noProof/>
          <w:lang w:val="en-GB"/>
        </w:rPr>
        <w:t>(Rocchini et al., 2010a)</w:t>
      </w:r>
      <w:r w:rsidRPr="00593F5D">
        <w:rPr>
          <w:rFonts w:ascii="Helvetica" w:hAnsi="Helvetica"/>
          <w:lang w:val="en-GB"/>
        </w:rPr>
        <w:fldChar w:fldCharType="end"/>
      </w:r>
      <w:commentRangeStart w:id="0"/>
      <w:r w:rsidRPr="00593F5D">
        <w:rPr>
          <w:rFonts w:ascii="Helvetica" w:hAnsi="Helvetica"/>
          <w:lang w:val="en-GB"/>
        </w:rPr>
        <w:t>.</w:t>
      </w:r>
      <w:commentRangeEnd w:id="0"/>
      <w:r>
        <w:rPr>
          <w:rStyle w:val="CommentReference"/>
          <w:lang w:val="de-DE"/>
        </w:rPr>
        <w:commentReference w:id="0"/>
      </w:r>
      <w:r w:rsidRPr="00593F5D">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6B17D517" w14:textId="0C56D177" w:rsidR="00F55111" w:rsidRPr="00F55111" w:rsidRDefault="00F55111" w:rsidP="001343A0">
      <w:pPr>
        <w:rPr>
          <w:rFonts w:ascii="Helvetica" w:hAnsi="Helvetica"/>
          <w:b/>
          <w:bCs/>
          <w:sz w:val="28"/>
          <w:szCs w:val="28"/>
          <w:lang w:val="en-GB"/>
        </w:rPr>
      </w:pPr>
    </w:p>
    <w:p w14:paraId="79AE6A50" w14:textId="33318616" w:rsidR="00F55111" w:rsidRDefault="00F55111" w:rsidP="001343A0">
      <w:pPr>
        <w:rPr>
          <w:rFonts w:ascii="Helvetica" w:hAnsi="Helvetica"/>
          <w:b/>
          <w:bCs/>
          <w:sz w:val="28"/>
          <w:szCs w:val="28"/>
          <w:lang w:val="en-US"/>
        </w:rPr>
      </w:pPr>
    </w:p>
    <w:p w14:paraId="0DF1B9C2" w14:textId="77777777" w:rsidR="00F55111" w:rsidRPr="00491E4D" w:rsidRDefault="00F55111" w:rsidP="001343A0">
      <w:pPr>
        <w:rPr>
          <w:rFonts w:ascii="Helvetica" w:hAnsi="Helvetica"/>
          <w:b/>
          <w:bCs/>
          <w:sz w:val="28"/>
          <w:szCs w:val="28"/>
          <w:lang w:val="en-US"/>
        </w:rPr>
      </w:pPr>
    </w:p>
    <w:p w14:paraId="6655163D"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69431001"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4CC9DB24" w14:textId="77777777" w:rsidR="001343A0" w:rsidRPr="00491E4D" w:rsidRDefault="001343A0" w:rsidP="001343A0">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76E8D9AE" w14:textId="77777777" w:rsidR="001343A0" w:rsidRPr="00491E4D" w:rsidRDefault="001343A0" w:rsidP="001343A0">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w:t>
      </w:r>
      <w:r w:rsidRPr="00491E4D">
        <w:rPr>
          <w:rFonts w:ascii="AdvTT5843c571" w:hAnsi="AdvTT5843c571"/>
          <w:sz w:val="18"/>
          <w:szCs w:val="18"/>
          <w:lang w:val="en-US"/>
        </w:rPr>
        <w:lastRenderedPageBreak/>
        <w:t xml:space="preserve">classification of the saltmarsh vegetation types using hyperspectral remote sensing is predicted by these distance measures. </w:t>
      </w:r>
    </w:p>
    <w:p w14:paraId="5DF3CDBD" w14:textId="77777777" w:rsidR="001343A0" w:rsidRPr="00491E4D" w:rsidRDefault="001343A0" w:rsidP="001343A0">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19087787" w14:textId="0483F8F8" w:rsidR="001343A0" w:rsidRPr="000A7BEC" w:rsidRDefault="001343A0" w:rsidP="00140872">
      <w:pPr>
        <w:pStyle w:val="NormalWeb"/>
        <w:jc w:val="both"/>
        <w:rPr>
          <w:rFonts w:ascii="AdvTT5843c571" w:hAnsi="AdvTT5843c571"/>
          <w:sz w:val="18"/>
          <w:szCs w:val="18"/>
          <w:lang w:val="en-US"/>
        </w:rPr>
      </w:pPr>
      <w:r w:rsidRPr="000A7BEC">
        <w:rPr>
          <w:rFonts w:ascii="AdvTT5843c571" w:hAnsi="AdvTT5843c571"/>
          <w:sz w:val="18"/>
          <w:szCs w:val="18"/>
          <w:lang w:val="en-US"/>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(Cavender‐Bares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(Schweiger et al., 2017)</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0A7BEC">
        <w:rPr>
          <w:rFonts w:ascii="AdvTT5843c571" w:hAnsi="AdvTT5843c571"/>
          <w:sz w:val="18"/>
          <w:szCs w:val="18"/>
          <w:lang w:val="en-US"/>
        </w:rPr>
        <w:fldChar w:fldCharType="begin"/>
      </w:r>
      <w:r w:rsidRPr="000A7BEC">
        <w:rPr>
          <w:rFonts w:ascii="AdvTT5843c571" w:hAnsi="AdvTT5843c571"/>
          <w:sz w:val="18"/>
          <w:szCs w:val="18"/>
          <w:lang w:val="en-US"/>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0A7BEC">
        <w:rPr>
          <w:rFonts w:ascii="AdvTT5843c571" w:hAnsi="AdvTT5843c571"/>
          <w:sz w:val="18"/>
          <w:szCs w:val="18"/>
          <w:lang w:val="en-US"/>
        </w:rPr>
        <w:fldChar w:fldCharType="separate"/>
      </w:r>
      <w:r w:rsidRPr="000A7BEC">
        <w:rPr>
          <w:rFonts w:ascii="AdvTT5843c571" w:hAnsi="AdvTT5843c571"/>
          <w:sz w:val="18"/>
          <w:szCs w:val="18"/>
          <w:lang w:val="en-US"/>
        </w:rPr>
        <w:t>(Rocchini et al., 2010)</w:t>
      </w:r>
      <w:r w:rsidRPr="000A7BEC">
        <w:rPr>
          <w:rFonts w:ascii="AdvTT5843c571" w:hAnsi="AdvTT5843c571"/>
          <w:sz w:val="18"/>
          <w:szCs w:val="18"/>
          <w:lang w:val="en-US"/>
        </w:rPr>
        <w:fldChar w:fldCharType="end"/>
      </w:r>
      <w:r w:rsidRPr="000A7BEC">
        <w:rPr>
          <w:rFonts w:ascii="AdvTT5843c571" w:hAnsi="AdvTT5843c571"/>
          <w:sz w:val="18"/>
          <w:szCs w:val="18"/>
          <w:lang w:val="en-US"/>
        </w:rPr>
        <w:t xml:space="preserve">. Yet, the general feasibility of using remote sensing for even local static biodiversity evaluations still remains unclear, precluding the development of the envisioned global monitoring networks of spatial-temporal change. </w:t>
      </w:r>
    </w:p>
    <w:p w14:paraId="6750365A" w14:textId="77777777" w:rsidR="00140872" w:rsidRPr="00491E4D" w:rsidRDefault="00140872" w:rsidP="001343A0">
      <w:pPr>
        <w:rPr>
          <w:rFonts w:ascii="Helvetica" w:hAnsi="Helvetica"/>
          <w:b/>
          <w:bCs/>
          <w:u w:val="single"/>
          <w:lang w:val="en-US"/>
        </w:rPr>
      </w:pPr>
    </w:p>
    <w:p w14:paraId="0DDC9799" w14:textId="6D3945DC" w:rsidR="001343A0" w:rsidRDefault="001343A0" w:rsidP="001343A0">
      <w:pPr>
        <w:rPr>
          <w:rFonts w:ascii="Helvetica" w:hAnsi="Helvetica"/>
          <w:b/>
          <w:bCs/>
          <w:sz w:val="28"/>
          <w:szCs w:val="28"/>
          <w:lang w:val="en-US"/>
        </w:rPr>
      </w:pPr>
    </w:p>
    <w:p w14:paraId="493A059A" w14:textId="51F5C860" w:rsidR="0098346C" w:rsidRDefault="0098346C" w:rsidP="001343A0">
      <w:pPr>
        <w:rPr>
          <w:rFonts w:ascii="Helvetica" w:hAnsi="Helvetica"/>
          <w:b/>
          <w:bCs/>
          <w:sz w:val="28"/>
          <w:szCs w:val="28"/>
          <w:lang w:val="en-US"/>
        </w:rPr>
      </w:pPr>
    </w:p>
    <w:p w14:paraId="05CDAFB3" w14:textId="77777777" w:rsidR="0098346C" w:rsidRPr="000951FD" w:rsidRDefault="0098346C" w:rsidP="0098346C">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FC39F07" w14:textId="77777777" w:rsidR="0098346C" w:rsidRPr="000A7BEC" w:rsidRDefault="0098346C" w:rsidP="0098346C">
      <w:pPr>
        <w:rPr>
          <w:rFonts w:ascii="AdvTT5843c571" w:eastAsia="Times New Roman" w:hAnsi="AdvTT5843c571" w:cs="Times New Roman"/>
          <w:sz w:val="18"/>
          <w:szCs w:val="18"/>
          <w:lang w:val="en-US" w:eastAsia="en-GB"/>
        </w:rPr>
      </w:pPr>
      <w:r w:rsidRPr="000A7BEC">
        <w:rPr>
          <w:rFonts w:ascii="AdvTT5843c571" w:eastAsia="Times New Roman" w:hAnsi="AdvTT5843c571" w:cs="Times New Roman"/>
          <w:sz w:val="18"/>
          <w:szCs w:val="18"/>
          <w:lang w:val="en-US" w:eastAsia="en-GB"/>
        </w:rPr>
        <w:t>sort positive and negative results (not chronologically)</w:t>
      </w:r>
    </w:p>
    <w:p w14:paraId="5D14E623" w14:textId="77777777" w:rsidR="0098346C" w:rsidRPr="00491E4D" w:rsidRDefault="0098346C" w:rsidP="001343A0">
      <w:pPr>
        <w:rPr>
          <w:rFonts w:ascii="Helvetica" w:hAnsi="Helvetica"/>
          <w:b/>
          <w:bCs/>
          <w:sz w:val="28"/>
          <w:szCs w:val="28"/>
          <w:lang w:val="en-US"/>
        </w:rPr>
      </w:pPr>
    </w:p>
    <w:p w14:paraId="085BF998"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 xml:space="preserve">Table of </w:t>
      </w:r>
      <w:r>
        <w:rPr>
          <w:rFonts w:ascii="Helvetica" w:hAnsi="Helvetica"/>
          <w:b/>
          <w:bCs/>
          <w:sz w:val="32"/>
          <w:szCs w:val="32"/>
          <w:lang w:val="en-US"/>
        </w:rPr>
        <w:t>C</w:t>
      </w:r>
      <w:r w:rsidRPr="00140872">
        <w:rPr>
          <w:rFonts w:ascii="Helvetica" w:hAnsi="Helvetica"/>
          <w:b/>
          <w:bCs/>
          <w:sz w:val="32"/>
          <w:szCs w:val="32"/>
          <w:lang w:val="en-US"/>
        </w:rPr>
        <w:t>ontents</w:t>
      </w:r>
    </w:p>
    <w:p w14:paraId="4B82F3E4" w14:textId="77777777" w:rsidR="00DE3CE9" w:rsidRPr="00446741" w:rsidRDefault="00DE3CE9" w:rsidP="00DE3CE9">
      <w:pPr>
        <w:spacing w:before="100" w:beforeAutospacing="1" w:after="100" w:afterAutospacing="1"/>
        <w:rPr>
          <w:rFonts w:ascii="Times New Roman" w:eastAsia="Times New Roman" w:hAnsi="Times New Roman" w:cs="Times New Roman"/>
          <w:lang w:eastAsia="en-GB"/>
        </w:rPr>
      </w:pPr>
      <w:r w:rsidRPr="00140872">
        <w:rPr>
          <w:rFonts w:ascii="ArialMT" w:eastAsia="Times New Roman" w:hAnsi="ArialMT" w:cs="Times New Roman"/>
          <w:sz w:val="22"/>
          <w:szCs w:val="22"/>
          <w:lang w:val="en-US" w:eastAsia="en-GB"/>
        </w:rPr>
        <w:t>t</w:t>
      </w: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79D34A17" w14:textId="77777777" w:rsidR="00DE3CE9" w:rsidRPr="00491E4D" w:rsidRDefault="00DE3CE9" w:rsidP="00DE3CE9">
      <w:pPr>
        <w:rPr>
          <w:rFonts w:ascii="Helvetica" w:hAnsi="Helvetica"/>
          <w:b/>
          <w:bCs/>
          <w:sz w:val="28"/>
          <w:szCs w:val="28"/>
          <w:lang w:val="en-US"/>
        </w:rPr>
      </w:pPr>
    </w:p>
    <w:p w14:paraId="39CE5382" w14:textId="77777777" w:rsidR="00DE3CE9" w:rsidRPr="00140872" w:rsidRDefault="00DE3CE9" w:rsidP="00DE3CE9">
      <w:pPr>
        <w:rPr>
          <w:rFonts w:ascii="Helvetica" w:hAnsi="Helvetica"/>
          <w:b/>
          <w:bCs/>
          <w:sz w:val="32"/>
          <w:szCs w:val="32"/>
          <w:lang w:val="en-US"/>
        </w:rPr>
      </w:pPr>
      <w:r w:rsidRPr="00140872">
        <w:rPr>
          <w:rFonts w:ascii="Helvetica" w:hAnsi="Helvetica"/>
          <w:b/>
          <w:bCs/>
          <w:sz w:val="32"/>
          <w:szCs w:val="32"/>
          <w:lang w:val="en-US"/>
        </w:rPr>
        <w:t>Acknowledgements</w:t>
      </w:r>
    </w:p>
    <w:p w14:paraId="3B668582" w14:textId="77777777" w:rsidR="00DE3CE9" w:rsidRDefault="00DE3CE9" w:rsidP="00DE3CE9">
      <w:pPr>
        <w:rPr>
          <w:rFonts w:ascii="Helvetica" w:hAnsi="Helvetica"/>
          <w:b/>
          <w:bCs/>
          <w:sz w:val="28"/>
          <w:szCs w:val="28"/>
          <w:lang w:val="en-US"/>
        </w:rPr>
      </w:pPr>
    </w:p>
    <w:p w14:paraId="671C998D" w14:textId="49E943F7" w:rsidR="00DE3CE9" w:rsidRDefault="00DE3CE9" w:rsidP="00DE3CE9">
      <w:pPr>
        <w:rPr>
          <w:rFonts w:ascii="Helvetica" w:hAnsi="Helvetica"/>
          <w:sz w:val="28"/>
          <w:szCs w:val="28"/>
          <w:lang w:val="en-US"/>
        </w:rPr>
      </w:pPr>
      <w:r>
        <w:rPr>
          <w:rFonts w:ascii="Helvetica" w:hAnsi="Helvetica"/>
          <w:sz w:val="28"/>
          <w:szCs w:val="28"/>
          <w:lang w:val="en-US"/>
        </w:rPr>
        <w:lastRenderedPageBreak/>
        <w:t xml:space="preserve">I would like to thank Dr. Isla Myers-Smith for her guidance, insight, and advice at all stages of this dissertation. I am thankful for having her as a supervisor.  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support, thoughtful feedback, and expert advice in finessing my visualizations. I would like to thank all the remaining Team Shrub members for their feedback and insights that helped shape and improve my dissertation at all its stages. I would also like to acknowledge all those to who conducted fieldwork on Qikiqtaruk and collected the data, without which, this dissertation would not have been possible. I am thankful to Dr. Alison Beamish, for sharing her expertise when sorting through spectral data and her quick enthusiasm to help</w:t>
      </w:r>
      <w:r w:rsidR="00BA5E92">
        <w:rPr>
          <w:rFonts w:ascii="Helvetica" w:hAnsi="Helvetica"/>
          <w:sz w:val="28"/>
          <w:szCs w:val="28"/>
          <w:lang w:val="en-US"/>
        </w:rPr>
        <w:t xml:space="preserve"> </w:t>
      </w:r>
      <w:proofErr w:type="spellStart"/>
      <w:r w:rsidR="004E5934">
        <w:rPr>
          <w:rFonts w:ascii="Helvetica" w:hAnsi="Helvetica"/>
          <w:sz w:val="28"/>
          <w:szCs w:val="28"/>
          <w:lang w:val="en-US"/>
        </w:rPr>
        <w:t>exctract</w:t>
      </w:r>
      <w:proofErr w:type="spellEnd"/>
      <w:r w:rsidR="00BA5E92">
        <w:rPr>
          <w:rFonts w:ascii="Helvetica" w:hAnsi="Helvetica"/>
          <w:sz w:val="28"/>
          <w:szCs w:val="28"/>
          <w:lang w:val="en-US"/>
        </w:rPr>
        <w:t xml:space="preserve"> AVRIS data</w:t>
      </w:r>
      <w:r>
        <w:rPr>
          <w:rFonts w:ascii="Helvetica" w:hAnsi="Helvetica"/>
          <w:sz w:val="28"/>
          <w:szCs w:val="28"/>
          <w:lang w:val="en-US"/>
        </w:rPr>
        <w:t>.</w:t>
      </w:r>
    </w:p>
    <w:p w14:paraId="4F3BA172" w14:textId="77777777" w:rsidR="00DE3CE9" w:rsidRDefault="00DE3CE9" w:rsidP="00DE3CE9">
      <w:pPr>
        <w:rPr>
          <w:rFonts w:ascii="Helvetica" w:hAnsi="Helvetica"/>
          <w:sz w:val="28"/>
          <w:szCs w:val="28"/>
          <w:lang w:val="en-US"/>
        </w:rPr>
      </w:pPr>
    </w:p>
    <w:p w14:paraId="3DAD697B" w14:textId="77777777" w:rsidR="00DE3CE9" w:rsidRDefault="00DE3CE9" w:rsidP="00DE3CE9">
      <w:pPr>
        <w:rPr>
          <w:rFonts w:ascii="Helvetica" w:hAnsi="Helvetica"/>
          <w:sz w:val="28"/>
          <w:szCs w:val="28"/>
          <w:lang w:val="en-US"/>
        </w:rPr>
      </w:pPr>
      <w:r>
        <w:rPr>
          <w:rFonts w:ascii="Helvetica" w:hAnsi="Helvetica"/>
          <w:sz w:val="28"/>
          <w:szCs w:val="28"/>
          <w:lang w:val="en-US"/>
        </w:rPr>
        <w:t xml:space="preserve">A final thanks goes Kimberley Schneidereit: without her continuous support, I would have not been able to have made it this far. </w:t>
      </w:r>
    </w:p>
    <w:p w14:paraId="40B47012" w14:textId="77777777" w:rsidR="00DE3CE9" w:rsidRPr="00491E4D" w:rsidRDefault="00DE3CE9" w:rsidP="00DE3CE9">
      <w:pPr>
        <w:rPr>
          <w:rFonts w:ascii="Helvetica" w:hAnsi="Helvetica"/>
          <w:b/>
          <w:bCs/>
          <w:sz w:val="28"/>
          <w:szCs w:val="28"/>
          <w:lang w:val="en-US"/>
        </w:rPr>
      </w:pPr>
    </w:p>
    <w:p w14:paraId="653C3AF4"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52AE895E" w14:textId="77777777" w:rsidR="00DE3CE9" w:rsidRPr="00491E4D" w:rsidRDefault="00DE3CE9" w:rsidP="00DE3CE9">
      <w:pPr>
        <w:rPr>
          <w:rFonts w:ascii="Helvetica" w:hAnsi="Helvetica"/>
          <w:b/>
          <w:bCs/>
          <w:u w:val="single"/>
          <w:lang w:val="en-US"/>
        </w:rPr>
      </w:pPr>
    </w:p>
    <w:p w14:paraId="0CD8B61D" w14:textId="77777777" w:rsidR="00DE3CE9" w:rsidRPr="00491E4D" w:rsidRDefault="00DE3CE9" w:rsidP="00DE3CE9">
      <w:pPr>
        <w:rPr>
          <w:rFonts w:ascii="Helvetica" w:hAnsi="Helvetica"/>
          <w:b/>
          <w:bCs/>
          <w:u w:val="single"/>
          <w:lang w:val="en-US"/>
        </w:rPr>
      </w:pPr>
    </w:p>
    <w:p w14:paraId="70CF3DA4" w14:textId="77777777" w:rsidR="00DE3CE9" w:rsidRPr="00491E4D" w:rsidRDefault="00DE3CE9" w:rsidP="00DE3CE9">
      <w:pPr>
        <w:rPr>
          <w:rFonts w:ascii="Helvetica" w:hAnsi="Helvetica"/>
          <w:lang w:val="en-US"/>
        </w:rPr>
      </w:pPr>
    </w:p>
    <w:p w14:paraId="597CA4E1" w14:textId="77777777" w:rsidR="00DE3CE9" w:rsidRPr="00491E4D" w:rsidRDefault="00DE3CE9" w:rsidP="00DE3CE9">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 xml:space="preserve">Introduction </w:t>
      </w:r>
    </w:p>
    <w:p w14:paraId="1DCE1F96" w14:textId="77777777" w:rsidR="00DE3CE9" w:rsidRPr="00E85767" w:rsidRDefault="00DE3CE9" w:rsidP="00DE3CE9">
      <w:pPr>
        <w:pStyle w:val="NormalWeb"/>
        <w:shd w:val="clear" w:color="auto" w:fill="FFFFFF"/>
        <w:rPr>
          <w:rFonts w:ascii="Helvetica" w:hAnsi="Helvetica"/>
        </w:rPr>
      </w:pPr>
      <w:r w:rsidRPr="00046CD1">
        <w:rPr>
          <w:rFonts w:ascii="Helvetica" w:hAnsi="Helvetica"/>
          <w:lang w:val="en-US"/>
        </w:rPr>
        <w:t>Ass</w:t>
      </w:r>
      <w:r>
        <w:rPr>
          <w:rFonts w:ascii="Helvetica" w:hAnsi="Helvetica"/>
          <w:lang w:val="en-US"/>
        </w:rPr>
        <w:t>essing biodiversity with efficient and scalable methods is increasingly essential as global change accelerates. T</w:t>
      </w:r>
      <w:r w:rsidRPr="00AB6BF7">
        <w:rPr>
          <w:rFonts w:ascii="Helvetica" w:hAnsi="Helvetica"/>
        </w:rPr>
        <w:t>he Arctic is</w:t>
      </w:r>
      <w:r w:rsidRPr="009F23C9">
        <w:rPr>
          <w:rFonts w:ascii="Helvetica" w:hAnsi="Helvetica"/>
          <w:lang w:val="en-US"/>
        </w:rPr>
        <w:t xml:space="preserve"> </w:t>
      </w:r>
      <w:r>
        <w:rPr>
          <w:rFonts w:ascii="Helvetica" w:hAnsi="Helvetica"/>
          <w:lang w:val="en-US"/>
        </w:rPr>
        <w:t>a particularly vulnerable biome,</w:t>
      </w:r>
      <w:r w:rsidRPr="00FF362C">
        <w:rPr>
          <w:rFonts w:ascii="Helvetica" w:hAnsi="Helvetica"/>
          <w:lang w:val="en-US"/>
        </w:rPr>
        <w:t xml:space="preserve"> </w:t>
      </w:r>
      <w:r w:rsidRPr="00AB6BF7">
        <w:rPr>
          <w:rFonts w:ascii="Helvetica" w:hAnsi="Helvetica"/>
        </w:rPr>
        <w:t xml:space="preserve">undergoing the highest rates of climate warming </w:t>
      </w:r>
      <w:r>
        <w:rPr>
          <w:rFonts w:ascii="Helvetica" w:hAnsi="Helvetica"/>
        </w:rPr>
        <w:fldChar w:fldCharType="begin"/>
      </w:r>
      <w:r>
        <w:rPr>
          <w:rFonts w:ascii="Helvetica" w:hAnsi="Helvetica"/>
        </w:rPr>
        <w:instrText xml:space="preserve"> ADDIN ZOTERO_ITEM CSL_CITATION {"citationID":"ODtkyn9E","properties":{"formattedCitation":"(Post et al., 2019)","plainCitation":"(Post et al., 2019)","dontUpdate":true,"noteIndex":0},"citationItems":[{"id":550,"uris":["http://zotero.org/users/local/8RirLiuI/items/33WQT74D"],"uri":["http://zotero.org/users/local/8RirLiuI/items/33WQT74D"],"itemData":{"id":550,"type":"article-journal","abstract":"Over the past decade, the Arctic has warmed by 0.75°C, far outpacing the global average, while Antarctic temperatures have remained comparatively stable. As Earth approaches 2°C warming, the Arctic and Antarctic may reach 4°C and 2°C mean annual warming, and 7°C and 3°C winter warming, respectively. Expected consequences of increased Arctic warming include ongoing loss of land and sea ice, threats to wildlife and traditional human livelihoods, increased methane emissions, and extreme weather at lower latitudes. With low biodiversity, Antarctic ecosystems may be vulnerable to state shifts and species invasions. Land ice loss in both regions will contribute substantially to global sea level rise, with up to 3 m rise possible if certain thresholds are crossed. Mitigation efforts can slow or reduce warming, but without them northern high latitude warming may accelerate in the next two to four decades. International cooperation will be crucial to foreseeing and adapting to expected changes.\nPolar warming will have widespread near-term consequences for sea level rise, extreme weather, plants, animals, and humans.\nPolar warming will have widespread near-term consequences for sea level rise, extreme weather, plants, animals, and humans.","container-title":"Science Advances","DOI":"10.1126/sciadv.aaw9883","ISSN":"2375-2548","issue":"12","language":"en","note":"Company: American Association for the Advancement of Science\nDistributor: American Association for the Advancement of Science\nInstitution: American Association for the Advancement of Science\nLabel: American Association for the Advancement of Science\npublisher: American Association for the Advancement of Science\nsection: Review","page":"eaaw9883","source":"advances.sciencemag.org","title":"The polar regions in a 2°C warmer world","volume":"5","author":[{"family":"Post","given":"Eric"},{"family":"Alley","given":"Richard B."},{"family":"Christensen","given":"Torben R."},{"family":"Macias-Fauria","given":"Marc"},{"family":"Forbes","given":"Bruce C."},{"family":"Gooseff","given":"Michael N."},{"family":"Iler","given":"Amy"},{"family":"Kerby","given":"Jeffrey T."},{"family":"Laidre","given":"Kristin L."},{"family":"Mann","given":"Michael E."},{"family":"Olofsson","given":"Johan"},{"family":"Stroeve","given":"Julienne C."},{"family":"Ulmer","given":"Fran"},{"family":"Virginia","given":"Ross A."},{"family":"Wang","given":"Muyin"}],"issued":{"date-parts":[["2019",12,1]]}}}],"schema":"https://github.com/citation-style-language/schema/raw/master/csl-citation.json"} </w:instrText>
      </w:r>
      <w:r>
        <w:rPr>
          <w:rFonts w:ascii="Helvetica" w:hAnsi="Helvetica"/>
        </w:rPr>
        <w:fldChar w:fldCharType="separate"/>
      </w:r>
      <w:r>
        <w:rPr>
          <w:rFonts w:ascii="Helvetica" w:hAnsi="Helvetica"/>
          <w:noProof/>
        </w:rPr>
        <w:t>(</w:t>
      </w:r>
      <w:r w:rsidRPr="001343A0">
        <w:rPr>
          <w:rFonts w:ascii="Helvetica" w:hAnsi="Helvetica"/>
          <w:noProof/>
          <w:lang w:val="en-US"/>
        </w:rPr>
        <w:t xml:space="preserve">IPPC, 2019; </w:t>
      </w:r>
      <w:r>
        <w:rPr>
          <w:rFonts w:ascii="Helvetica" w:hAnsi="Helvetica"/>
          <w:noProof/>
        </w:rPr>
        <w:t>Post et al., 2019)</w:t>
      </w:r>
      <w:r>
        <w:rPr>
          <w:rFonts w:ascii="Helvetica" w:hAnsi="Helvetica"/>
        </w:rPr>
        <w:fldChar w:fldCharType="end"/>
      </w:r>
      <w:r w:rsidRPr="00AB6BF7">
        <w:rPr>
          <w:rFonts w:ascii="Helvetica" w:hAnsi="Helvetica"/>
        </w:rPr>
        <w:t>. The Arctic is critical</w:t>
      </w:r>
      <w:r w:rsidRPr="00203970">
        <w:rPr>
          <w:rFonts w:ascii="Helvetica" w:hAnsi="Helvetica"/>
          <w:lang w:val="en-US"/>
        </w:rPr>
        <w:t xml:space="preserve"> </w:t>
      </w:r>
      <w:r w:rsidRPr="00AB6BF7">
        <w:rPr>
          <w:rFonts w:ascii="Helvetica" w:hAnsi="Helvetica"/>
        </w:rPr>
        <w:t>in the</w:t>
      </w:r>
      <w:r w:rsidRPr="00203970">
        <w:rPr>
          <w:rFonts w:ascii="Helvetica" w:hAnsi="Helvetica"/>
          <w:lang w:val="en-US"/>
        </w:rPr>
        <w:t xml:space="preserve"> </w:t>
      </w:r>
      <w:r w:rsidRPr="00AB6BF7">
        <w:rPr>
          <w:rFonts w:ascii="Helvetica" w:hAnsi="Helvetica"/>
        </w:rPr>
        <w:t>global carbon budget</w:t>
      </w:r>
      <w:r w:rsidRPr="00203970">
        <w:rPr>
          <w:rFonts w:ascii="Helvetica" w:hAnsi="Helvetica"/>
          <w:lang w:val="en-US"/>
        </w:rPr>
        <w:t>,</w:t>
      </w:r>
      <w:r>
        <w:rPr>
          <w:rFonts w:ascii="Helvetica" w:hAnsi="Helvetica"/>
          <w:lang w:val="en-US"/>
        </w:rPr>
        <w:t xml:space="preserve"> holding twice the worlds atmospheric carbon in permafrost</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{"citationID":"VLtfMHzY","properties":{"formattedCitation":"(McGuire et al., 2009; Schuur et al., 2008)","plainCitation":"(McGuire et al., 2009; Schuur et al., 2008)","noteIndex":0},"citationItems":[{"id":830,"uris":["http://zotero.org/users/local/8RirLiuI/items/5XIZ4RH8"],"uri":["http://zotero.org/users/local/8RirLiuI/items/5XIZ4RH8"],"itemData":{"id":830,"type":"article-journal","container-title":"BioScience","DOI":"10.1641/B580807","ISSN":"1525-3244, 0006-3568","issue":"8","language":"en","page":"701-714","source":"DOI.org (Crossref)","title":"Vulnerability of Permafrost Carbon to Climate Change: Implications for the Global Carbon Cycle","title-short":"Vulnerability of Permafrost Carbon to Climate Change","volume":"58","author":[{"family":"Schuur","given":"Edward A. G."},{"family":"Bockheim","given":"James"},{"family":"Canadell","given":"Josep G."},{"family":"Euskirchen","given":"Eugenie"},{"family":"Field","given":"Christopher B."},{"family":"Goryachkin","given":"Sergey V."},{"family":"Hagemann","given":"Stefan"},{"family":"Kuhry","given":"Peter"},{"family":"Lafleur","given":"Peter M."},{"family":"Lee","given":"Hanna"},{"family":"Mazhitova","given":"Galina"},{"family":"Nelson","given":"Frederick E."},{"family":"Rinke","given":"Annette"},{"family":"Romanovsky","given":"Vladimir E."},{"family":"Shiklomanov","given":"Nikolay"},{"family":"Tarnocai","given":"Charles"},{"family":"Venevsky","given":"Sergey"},{"family":"Vogel","given":"Jason G."},{"family":"Zimov","given":"Sergei A."}],"issued":{"date-parts":[["2008",9,1]]}}},{"id":535,"uris":["http://zotero.org/users/local/8RirLiuI/items/QSXYTFKH"],"uri":["http://zotero.org/users/local/8RirLiuI/items/QSXYTFKH"],"itemData":{"id":535,"type":"article-journal","container-title":"Ecological Monographs","DOI":"10.1890/08-2025.1","ISSN":"0012-9615","issue":"4","journalAbbreviation":"Ecological Monographs","language":"en","page":"523-555","source":"DOI.org (Crossref)","title":"Sensitivity of the carbon cycle in the Arctic to climate change","volume":"79","author":[{"family":"McGuire","given":"A. David"},{"family":"Anderson","given":"Leif G."},{"family":"Christensen","given":"Torben R."},{"family":"Dallimore","given":"Scott"},{"family":"Guo","given":"Laodong"},{"family":"Hayes","given":"Daniel J."},{"family":"Heimann","given":"Martin"},{"family":"Lorenson","given":"Thomas D."},{"family":"Macdonald","given":"Robie W."},{"family":"Roulet","given":"Nigel"}],"issued":{"date-parts":[["2009",11]]}}}],"schema":"https://github.com/citation-style-language/schema/raw/master/csl-citation.json"} </w:instrText>
      </w:r>
      <w:r>
        <w:rPr>
          <w:rFonts w:ascii="Helvetica" w:hAnsi="Helvetica"/>
        </w:rPr>
        <w:fldChar w:fldCharType="separate"/>
      </w:r>
      <w:r>
        <w:rPr>
          <w:rFonts w:ascii="Helvetica" w:hAnsi="Helvetica"/>
          <w:noProof/>
        </w:rPr>
        <w:t>(McGuire et al., 2009; Schuur et al., 2008)</w:t>
      </w:r>
      <w:r>
        <w:rPr>
          <w:rFonts w:ascii="Helvetica" w:hAnsi="Helvetica"/>
        </w:rPr>
        <w:fldChar w:fldCharType="end"/>
      </w:r>
      <w:r w:rsidRPr="0055423B">
        <w:rPr>
          <w:rFonts w:ascii="Helvetica" w:hAnsi="Helvetica"/>
          <w:lang w:val="en-US"/>
        </w:rPr>
        <w:t>.</w:t>
      </w:r>
      <w:r>
        <w:rPr>
          <w:rFonts w:ascii="Helvetica" w:hAnsi="Helvetica"/>
          <w:lang w:val="en-US"/>
        </w:rPr>
        <w:t xml:space="preserve"> Plants strongly influence </w:t>
      </w:r>
      <w:r w:rsidRPr="0055423B">
        <w:rPr>
          <w:rFonts w:ascii="Helvetica" w:hAnsi="Helvetica"/>
          <w:lang w:val="en-US"/>
        </w:rPr>
        <w:t>carbon cycling and the energy balance of the ecosystem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{"citationID":"xT63ff5a","properties":{"formattedCitation":"(Pearson et al., 2013)","plainCitation":"(Pearson et al., 2013)","noteIndex":0},"citationItems":[{"id":835,"uris":["http://zotero.org/users/local/8RirLiuI/items/9VMZW7ZC"],"uri":["http://zotero.org/users/local/8RirLiuI/items/9VMZW7ZC"],"itemData":{"id":835,"type":"article-journal","container-title":"Nature Climate Change","DOI":"10.1038/nclimate1858","ISSN":"1758-678X, 1758-6798","issue":"7","journalAbbreviation":"Nature Clim Change","language":"en","page":"673-677","source":"DOI.org (Crossref)","title":"Shifts in Arctic vegetation and associated feedbacks under climate change","volume":"3","author":[{"family":"Pearson","given":"Richard G."},{"family":"Phillips","given":"Steven J."},{"family":"Loranty","given":"Michael M."},{"family":"Beck","given":"Pieter S. A."},{"family":"Damoulas","given":"Theodoros"},{"family":"Knight","given":"Sarah J."},{"family":"Goetz","given":"Scott J."}],"issued":{"date-parts":[["2013",7]]}}}],"schema":"https://github.com/citation-style-language/schema/raw/master/csl-citation.json"} </w:instrText>
      </w:r>
      <w:r>
        <w:rPr>
          <w:rFonts w:ascii="Helvetica" w:hAnsi="Helvetica"/>
          <w:lang w:val="en-US"/>
        </w:rPr>
        <w:fldChar w:fldCharType="separate"/>
      </w:r>
      <w:r>
        <w:rPr>
          <w:rFonts w:ascii="Helvetica" w:hAnsi="Helvetica"/>
          <w:noProof/>
          <w:lang w:val="en-US"/>
        </w:rPr>
        <w:t>(Pearson et al., 2013)</w:t>
      </w:r>
      <w:r>
        <w:rPr>
          <w:rFonts w:ascii="Helvetica" w:hAnsi="Helvetica"/>
          <w:lang w:val="en-US"/>
        </w:rPr>
        <w:fldChar w:fldCharType="end"/>
      </w:r>
      <w:r>
        <w:rPr>
          <w:rFonts w:ascii="Helvetica" w:hAnsi="Helvetica"/>
        </w:rPr>
        <w:fldChar w:fldCharType="begin"/>
      </w:r>
      <w:r>
        <w:rPr>
          <w:rFonts w:ascii="Helvetica" w:hAnsi="Helvetica"/>
        </w:rPr>
        <w:instrText xml:space="preserve"> ADDIN ZOTERO_ITEM CSL_CITATION {"citationID":"xbrCz2Zh","properties":{"formattedCitation":"(Bjorkman et al., 2018)","plainCitation":"(Bjorkman et al., 2018)","dontUpdate":true,"noteIndex":0},"citationItems":[{"id":554,"uris":["http://zotero.org/users/local/8RirLiuI/items/34MME493"],"uri":["http://zotero.org/users/local/8RirLiuI/items/34MME493"],"itemData":{"id":554,"type":"article-journal","abstract":"Analyses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end"/>
      </w:r>
      <w:r>
        <w:rPr>
          <w:rFonts w:ascii="Helvetica" w:hAnsi="Helvetica"/>
          <w:lang w:val="en-US"/>
        </w:rPr>
        <w:t xml:space="preserve">. </w:t>
      </w:r>
      <w:r w:rsidRPr="0055423B">
        <w:rPr>
          <w:rFonts w:ascii="Helvetica" w:hAnsi="Helvetica"/>
          <w:lang w:val="en-US"/>
        </w:rPr>
        <w:t>Understa</w:t>
      </w:r>
      <w:r>
        <w:rPr>
          <w:rFonts w:ascii="Helvetica" w:hAnsi="Helvetica"/>
          <w:lang w:val="en-US"/>
        </w:rPr>
        <w:t>nding</w:t>
      </w:r>
      <w:r w:rsidRPr="00AB6BF7">
        <w:rPr>
          <w:rFonts w:ascii="Helvetica" w:hAnsi="Helvetica"/>
        </w:rPr>
        <w:t xml:space="preserve"> diversity and composition of vegetation communities </w:t>
      </w:r>
      <w:r w:rsidRPr="0055423B">
        <w:rPr>
          <w:rFonts w:ascii="Helvetica" w:hAnsi="Helvetica"/>
          <w:lang w:val="en-US"/>
        </w:rPr>
        <w:t xml:space="preserve">is </w:t>
      </w:r>
      <w:r>
        <w:rPr>
          <w:rFonts w:ascii="Helvetica" w:hAnsi="Helvetica"/>
          <w:lang w:val="en-US"/>
        </w:rPr>
        <w:t>central to predicating environmental change and ecosystem function</w:t>
      </w:r>
      <w:r w:rsidRPr="00AB6BF7">
        <w:rPr>
          <w:rFonts w:ascii="Helvetica" w:hAnsi="Helvetica"/>
        </w:rPr>
        <w:t xml:space="preserve"> </w:t>
      </w:r>
      <w:r>
        <w:rPr>
          <w:rFonts w:ascii="Helvetica" w:hAnsi="Helvetica"/>
        </w:rPr>
        <w:fldChar w:fldCharType="begin"/>
      </w:r>
      <w:r>
        <w:rPr>
          <w:rFonts w:ascii="Helvetica" w:hAnsi="Helvetica"/>
        </w:rPr>
        <w:instrText xml:space="preserve"> ADDIN ZOTERO_ITEM CSL_CITATION {"citationID":"0LNhZTRE","properties":{"formattedCitation":"(Bjorkman et al., 2018)","plainCitation":"(Bjorkman et al., 2018)","noteIndex":0},"citationItems":[{"id":554,"uris":["http://zotero.org/users/local/8RirLiuI/items/34MME493"],"uri":["http://zotero.org/users/local/8RirLiuI/items/34MME493"],"itemData":{"id":554,"type":"article-journal","abstract":"Analyses of the relationships between temperature, moisture and seven key plant functional traits across the tundra and over time show that community height increased with warming across all sites, whereas other traits lagged behind predicted rates of change.","container-title":"Nature","DOI":"10.1038/s41586-018-0563-7","ISSN":"1476-4687","issue":"7725","journalAbbreviation":"Nature","language":"en","note":"Audio File Type: OriginalPaper\nCompany: Nature Publishing Group\nDistributor: Nature Publishing Group\nInstitution: Nature Publishing Group\nLabel: Nature Publishing Group\nLetter Type: OriginalPaper\nManuscript Type: OriginalPaper\nMap Type: OriginalPaper\nnumber: 7725\nPost Type: OriginalPaper\nPresentation Type: OriginalPaper\npublisher: Nature Publishing Group\nReport Type: OriginalPaper\nThesis Type: OriginalPaper\nWebsite Type: OriginalPaper","page":"57-62","source":"www.nature.com","title":"Plant functional trait change across a warming tundra biome","volume":"562","author":[{"family":"Bjorkman","given":"Anne D."},{"family":"Myers-Smith","given":"Isla H."},{"family":"Elmendorf","given":"Sarah C."},{"family":"Normand","given":"Signe"},{"family":"Rüger","given":"Nadja"},{"family":"Beck","given":"Pieter S. A."},{"family":"Blach-Overgaard","given":"Anne"},{"family":"Blok","given":"Daan"},{"family":"Cornelissen","given":"J. Hans C."},{"family":"Forbes","given":"Bruce C."},{"family":"Georges","given":"Damien"},{"family":"Goetz","given":"Scott J."},{"family":"Guay","given":"Kevin C."},{"family":"Henry","given":"Gregory H. R."},{"family":"HilleRisLambers","given":"Janneke"},{"family":"Hollister","given":"Robert D."},{"family":"Karger","given":"Dirk N."},{"family":"Kattge","given":"Jens"},{"family":"Manning","given":"Peter"},{"family":"Prevéy","given":"Janet S."},{"family":"Rixen","given":"Christian"},{"family":"Schaepman-Strub","given":"Gabriela"},{"family":"Thomas","given":"Haydn J. D."},{"family":"Vellend","given":"Mark"},{"family":"Wilmking","given":"Martin"},{"family":"Wipf","given":"Sonja"},{"family":"Carbognani","given":"Michele"},{"family":"Hermanutz","given":"Luise"},{"family":"Lévesque","given":"Esther"},{"family":"Molau","given":"Ulf"},{"family":"Petraglia","given":"Alessandro"},{"family":"Soudzilovskaia","given":"Nadejda A."},{"family":"Spasojevic","given":"Marko J."},{"family":"Tomaselli","given":"Marcello"},{"family":"Vowles","given":"Tage"},{"family":"Alatalo","given":"Juha M."},{"family":"Alexander","given":"Heather D."},{"family":"Anadon-Rosell","given":"Alba"},{"family":"Angers-Blondin","given":"Sandra"},{"family":"Beest","given":"Mariska","dropping-particle":"te"},{"family":"Berner","given":"Logan"},{"family":"Björk","given":"Robert G."},{"family":"Buchwal","given":"Agata"},{"family":"Buras","given":"Allan"},{"family":"Christie","given":"Katherine"},{"family":"Cooper","given":"Elisabeth J."},{"family":"Dullinger","given":"Stefan"},{"family":"Elberling","given":"Bo"},{"family":"Eskelinen","given":"Anu"},{"family":"Frei","given":"Esther R."},{"family":"Grau","given":"Oriol"},{"family":"Grogan","given":"Paul"},{"family":"Hallinger","given":"Martin"},{"family":"Harper","given":"Karen A."},{"family":"Heijmans","given":"Monique M. P. D."},{"family":"Hudson","given":"James"},{"family":"Hülber","given":"Karl"},{"family":"Iturrate-Garcia","given":"Maitane"},{"family":"Iversen","given":"Colleen M."},{"family":"Jaroszynska","given":"Francesca"},{"family":"Johnstone","given":"Jill F."},{"family":"Jørgensen","given":"Rasmus Halfdan"},{"family":"Kaarlejärvi","given":"Elina"},{"family":"Klady","given":"Rebecca"},{"family":"Kuleza","given":"Sara"},{"family":"Kulonen","given":"Aino"},{"family":"Lamarque","given":"Laurent J."},{"family":"Lantz","given":"Trevor"},{"family":"Little","given":"Chelsea J."},{"family":"Speed","given":"James D. M."},{"family":"Michelsen","given":"Anders"},{"family":"Milbau","given":"Ann"},{"family":"Nabe-Nielsen","given":"Jacob"},{"family":"Nielsen","given":"Sigrid Schøler"},{"family":"Ninot","given":"Josep M."},{"family":"Oberbauer","given":"Steven F."},{"family":"Olofsson","given":"Johan"},{"family":"Onipchenko","given":"Vladimir G."},{"family":"Rumpf","given":"Sabine B."},{"family":"Semenchuk","given":"Philipp"},{"family":"Shetti","given":"Rohan"},{"family":"Collier","given":"Laura Siegwart"},{"family":"Street","given":"Lorna E."},{"family":"Suding","given":"Katharine N."},{"family":"Tape","given":"Ken D."},{"family":"Trant","given":"Andrew"},{"family":"Treier","given":"Urs A."},{"family":"Tremblay","given":"Jean-Pierre"},{"family":"Tremblay","given":"Maxime"},{"family":"Venn","given":"Susanna"},{"family":"Weijers","given":"Stef"},{"family":"Zamin","given":"Tara"},{"family":"Boulanger-Lapointe","given":"Noémie"},{"family":"Gould","given":"William A."},{"family":"Hik","given":"David S."},{"family":"Hofgaard","given":"Annika"},{"family":"Jónsdóttir","given":"Ingibjörg S."},{"family":"Jorgenson","given":"Janet"},{"family":"Klein","given":"Julia"},{"family":"Magnusson","given":"Borgthor"},{"family":"Tweedie","given":"Craig"},{"family":"Wookey","given":"Philip A."},{"family":"Bahn","given":"Michael"},{"family":"Blonder","given":"Benjamin"},{"family":"Bodegom","given":"Peter M.","dropping-particle":"van"},{"family":"Bond-Lamberty","given":"Benjamin"},{"family":"Campetella","given":"Giandiego"},{"family":"Cerabolini","given":"Bruno E. L."},{"family":"Chapin","given":"F. Stuart"},{"family":"Cornwell","given":"William K."},{"family":"Craine","given":"Joseph"},{"family":"Dainese","given":"Matteo"},{"family":"Vries","given":"Franciska T.","dropping-particle":"de"},{"family":"Díaz","given":"Sandra"},{"family":"Enquist","given":"Brian J."},{"family":"Green","given":"Walton"},{"family":"Milla","given":"Ruben"},{"family":"Niinemets","given":"Ülo"},{"family":"Onoda","given":"Yusuke"},{"family":"Ordoñez","given":"Jenny C."},{"family":"Ozinga","given":"Wim A."},{"family":"Penuelas","given":"Josep"},{"family":"Poorter","given":"Hendrik"},{"family":"Poschlod","given":"Peter"},{"family":"Reich","given":"Peter B."},{"family":"Sandel","given":"Brody"},{"family":"Schamp","given":"Brandon"},{"family":"Sheremetev","given":"Serge"},{"family":"Weiher","given":"Evan"}],"issued":{"date-parts":[["2018",10]]}}}],"schema":"https://github.com/citation-style-language/schema/raw/master/csl-citation.json"} </w:instrText>
      </w:r>
      <w:r>
        <w:rPr>
          <w:rFonts w:ascii="Helvetica" w:hAnsi="Helvetica"/>
        </w:rPr>
        <w:fldChar w:fldCharType="separate"/>
      </w:r>
      <w:r>
        <w:rPr>
          <w:rFonts w:ascii="Helvetica" w:hAnsi="Helvetica"/>
          <w:noProof/>
        </w:rPr>
        <w:t>(Bjorkman et al., 2018)</w:t>
      </w:r>
      <w:r>
        <w:rPr>
          <w:rFonts w:ascii="Helvetica" w:hAnsi="Helvetica"/>
        </w:rPr>
        <w:fldChar w:fldCharType="end"/>
      </w:r>
      <w:r w:rsidRPr="00AB6BF7">
        <w:rPr>
          <w:rFonts w:ascii="Helvetica" w:hAnsi="Helvetica"/>
        </w:rPr>
        <w:t>.</w:t>
      </w:r>
      <w:r w:rsidRPr="00E85767">
        <w:rPr>
          <w:rFonts w:ascii="Helvetica" w:hAnsi="Helvetica"/>
          <w:lang w:val="en-US"/>
        </w:rPr>
        <w:t xml:space="preserve"> </w:t>
      </w:r>
      <w:r w:rsidRPr="00AB6BF7">
        <w:rPr>
          <w:rFonts w:ascii="Helvetica" w:hAnsi="Helvetica"/>
        </w:rPr>
        <w:t>While systematic plot level surveys are the most accurate means of plant biodiversity assessment, the remote</w:t>
      </w:r>
      <w:r w:rsidRPr="004A5FA4">
        <w:rPr>
          <w:rFonts w:ascii="Helvetica" w:hAnsi="Helvetica"/>
          <w:lang w:val="en-US"/>
        </w:rPr>
        <w:t>ness</w:t>
      </w:r>
      <w:r w:rsidRPr="00AB6BF7">
        <w:rPr>
          <w:rFonts w:ascii="Helvetica" w:hAnsi="Helvetica"/>
        </w:rPr>
        <w:t xml:space="preserve"> </w:t>
      </w:r>
      <w:r w:rsidRPr="004A5FA4">
        <w:rPr>
          <w:rFonts w:ascii="Helvetica" w:hAnsi="Helvetica"/>
          <w:lang w:val="en-US"/>
        </w:rPr>
        <w:t>and high</w:t>
      </w:r>
      <w:r>
        <w:rPr>
          <w:rFonts w:ascii="Helvetica" w:hAnsi="Helvetica"/>
          <w:lang w:val="en-US"/>
        </w:rPr>
        <w:t xml:space="preserve"> spatial heterogeneity</w:t>
      </w:r>
      <w:r w:rsidRPr="00AB6BF7">
        <w:rPr>
          <w:rFonts w:ascii="Helvetica" w:hAnsi="Helvetica"/>
        </w:rPr>
        <w:t xml:space="preserve"> of Arctic ecosystems significantly impedes traditional sampling strategies</w:t>
      </w:r>
      <w:r w:rsidRPr="003E322C">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{"citationID":"ESJd2SvI","properties":{"formattedCitation":"(Rocchini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(Rocchini et al., 2010)</w:t>
      </w:r>
      <w:r>
        <w:rPr>
          <w:rFonts w:ascii="Helvetica" w:hAnsi="Helvetica"/>
          <w:lang w:val="en-US"/>
        </w:rPr>
        <w:fldChar w:fldCharType="end"/>
      </w:r>
      <w:r>
        <w:rPr>
          <w:rFonts w:ascii="Helvetica" w:hAnsi="Helvetica"/>
          <w:lang w:val="en-US"/>
        </w:rPr>
        <w:t>.</w:t>
      </w:r>
      <w:r w:rsidRPr="005549ED">
        <w:rPr>
          <w:rFonts w:ascii="Helvetica" w:hAnsi="Helvetica"/>
          <w:lang w:val="en-US"/>
        </w:rPr>
        <w:t xml:space="preserve">The use of </w:t>
      </w:r>
      <w:r>
        <w:rPr>
          <w:rFonts w:ascii="Helvetica" w:hAnsi="Helvetica"/>
          <w:lang w:val="en-US"/>
        </w:rPr>
        <w:t xml:space="preserve">remote sensing could facilitate efficient assessment of biodiversity in real-time and at biome wide scales </w:t>
      </w:r>
      <w:r>
        <w:rPr>
          <w:rFonts w:ascii="Helvetica" w:hAnsi="Helvetica"/>
          <w:lang w:val="en-US"/>
        </w:rPr>
        <w:fldChar w:fldCharType="begin"/>
      </w:r>
      <w:r>
        <w:rPr>
          <w:rFonts w:ascii="Helvetica" w:hAnsi="Helvetica"/>
          <w:lang w:val="en-US"/>
        </w:rPr>
        <w:instrText xml:space="preserve"> ADDIN ZOTERO_ITEM CSL_CITATION {"citationID":"ei8BnkiM","properties":{"formattedCitation":"(Turner, 2014)","plainCitation":"(Turner, 2014)","noteIndex":0},"citationItems":[{"id":829,"uris":["http://zotero.org/users/local/8RirLiuI/items/7SHEQ9S8"],"uri":["http://zotero.org/users/local/8RirLiuI/items/7SHEQ9S8"],"itemData":{"id":829,"type":"article-journal","container-title":"Science","DOI":"10.1126/science.1256014","ISSN":"0036-8075, 1095-9203","issue":"6207","journalAbbreviation":"Science","language":"en","page":"301-302","source":"DOI.org (Crossref)","title":"Sensing biodiversity","volume":"346","author":[{"family":"Turner","given":"W."}],"issued":{"date-parts":[["2014",10,17]]}}}],"schema":"https://github.com/citation-style-language/schema/raw/master/csl-citation.json"} </w:instrText>
      </w:r>
      <w:r>
        <w:rPr>
          <w:rFonts w:ascii="Helvetica" w:hAnsi="Helvetica"/>
          <w:lang w:val="en-US"/>
        </w:rPr>
        <w:fldChar w:fldCharType="separate"/>
      </w:r>
      <w:r>
        <w:rPr>
          <w:rFonts w:ascii="Helvetica" w:hAnsi="Helvetica"/>
          <w:noProof/>
          <w:lang w:val="en-US"/>
        </w:rPr>
        <w:t>(Turner, 2014)</w:t>
      </w:r>
      <w:r>
        <w:rPr>
          <w:rFonts w:ascii="Helvetica" w:hAnsi="Helvetica"/>
          <w:lang w:val="en-US"/>
        </w:rPr>
        <w:fldChar w:fldCharType="end"/>
      </w:r>
      <w:r>
        <w:rPr>
          <w:rFonts w:ascii="Helvetica" w:hAnsi="Helvetica"/>
          <w:lang w:val="en-US"/>
        </w:rPr>
        <w:t xml:space="preserve">. Yet the biophysical relationships of remotely sensed signals to biodiversity are variable and challenging to interpret </w:t>
      </w:r>
      <w:r>
        <w:rPr>
          <w:rFonts w:ascii="Helvetica" w:hAnsi="Helvetica"/>
          <w:lang w:val="en-US"/>
        </w:rPr>
        <w:fldChar w:fldCharType="begin"/>
      </w:r>
      <w:r>
        <w:rPr>
          <w:rFonts w:ascii="Helvetica" w:hAnsi="Helvetica"/>
          <w:lang w:val="en-US"/>
        </w:rPr>
        <w:instrText xml:space="preserve"> ADDIN ZOTERO_ITEM CSL_CITATION {"citationID":"5HuYrNaJ","properties":{"formattedCitation":"(Rocchini et al., 2010)","plainCitation":"(Rocchini et al., 2010)","dontUpdate":true,"noteIndex":0},"citationItems":[{"id":512,"uris":["http://zotero.org/users/local/8RirLiuI/items/NVZG8KD4"],"uri":["http://zotero.org/users/local/8RirLiuI/items/NVZG8KD4"],"itemData":{"id":512,"type":"article-journal","abstract":"Environmental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(Pettorelli et al., 2016)</w:t>
      </w:r>
      <w:r>
        <w:rPr>
          <w:rFonts w:ascii="Helvetica" w:hAnsi="Helvetica"/>
          <w:lang w:val="en-US"/>
        </w:rPr>
        <w:fldChar w:fldCharType="end"/>
      </w:r>
      <w:r>
        <w:rPr>
          <w:rFonts w:ascii="Helvetica" w:hAnsi="Helvetica"/>
          <w:lang w:val="en-US"/>
        </w:rPr>
        <w:t xml:space="preserve">. Plot level quantifications of biophysical relationships are needed to advance the use of remote sensing data for biodiversity assessments. </w:t>
      </w:r>
    </w:p>
    <w:p w14:paraId="079E7ACA" w14:textId="77777777" w:rsidR="00DE3CE9" w:rsidRPr="008B0DCC" w:rsidRDefault="00DE3CE9" w:rsidP="00DE3CE9">
      <w:pPr>
        <w:pStyle w:val="NormalWeb"/>
        <w:jc w:val="both"/>
        <w:rPr>
          <w:rFonts w:ascii="Helvetica" w:hAnsi="Helvetica"/>
          <w:lang w:val="en"/>
        </w:rPr>
      </w:pPr>
      <w:r>
        <w:rPr>
          <w:rFonts w:ascii="Helvetica" w:hAnsi="Helvetica"/>
          <w:lang w:val="en-GB"/>
        </w:rPr>
        <w:t>Vegetation types can be identified based on their unique spectral properties</w:t>
      </w:r>
      <w:commentRangeStart w:id="1"/>
      <w:r>
        <w:rPr>
          <w:rFonts w:ascii="Helvetica" w:hAnsi="Helvetica"/>
          <w:lang w:val="en-GB"/>
        </w:rPr>
        <w:t>.  A hyper</w:t>
      </w:r>
      <w:r w:rsidRPr="00AB6BF7">
        <w:rPr>
          <w:rFonts w:ascii="Helvetica" w:hAnsi="Helvetica"/>
          <w:lang w:val="en-GB"/>
        </w:rPr>
        <w:t>spectral signature</w:t>
      </w:r>
      <w:r>
        <w:rPr>
          <w:rFonts w:ascii="Helvetica" w:hAnsi="Helvetica"/>
          <w:lang w:val="en-GB"/>
        </w:rPr>
        <w:t xml:space="preserve"> </w:t>
      </w:r>
      <w:r w:rsidRPr="00AB6BF7">
        <w:rPr>
          <w:rFonts w:ascii="Helvetica" w:hAnsi="Helvetica"/>
          <w:lang w:val="en-GB"/>
        </w:rPr>
        <w:t xml:space="preserve">is </w:t>
      </w:r>
      <w:r>
        <w:rPr>
          <w:rFonts w:ascii="Helvetica" w:hAnsi="Helvetica"/>
          <w:lang w:val="en-GB"/>
        </w:rPr>
        <w:t xml:space="preserve">a species or </w:t>
      </w:r>
      <w:proofErr w:type="gramStart"/>
      <w:r>
        <w:rPr>
          <w:rFonts w:ascii="Helvetica" w:hAnsi="Helvetica"/>
          <w:lang w:val="en-GB"/>
        </w:rPr>
        <w:t>communities</w:t>
      </w:r>
      <w:proofErr w:type="gramEnd"/>
      <w:r w:rsidRPr="00AB6BF7">
        <w:rPr>
          <w:rFonts w:ascii="Helvetica" w:hAnsi="Helvetica"/>
          <w:lang w:val="en-GB"/>
        </w:rPr>
        <w:t xml:space="preserve"> unique </w:t>
      </w:r>
      <w:r>
        <w:rPr>
          <w:rFonts w:ascii="Helvetica" w:hAnsi="Helvetica"/>
          <w:lang w:val="en-GB"/>
        </w:rPr>
        <w:t xml:space="preserve">pattern of reflectance across the electromagnetic spectrum. </w:t>
      </w:r>
      <w:commentRangeEnd w:id="1"/>
      <w:r>
        <w:rPr>
          <w:rStyle w:val="CommentReference"/>
          <w:rFonts w:ascii="Arial" w:eastAsia="Arial" w:hAnsi="Arial" w:cs="Arial"/>
          <w:lang w:val="en"/>
        </w:rPr>
        <w:commentReference w:id="1"/>
      </w:r>
      <w:r w:rsidRPr="00FE0D8F">
        <w:rPr>
          <w:rFonts w:ascii="Helvetica" w:hAnsi="Helvetica"/>
          <w:lang w:val="en-US"/>
        </w:rPr>
        <w:t>Variation</w:t>
      </w:r>
      <w:r>
        <w:rPr>
          <w:rFonts w:ascii="Helvetica" w:hAnsi="Helvetica"/>
          <w:lang w:val="en-US"/>
        </w:rPr>
        <w:t xml:space="preserve">s in </w:t>
      </w:r>
      <w:r w:rsidRPr="00FE0D8F">
        <w:rPr>
          <w:rFonts w:ascii="Helvetica" w:hAnsi="Helvetica"/>
          <w:lang w:val="en-GB"/>
        </w:rPr>
        <w:t>chemical</w:t>
      </w:r>
      <w:r>
        <w:rPr>
          <w:rFonts w:ascii="Helvetica" w:hAnsi="Helvetica"/>
          <w:lang w:val="en-GB"/>
        </w:rPr>
        <w:t xml:space="preserve"> composition,</w:t>
      </w:r>
      <w:r w:rsidRPr="00FE0D8F">
        <w:rPr>
          <w:rFonts w:ascii="Helvetica" w:hAnsi="Helvetica"/>
          <w:lang w:val="en-US"/>
        </w:rPr>
        <w:t xml:space="preserve"> leaf traits</w:t>
      </w:r>
      <w:r>
        <w:rPr>
          <w:rFonts w:ascii="Helvetica" w:hAnsi="Helvetica"/>
          <w:lang w:val="en-US"/>
        </w:rPr>
        <w:t>,</w:t>
      </w:r>
      <w:r w:rsidRPr="00FE0D8F">
        <w:rPr>
          <w:rFonts w:ascii="Helvetica" w:hAnsi="Helvetica"/>
          <w:lang w:val="en-US"/>
        </w:rPr>
        <w:t xml:space="preserve"> and canopy struc</w:t>
      </w:r>
      <w:r>
        <w:rPr>
          <w:rFonts w:ascii="Helvetica" w:hAnsi="Helvetica"/>
          <w:lang w:val="en-US"/>
        </w:rPr>
        <w:t>ture</w:t>
      </w:r>
      <w:r w:rsidRPr="00FE0D8F">
        <w:rPr>
          <w:rFonts w:ascii="Helvetica" w:hAnsi="Helvetica"/>
          <w:lang w:val="en-GB"/>
        </w:rPr>
        <w:t xml:space="preserve"> alter</w:t>
      </w:r>
      <w:r w:rsidRPr="00AB6BF7">
        <w:rPr>
          <w:rFonts w:ascii="Helvetica" w:hAnsi="Helvetica"/>
          <w:lang w:val="en-GB"/>
        </w:rPr>
        <w:t xml:space="preserve"> the absorbance and scattering of light, resulting in distinct </w:t>
      </w:r>
      <w:r>
        <w:rPr>
          <w:rFonts w:ascii="Helvetica" w:hAnsi="Helvetica"/>
          <w:lang w:val="en-GB"/>
        </w:rPr>
        <w:t xml:space="preserve">reflectance values across wavelengths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Hyperspectral signatures have been found to be distinct to individual species </w:t>
      </w:r>
      <w:r w:rsidRPr="00FE0D8F">
        <w:rPr>
          <w:rFonts w:ascii="Helvetica" w:hAnsi="Helvetica"/>
          <w:lang w:val="en-GB"/>
        </w:rPr>
        <w:fldChar w:fldCharType="begin"/>
      </w:r>
      <w:r w:rsidRPr="00FE0D8F">
        <w:rPr>
          <w:rFonts w:ascii="Helvetica" w:hAnsi="Helvetica"/>
          <w:lang w:val="en-GB"/>
        </w:rPr>
        <w:instrText xml:space="preserve"> ADDIN ZOTERO_ITEM CSL_CITATION {"citationID":"WxPsTUAO","properties":{"formattedCitation":"(Schweiger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FE0D8F">
        <w:rPr>
          <w:rFonts w:ascii="Helvetica" w:hAnsi="Helvetica"/>
          <w:lang w:val="en-GB"/>
        </w:rPr>
        <w:fldChar w:fldCharType="separate"/>
      </w:r>
      <w:r w:rsidRPr="00FE0D8F">
        <w:rPr>
          <w:rFonts w:ascii="Helvetica" w:hAnsi="Helvetica"/>
          <w:noProof/>
          <w:lang w:val="en-GB"/>
        </w:rPr>
        <w:t xml:space="preserve">(Schweiger et al., </w:t>
      </w:r>
      <w:r w:rsidRPr="00FE0D8F">
        <w:rPr>
          <w:rFonts w:ascii="Helvetica" w:hAnsi="Helvetica"/>
          <w:noProof/>
          <w:lang w:val="en-GB"/>
        </w:rPr>
        <w:lastRenderedPageBreak/>
        <w:t>2018)</w:t>
      </w:r>
      <w:r w:rsidRPr="00FE0D8F">
        <w:rPr>
          <w:rFonts w:ascii="Helvetica" w:hAnsi="Helvetica"/>
          <w:lang w:val="en-GB"/>
        </w:rPr>
        <w:fldChar w:fldCharType="end"/>
      </w:r>
      <w:r>
        <w:rPr>
          <w:rFonts w:ascii="Helvetica" w:hAnsi="Helvetica"/>
          <w:lang w:val="en-GB"/>
        </w:rPr>
        <w:t xml:space="preserve">, and between tundra vegetation types </w:t>
      </w:r>
      <w:r>
        <w:rPr>
          <w:rFonts w:ascii="Helvetica" w:hAnsi="Helvetica"/>
          <w:lang w:val="en-GB"/>
        </w:rPr>
        <w:fldChar w:fldCharType="begin"/>
      </w:r>
      <w:r>
        <w:rPr>
          <w:rFonts w:ascii="Helvetica" w:hAnsi="Helvetica"/>
          <w:lang w:val="en-GB"/>
        </w:rPr>
        <w:instrText xml:space="preserve"> ADDIN ZOTERO_ITEM CSL_CITATION {"citationID":"KQ3u679t","properties":{"formattedCitation":"(Beamish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GB"/>
        </w:rPr>
        <w:fldChar w:fldCharType="separate"/>
      </w:r>
      <w:r>
        <w:rPr>
          <w:rFonts w:ascii="Helvetica" w:hAnsi="Helvetica"/>
          <w:noProof/>
          <w:lang w:val="en-GB"/>
        </w:rPr>
        <w:t>(Beamish et al., 2017)</w:t>
      </w:r>
      <w:r>
        <w:rPr>
          <w:rFonts w:ascii="Helvetica" w:hAnsi="Helvetica"/>
          <w:lang w:val="en-GB"/>
        </w:rPr>
        <w:fldChar w:fldCharType="end"/>
      </w:r>
      <w:r>
        <w:rPr>
          <w:rFonts w:ascii="Helvetica" w:hAnsi="Helvetica"/>
          <w:lang w:val="en-GB"/>
        </w:rPr>
        <w:t xml:space="preserve">. The variation in hyperspectral signatures (spectral diversity hereafter) can potentially capture more spectral complexity, improving identification of vegetation types  </w:t>
      </w:r>
      <w:r>
        <w:rPr>
          <w:rFonts w:ascii="Helvetica" w:hAnsi="Helvetica"/>
          <w:lang w:val="en-GB"/>
        </w:rPr>
        <w:fldChar w:fldCharType="begin"/>
      </w:r>
      <w:r>
        <w:rPr>
          <w:rFonts w:ascii="Helvetica" w:hAnsi="Helvetica"/>
          <w:lang w:val="en-GB"/>
        </w:rPr>
        <w:instrText xml:space="preserve"> ADDIN ZOTERO_ITEM CSL_CITATION {"citationID":"lbh1azrM","properties":{"formattedCitation":"(Wang, Gamon, Cavender-Bares, et al., 2018a)","plainCitation":"(Wang, Gamon, Cavender-Bares, et al., 2018a)","dontUpdate":true,"noteIndex":0},"citationItems":[{"id":458,"uris":["http://zotero.org/users/local/8RirLiuI/items/3HB2Y9DQ"],"uri":["http://zotero.org/users/local/8RirLiuI/items/3HB2Y9DQ"],"itemData":{"id":458,"type":"article-journal","container-title":"Ecological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(Wang, et al., 2018a)</w:t>
      </w:r>
      <w:r>
        <w:rPr>
          <w:rFonts w:ascii="Helvetica" w:hAnsi="Helvetica"/>
          <w:lang w:val="en-GB"/>
        </w:rPr>
        <w:fldChar w:fldCharType="end"/>
      </w:r>
      <w:r>
        <w:rPr>
          <w:rFonts w:ascii="Helvetica" w:hAnsi="Helvetica"/>
          <w:lang w:val="en-GB"/>
        </w:rPr>
        <w:t xml:space="preserve">. </w:t>
      </w:r>
      <w:commentRangeStart w:id="2"/>
      <w:r w:rsidRPr="00FA2596">
        <w:rPr>
          <w:rFonts w:ascii="Helvetica" w:hAnsi="Helvetica"/>
          <w:lang w:val="en-GB"/>
        </w:rPr>
        <w:t xml:space="preserve">While vegetation types can be identified using spectral signatures, it remains unclear how </w:t>
      </w:r>
      <w:r>
        <w:rPr>
          <w:rFonts w:ascii="Helvetica" w:hAnsi="Helvetica"/>
          <w:lang w:val="en-GB"/>
        </w:rPr>
        <w:t>spectral diversity</w:t>
      </w:r>
      <w:r w:rsidRPr="00FA2596">
        <w:rPr>
          <w:rFonts w:ascii="Helvetica" w:hAnsi="Helvetica"/>
          <w:lang w:val="en-GB"/>
        </w:rPr>
        <w:t xml:space="preserve"> </w:t>
      </w:r>
      <w:r>
        <w:rPr>
          <w:rFonts w:ascii="Helvetica" w:hAnsi="Helvetica"/>
          <w:lang w:val="en-GB"/>
        </w:rPr>
        <w:t>relates to</w:t>
      </w:r>
      <w:r w:rsidRPr="00FA2596">
        <w:rPr>
          <w:rFonts w:ascii="Helvetica" w:hAnsi="Helvetica"/>
          <w:lang w:val="en-GB"/>
        </w:rPr>
        <w:t xml:space="preserve"> vegetation types. </w:t>
      </w:r>
      <w:commentRangeEnd w:id="2"/>
      <w:r>
        <w:rPr>
          <w:rStyle w:val="CommentReference"/>
          <w:rFonts w:ascii="Arial" w:eastAsia="Arial" w:hAnsi="Arial" w:cs="Arial"/>
          <w:lang w:val="en"/>
        </w:rPr>
        <w:commentReference w:id="2"/>
      </w:r>
    </w:p>
    <w:p w14:paraId="59B28745" w14:textId="42C1650E" w:rsidR="00DE3CE9" w:rsidRDefault="00DE3CE9" w:rsidP="00DE3CE9">
      <w:pPr>
        <w:pStyle w:val="NormalWeb"/>
        <w:jc w:val="both"/>
        <w:rPr>
          <w:rFonts w:ascii="Helvetica" w:hAnsi="Helvetica"/>
          <w:lang w:val="en-GB"/>
        </w:rPr>
      </w:pPr>
      <w:r>
        <w:rPr>
          <w:rFonts w:ascii="Helvetica" w:hAnsi="Helvetica"/>
          <w:lang w:val="en-GB"/>
        </w:rPr>
        <w:t xml:space="preserve">Vegetation biodiversity can be estimated using spectral diversity. </w:t>
      </w:r>
      <w:r w:rsidRPr="00AB6BF7">
        <w:rPr>
          <w:rFonts w:ascii="Helvetica" w:hAnsi="Helvetica"/>
          <w:lang w:val="en-GB"/>
        </w:rPr>
        <w:t xml:space="preserve">Spatial heterogeneous environments </w:t>
      </w:r>
      <w:r>
        <w:rPr>
          <w:rFonts w:ascii="Helvetica" w:hAnsi="Helvetica"/>
          <w:lang w:val="en-GB"/>
        </w:rPr>
        <w:t>are predicted to have higher biodiversity as there is increased</w:t>
      </w:r>
      <w:r w:rsidRPr="00AB6BF7">
        <w:rPr>
          <w:rFonts w:ascii="Helvetica" w:hAnsi="Helvetica"/>
          <w:lang w:val="en-GB"/>
        </w:rPr>
        <w:t xml:space="preserve"> availability of unique niches </w:t>
      </w:r>
      <w:r w:rsidRPr="00AB6BF7">
        <w:rPr>
          <w:rFonts w:ascii="Helvetica" w:hAnsi="Helvetica"/>
          <w:lang w:val="en-GB"/>
        </w:rPr>
        <w:fldChar w:fldCharType="begin"/>
      </w:r>
      <w:r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(Gaston, 2000)</w:t>
      </w:r>
      <w:r w:rsidRPr="00AB6BF7">
        <w:rPr>
          <w:rFonts w:ascii="Helvetica" w:hAnsi="Helvetica"/>
          <w:lang w:val="en-GB"/>
        </w:rPr>
        <w:fldChar w:fldCharType="end"/>
      </w:r>
      <w:r w:rsidRPr="00AB6BF7">
        <w:rPr>
          <w:rFonts w:ascii="Helvetica" w:hAnsi="Helvetica"/>
          <w:lang w:val="en-GB"/>
        </w:rPr>
        <w:t>.</w:t>
      </w:r>
      <w:r>
        <w:rPr>
          <w:rFonts w:ascii="Helvetica" w:hAnsi="Helvetica"/>
          <w:lang w:val="en-GB"/>
        </w:rPr>
        <w:t xml:space="preserve"> S</w:t>
      </w:r>
      <w:r w:rsidRPr="00AB6BF7">
        <w:rPr>
          <w:rFonts w:ascii="Helvetica" w:hAnsi="Helvetica"/>
          <w:lang w:val="en-GB"/>
        </w:rPr>
        <w:t>pectral diversity</w:t>
      </w:r>
      <w:r>
        <w:rPr>
          <w:rFonts w:ascii="Helvetica" w:hAnsi="Helvetica"/>
          <w:lang w:val="en-GB"/>
        </w:rPr>
        <w:t xml:space="preserve"> increases</w:t>
      </w:r>
      <w:r w:rsidRPr="00AB6BF7">
        <w:rPr>
          <w:rFonts w:ascii="Helvetica" w:hAnsi="Helvetica"/>
          <w:lang w:val="en-GB"/>
        </w:rPr>
        <w:t xml:space="preserve"> </w:t>
      </w:r>
      <w:r>
        <w:rPr>
          <w:rFonts w:ascii="Helvetica" w:hAnsi="Helvetica"/>
          <w:lang w:val="en-GB"/>
        </w:rPr>
        <w:t xml:space="preserve">with </w:t>
      </w:r>
      <w:r w:rsidRPr="00AB6BF7">
        <w:rPr>
          <w:rFonts w:ascii="Helvetica" w:hAnsi="Helvetica"/>
          <w:lang w:val="en-GB"/>
        </w:rPr>
        <w:t xml:space="preserve">spatial heterogeneity </w:t>
      </w:r>
      <w:r>
        <w:rPr>
          <w:rFonts w:ascii="Helvetica" w:hAnsi="Helvetica"/>
          <w:lang w:val="en-GB"/>
        </w:rPr>
        <w:t xml:space="preserve">and can be used as a proxy for biodiversity (spectral diversity hypothesis) </w:t>
      </w:r>
      <w:r>
        <w:rPr>
          <w:rFonts w:ascii="Helvetica" w:hAnsi="Helvetica"/>
          <w:lang w:val="en-GB"/>
        </w:rPr>
        <w:fldChar w:fldCharType="begin"/>
      </w:r>
      <w:r>
        <w:rPr>
          <w:rFonts w:ascii="Helvetica" w:hAnsi="Helvetica"/>
          <w:lang w:val="en-GB"/>
        </w:rPr>
        <w:instrText xml:space="preserve"> ADDIN ZOTERO_ITEM CSL_CITATION {"citationID":"ED0wNxys","properties":{"formattedCitation":"(Heumann et al., 2015; Rocchini et al., 2010; Schweiger et al., 2018; Wang and Gamon, 2019)","plainCitation":"(Heumann et al., 2015; Rocchini et al., 2010; Schweiger et al., 2018; Wang and Gamon, 2019)","noteIndex":0},"citationItems":[{"id":806,"uris":["http://zotero.org/users/local/8RirLiuI/items/HAJQ3NJY"],"uri":["http://zotero.org/users/local/8RirLiuI/items/HAJQ3NJY"],"itemData":{"id":806,"type":"article-journal","container-title":"Ecological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w:instrText>
      </w:r>
      <w:r w:rsidRPr="00812D88">
        <w:rPr>
          <w:rFonts w:ascii="Helvetica" w:hAnsi="Helvetica"/>
          <w:lang w:val="de-DE"/>
        </w:rPr>
        <w:instrText xml:space="preserve">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GB"/>
        </w:rPr>
        <w:fldChar w:fldCharType="separate"/>
      </w:r>
      <w:r w:rsidRPr="00812D88">
        <w:rPr>
          <w:rFonts w:ascii="Helvetica" w:hAnsi="Helvetica"/>
          <w:noProof/>
          <w:lang w:val="de-DE"/>
        </w:rPr>
        <w:t>(Heumann et al., 2015; Rocchini et al., 2010; Schweiger et al., 2018; Wang and Gamon, 2019)</w:t>
      </w:r>
      <w:r>
        <w:rPr>
          <w:rFonts w:ascii="Helvetica" w:hAnsi="Helvetica"/>
          <w:lang w:val="en-GB"/>
        </w:rPr>
        <w:fldChar w:fldCharType="end"/>
      </w:r>
      <w:r w:rsidRPr="00AB6BF7">
        <w:rPr>
          <w:rFonts w:ascii="Helvetica" w:hAnsi="Helvetica"/>
          <w:lang w:val="en-GB"/>
        </w:rPr>
        <w:fldChar w:fldCharType="begin"/>
      </w:r>
      <w:r w:rsidR="00BA5E92">
        <w:rPr>
          <w:rFonts w:ascii="Helvetica" w:hAnsi="Helvetica"/>
          <w:lang w:val="de-DE"/>
        </w:rPr>
        <w:instrText xml:space="preserve"> ADDIN ZOTERO_ITEM CSL_CITATION {"citationID":"MuTo78EL","properties":{"formattedCitation":"(Schmidtlein and Fassnacht, 2017)","plainCitation":"(Schmidtlein and Fassnacht, 2017)","dontUpdate":true,"noteIndex":0},"citationItems":[{"id":501,"uris":["http://zotero.org/users/local/8RirLiuI/items/G7LTZWXD"],"uri":["http://zotero.org/users/local/8RirLiuI/items/G7LTZWXD"],"itemData":{"id":501,"type":"article-journal","abstract":"One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Pr="00AB6BF7">
        <w:rPr>
          <w:rFonts w:ascii="Helvetica" w:hAnsi="Helvetica"/>
          <w:lang w:val="en-GB"/>
        </w:rPr>
        <w:fldChar w:fldCharType="end"/>
      </w:r>
      <w:r w:rsidRPr="00AB6BF7">
        <w:rPr>
          <w:rFonts w:ascii="Helvetica" w:hAnsi="Helvetica"/>
          <w:lang w:val="en-GB"/>
        </w:rPr>
        <w:t xml:space="preserve">. </w:t>
      </w:r>
      <w:r>
        <w:rPr>
          <w:rFonts w:ascii="Helvetica" w:hAnsi="Helvetica"/>
          <w:lang w:val="en-GB"/>
        </w:rPr>
        <w:t xml:space="preserve">Yet, spectral biodiversity relationships are sensitive to environmental heterogeneity and variable between biomes </w:t>
      </w:r>
      <w:r>
        <w:rPr>
          <w:rFonts w:ascii="Helvetica" w:hAnsi="Helvetica"/>
          <w:lang w:val="en-GB"/>
        </w:rPr>
        <w:fldChar w:fldCharType="begin"/>
      </w:r>
      <w:r>
        <w:rPr>
          <w:rFonts w:ascii="Helvetica" w:hAnsi="Helvetica"/>
          <w:lang w:val="en-GB"/>
        </w:rPr>
        <w:instrText xml:space="preserve"> ADDIN ZOTERO_ITEM CSL_CITATION {"citationID":"hM7xhzQ4","properties":{"formattedCitation":"(Gholizadeh et al., 2018; Rocchini et al., 2011)","plainCitation":"(Gholizadeh et al., 2018; Rocchini et al., 2011)","noteIndex":0},"citationItems":[{"id":516,"uris":["http://zotero.org/users/local/8RirLiuI/items/XG75ITPJ"],"uri":["http://zotero.org/users/local/8RirLiuI/items/XG75ITPJ"],"itemData":{"id":516,"type":"article-journal","abstract":"Hyperspectral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809,"uris":["http://zotero.org/users/local/8RirLiuI/items/TQUJEH3L"],"uri":["http://zotero.org/users/local/8RirLiuI/items/TQUJEH3L"],"itemData":{"id":809,"type":"article-journal","container-title":"Journal of Vegetation Science","DOI":"10.1111/j.1654-1103.2010.01250.x","ISSN":"11009233","issue":"4","language":"en","page":"688-698","source":"DOI.org (Crossref)","title":"Landscape complexity and spatial scale influence the relationship between remotely sensed spectral diversity and survey-based plant species richness: Rarefaction for spectral and species diversity","title-short":"Landscape complexity and spatial scale influence the relationship between remotely sensed spectral diversity and survey-based plant species richness","volume":"22","author":[{"family":"Rocchini","given":"Duccio"},{"family":"McGlinn","given":"Daniel"},{"family":"Ricotta","given":"Carlo"},{"family":"Neteler","given":"Markus"},{"family":"Wohlgemuth","given":"Thomas"}],"issued":{"date-parts":[["2011",8]]}}}],"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Rocchini et al., 2011)</w:t>
      </w:r>
      <w:r>
        <w:rPr>
          <w:rFonts w:ascii="Helvetica" w:hAnsi="Helvetica"/>
          <w:lang w:val="en-GB"/>
        </w:rPr>
        <w:fldChar w:fldCharType="end"/>
      </w:r>
      <w:r>
        <w:rPr>
          <w:rFonts w:ascii="Helvetica" w:hAnsi="Helvetica"/>
          <w:lang w:val="en-GB"/>
        </w:rPr>
        <w:t xml:space="preserve">. Environmental factors such as bare ground can also influence how spectral diversity needs to be assessed </w:t>
      </w:r>
      <w:r>
        <w:rPr>
          <w:rFonts w:ascii="Helvetica" w:hAnsi="Helvetica"/>
          <w:lang w:val="en-GB"/>
        </w:rPr>
        <w:fldChar w:fldCharType="begin"/>
      </w:r>
      <w:r w:rsidR="00BA5E92">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w:t>
      </w:r>
      <w:r w:rsidR="0002542A">
        <w:rPr>
          <w:rFonts w:ascii="Helvetica" w:hAnsi="Helvetica"/>
          <w:lang w:val="en-GB"/>
        </w:rPr>
        <w:t xml:space="preserve"> </w:t>
      </w:r>
      <w:r>
        <w:rPr>
          <w:rFonts w:ascii="Helvetica" w:hAnsi="Helvetica"/>
          <w:lang w:val="en-GB"/>
        </w:rPr>
        <w:t>It is unclear how spectral diversity relates to Arctic tundra vegetation richness and evenness</w:t>
      </w:r>
    </w:p>
    <w:p w14:paraId="30FC3B02" w14:textId="77777777" w:rsidR="00DE3CE9" w:rsidRDefault="00DE3CE9" w:rsidP="00DE3CE9">
      <w:pPr>
        <w:rPr>
          <w:rFonts w:ascii="Helvetica" w:hAnsi="Helvetica" w:cstheme="minorHAnsi"/>
          <w:lang w:val="en-US"/>
        </w:rPr>
      </w:pPr>
      <w:r>
        <w:rPr>
          <w:rFonts w:ascii="Helvetica" w:hAnsi="Helvetica" w:cstheme="minorHAnsi"/>
          <w:lang w:val="en-US"/>
        </w:rPr>
        <w:t xml:space="preserve">The high </w:t>
      </w:r>
      <w:r w:rsidRPr="00AB6BF7">
        <w:rPr>
          <w:rFonts w:ascii="Helvetica" w:hAnsi="Helvetica" w:cstheme="minorHAnsi"/>
          <w:lang w:val="en-US"/>
        </w:rPr>
        <w:t>dimensionality</w:t>
      </w:r>
      <w:r>
        <w:rPr>
          <w:rFonts w:ascii="Helvetica" w:hAnsi="Helvetica" w:cstheme="minorHAnsi"/>
          <w:lang w:val="en-US"/>
        </w:rPr>
        <w:t xml:space="preserve"> of hyperspectral data poses challenges to successfully identifying vegetation types</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(Somers et al., 2010; Song, 2005)</w:t>
      </w:r>
      <w:r w:rsidRPr="00AB6BF7">
        <w:rPr>
          <w:rFonts w:ascii="Helvetica" w:hAnsi="Helvetica" w:cstheme="minorHAnsi"/>
          <w:lang w:val="en-US"/>
        </w:rPr>
        <w:fldChar w:fldCharType="end"/>
      </w:r>
      <w:r>
        <w:rPr>
          <w:rFonts w:ascii="Helvetica" w:hAnsi="Helvetica" w:cstheme="minorHAnsi"/>
          <w:lang w:val="en-US"/>
        </w:rPr>
        <w:t>.</w:t>
      </w:r>
      <w:r w:rsidRPr="00130404">
        <w:rPr>
          <w:rFonts w:ascii="Helvetica" w:hAnsi="Helvetica" w:cstheme="minorHAnsi"/>
          <w:lang w:val="en-US"/>
        </w:rPr>
        <w:t xml:space="preserve"> </w:t>
      </w:r>
      <w:r>
        <w:rPr>
          <w:rFonts w:ascii="Helvetica" w:hAnsi="Helvetica" w:cstheme="minorHAnsi"/>
          <w:lang w:val="en-US"/>
        </w:rPr>
        <w:t>H</w:t>
      </w:r>
      <w:r w:rsidRPr="00AB6BF7">
        <w:rPr>
          <w:rFonts w:ascii="Helvetica" w:hAnsi="Helvetica" w:cstheme="minorHAnsi"/>
          <w:lang w:val="en-US"/>
        </w:rPr>
        <w:t>yperspectral</w:t>
      </w:r>
      <w:r>
        <w:rPr>
          <w:rFonts w:ascii="Helvetica" w:hAnsi="Helvetica" w:cstheme="minorHAnsi"/>
          <w:lang w:val="en-US"/>
        </w:rPr>
        <w:t xml:space="preserve"> sensors measure reflectance in small bands of wavelengths that span the spectrum. Vegetation identification accuracy</w:t>
      </w:r>
      <w:r w:rsidRPr="00AB6BF7">
        <w:rPr>
          <w:rFonts w:ascii="Helvetica" w:hAnsi="Helvetica" w:cstheme="minorHAnsi"/>
          <w:lang w:val="en-US"/>
        </w:rPr>
        <w:t xml:space="preserve"> decreases once a threshold of included bands is passed</w:t>
      </w:r>
      <w:r>
        <w:rPr>
          <w:rFonts w:ascii="Helvetica" w:hAnsi="Helvetica" w:cstheme="minorHAnsi"/>
          <w:lang w:val="en-US"/>
        </w:rPr>
        <w:t xml:space="preserve"> (Hughes Phenomenon) </w:t>
      </w:r>
      <w:r w:rsidRPr="00AB6BF7">
        <w:rPr>
          <w:rFonts w:ascii="Helvetica" w:hAnsi="Helvetica" w:cstheme="minorHAnsi"/>
          <w:lang w:val="en-US"/>
        </w:rPr>
        <w:fldChar w:fldCharType="begin"/>
      </w:r>
      <w:r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Helvetica" w:hAnsi="Helvetica" w:cstheme="minorHAnsi"/>
          <w:lang w:val="en-US"/>
        </w:rPr>
        <w:fldChar w:fldCharType="separate"/>
      </w:r>
      <w:r w:rsidRPr="00AB6BF7">
        <w:rPr>
          <w:rFonts w:ascii="Helvetica" w:hAnsi="Helvetica" w:cstheme="minorHAnsi"/>
          <w:lang w:val="en-US"/>
        </w:rPr>
        <w:t>(Gholizadeh et al., 2018)</w:t>
      </w:r>
      <w:r w:rsidRPr="00AB6BF7">
        <w:rPr>
          <w:rFonts w:ascii="Helvetica" w:hAnsi="Helvetica" w:cstheme="minorHAnsi"/>
          <w:lang w:val="en-US"/>
        </w:rPr>
        <w:fldChar w:fldCharType="end"/>
      </w:r>
      <w:r>
        <w:rPr>
          <w:rFonts w:ascii="Helvetica" w:hAnsi="Helvetica" w:cstheme="minorHAnsi"/>
          <w:lang w:val="en-US"/>
        </w:rPr>
        <w:t>.</w:t>
      </w:r>
      <w:r w:rsidRPr="00AB6BF7">
        <w:rPr>
          <w:rFonts w:ascii="Helvetica" w:hAnsi="Helvetica" w:cstheme="minorHAnsi"/>
          <w:lang w:val="en-US"/>
        </w:rPr>
        <w:t xml:space="preserve"> </w:t>
      </w:r>
      <w:r>
        <w:rPr>
          <w:rFonts w:ascii="Helvetica" w:hAnsi="Helvetica" w:cstheme="minorHAnsi"/>
          <w:lang w:val="en-US"/>
        </w:rPr>
        <w:t xml:space="preserve">This is due to additional spectral bands being </w:t>
      </w:r>
      <w:r w:rsidRPr="00AB6BF7">
        <w:rPr>
          <w:rFonts w:ascii="Helvetica" w:hAnsi="Helvetica" w:cstheme="minorHAnsi"/>
          <w:lang w:val="en-US"/>
        </w:rPr>
        <w:t>highly correlated to adjacent bands, while containing redundant</w:t>
      </w:r>
      <w:r>
        <w:rPr>
          <w:rFonts w:ascii="Helvetica" w:hAnsi="Helvetica" w:cstheme="minorHAnsi"/>
          <w:lang w:val="en-US"/>
        </w:rPr>
        <w:t xml:space="preserve"> information</w:t>
      </w:r>
      <w:r w:rsidRPr="00AB6BF7">
        <w:rPr>
          <w:rFonts w:ascii="Helvetica" w:hAnsi="Helvetica" w:cstheme="minorHAnsi"/>
          <w:lang w:val="en-US"/>
        </w:rPr>
        <w:t xml:space="preserve">, </w:t>
      </w:r>
      <w:r>
        <w:rPr>
          <w:rFonts w:ascii="Helvetica" w:hAnsi="Helvetica" w:cstheme="minorHAnsi"/>
          <w:lang w:val="en-US"/>
        </w:rPr>
        <w:t>as well as additional sensor noise</w:t>
      </w:r>
      <w:r w:rsidRPr="00AB6BF7">
        <w:rPr>
          <w:rFonts w:ascii="Helvetica" w:hAnsi="Helvetica" w:cstheme="minorHAnsi"/>
          <w:lang w:val="en-US"/>
        </w:rPr>
        <w:t xml:space="preserve"> </w:t>
      </w:r>
      <w:r w:rsidRPr="00AB6BF7">
        <w:rPr>
          <w:rFonts w:ascii="Helvetica" w:hAnsi="Helvetica" w:cstheme="minorHAnsi"/>
          <w:lang w:val="en-US"/>
        </w:rPr>
        <w:fldChar w:fldCharType="begin"/>
      </w:r>
      <w:r>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AB6BF7">
        <w:rPr>
          <w:rFonts w:ascii="Helvetica" w:hAnsi="Helvetica" w:cstheme="minorHAnsi"/>
          <w:lang w:val="en-US"/>
        </w:rPr>
        <w:fldChar w:fldCharType="separate"/>
      </w:r>
      <w:r>
        <w:rPr>
          <w:rFonts w:ascii="Helvetica" w:hAnsi="Helvetica" w:cstheme="minorHAnsi"/>
          <w:lang w:val="en-US"/>
        </w:rPr>
        <w:t>(Delalieux et al., 2007; Somers et al., 2010)</w:t>
      </w:r>
      <w:r w:rsidRPr="00AB6BF7">
        <w:rPr>
          <w:rFonts w:ascii="Helvetica" w:hAnsi="Helvetica" w:cstheme="minorHAnsi"/>
          <w:lang w:val="en-US"/>
        </w:rPr>
        <w:fldChar w:fldCharType="end"/>
      </w:r>
      <w:r>
        <w:rPr>
          <w:rFonts w:ascii="Helvetica" w:hAnsi="Helvetica" w:cstheme="minorHAnsi"/>
          <w:lang w:val="en-US"/>
        </w:rPr>
        <w:t xml:space="preserve">. High data dimensionality reduces the potential to discriminate vegetation types based on their hyperspectral signatures. </w:t>
      </w:r>
    </w:p>
    <w:p w14:paraId="57708681" w14:textId="77777777" w:rsidR="00DE3CE9" w:rsidRDefault="00DE3CE9" w:rsidP="00DE3CE9">
      <w:pPr>
        <w:rPr>
          <w:rFonts w:ascii="Helvetica" w:hAnsi="Helvetica" w:cstheme="minorHAnsi"/>
          <w:lang w:val="en-US"/>
        </w:rPr>
      </w:pPr>
    </w:p>
    <w:p w14:paraId="09F7A0FB" w14:textId="6E700F7A" w:rsidR="0098346C" w:rsidRDefault="00DE3CE9" w:rsidP="0002542A">
      <w:pPr>
        <w:rPr>
          <w:rFonts w:ascii="Helvetica" w:hAnsi="Helvetica"/>
          <w:lang w:val="en-US"/>
        </w:rPr>
      </w:pPr>
      <w:r>
        <w:rPr>
          <w:rFonts w:ascii="Helvetica" w:hAnsi="Helvetica"/>
          <w:lang w:val="en-US"/>
        </w:rPr>
        <w:t>Dimensionally reducing data</w:t>
      </w:r>
      <w:r w:rsidRPr="00AB6BF7">
        <w:rPr>
          <w:rFonts w:ascii="Helvetica" w:hAnsi="Helvetica"/>
          <w:lang w:val="en-US"/>
        </w:rPr>
        <w:t xml:space="preserve"> can improve </w:t>
      </w:r>
      <w:r>
        <w:rPr>
          <w:rFonts w:ascii="Helvetica" w:hAnsi="Helvetica"/>
          <w:lang w:val="en-US"/>
        </w:rPr>
        <w:t xml:space="preserve">the spectral </w:t>
      </w:r>
      <w:r w:rsidRPr="00AB6BF7">
        <w:rPr>
          <w:rFonts w:ascii="Helvetica" w:hAnsi="Helvetica"/>
          <w:lang w:val="en-US"/>
        </w:rPr>
        <w:t>discriminat</w:t>
      </w:r>
      <w:r>
        <w:rPr>
          <w:rFonts w:ascii="Helvetica" w:hAnsi="Helvetica"/>
          <w:lang w:val="en-US"/>
        </w:rPr>
        <w:t>ion of vegetation types.</w:t>
      </w:r>
      <w:r w:rsidRPr="00AB6BF7">
        <w:rPr>
          <w:rFonts w:ascii="Helvetica" w:hAnsi="Helvetica"/>
          <w:lang w:val="en-US"/>
        </w:rPr>
        <w:t xml:space="preserve"> </w:t>
      </w:r>
      <w:r>
        <w:rPr>
          <w:rFonts w:ascii="Helvetica" w:hAnsi="Helvetica"/>
          <w:lang w:val="en-US"/>
        </w:rPr>
        <w:t>Bands are selected</w:t>
      </w:r>
      <w:r w:rsidRPr="00AB6BF7">
        <w:rPr>
          <w:rFonts w:ascii="Helvetica" w:hAnsi="Helvetica"/>
          <w:lang w:val="en-US"/>
        </w:rPr>
        <w:t xml:space="preserve"> </w:t>
      </w:r>
      <w:r>
        <w:rPr>
          <w:rFonts w:ascii="Helvetica" w:hAnsi="Helvetica"/>
          <w:lang w:val="en-US"/>
        </w:rPr>
        <w:t xml:space="preserve">that minimize </w:t>
      </w:r>
      <w:r w:rsidRPr="00AB6BF7">
        <w:rPr>
          <w:rFonts w:ascii="Helvetica" w:hAnsi="Helvetica"/>
          <w:lang w:val="en-US"/>
        </w:rPr>
        <w:t>intra-type variability</w:t>
      </w:r>
      <w:r>
        <w:rPr>
          <w:rFonts w:ascii="Helvetica" w:hAnsi="Helvetica"/>
          <w:lang w:val="en-US"/>
        </w:rPr>
        <w:t xml:space="preserve"> and maximize </w:t>
      </w:r>
      <w:r w:rsidRPr="00AB6BF7">
        <w:rPr>
          <w:rFonts w:ascii="Helvetica" w:hAnsi="Helvetica"/>
          <w:lang w:val="en-US"/>
        </w:rPr>
        <w:t>int</w:t>
      </w:r>
      <w:r>
        <w:rPr>
          <w:rFonts w:ascii="Helvetica" w:hAnsi="Helvetica"/>
          <w:lang w:val="en-US"/>
        </w:rPr>
        <w:t>er</w:t>
      </w:r>
      <w:r w:rsidRPr="00AB6BF7">
        <w:rPr>
          <w:rFonts w:ascii="Helvetica" w:hAnsi="Helvetica"/>
          <w:lang w:val="en-US"/>
        </w:rPr>
        <w:t xml:space="preserve">-type differences </w:t>
      </w:r>
      <w:r w:rsidRPr="00AB6BF7">
        <w:rPr>
          <w:rFonts w:ascii="Helvetica" w:hAnsi="Helvetica"/>
          <w:lang w:val="en-US"/>
        </w:rPr>
        <w:fldChar w:fldCharType="begin"/>
      </w:r>
      <w:r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AB6BF7">
        <w:rPr>
          <w:rFonts w:ascii="Helvetica" w:hAnsi="Helvetica"/>
          <w:lang w:val="en-US"/>
        </w:rPr>
        <w:fldChar w:fldCharType="separate"/>
      </w:r>
      <w:r w:rsidRPr="00AB6BF7">
        <w:rPr>
          <w:rFonts w:ascii="Helvetica" w:hAnsi="Helvetica"/>
          <w:lang w:val="en-US"/>
        </w:rPr>
        <w:t>(Jia et al., 2012; Song, 2005)</w:t>
      </w:r>
      <w:r w:rsidRPr="00AB6BF7">
        <w:rPr>
          <w:rFonts w:ascii="Helvetica" w:hAnsi="Helvetica"/>
          <w:lang w:val="en-US"/>
        </w:rPr>
        <w:fldChar w:fldCharType="end"/>
      </w:r>
      <w:r>
        <w:rPr>
          <w:rFonts w:ascii="Helvetica" w:hAnsi="Helvetica"/>
          <w:lang w:val="en-US"/>
        </w:rPr>
        <w:t xml:space="preserve">. Dimensional reduction of spectral diversity has been limited to principle component analysis </w:t>
      </w:r>
      <w:r>
        <w:rPr>
          <w:rFonts w:ascii="Helvetica" w:hAnsi="Helvetica"/>
          <w:lang w:val="en-US"/>
        </w:rPr>
        <w:fldChar w:fldCharType="begin"/>
      </w:r>
      <w:r>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Pr>
          <w:rFonts w:ascii="Helvetica" w:hAnsi="Helvetica"/>
          <w:lang w:val="en-US"/>
        </w:rPr>
        <w:fldChar w:fldCharType="separate"/>
      </w:r>
      <w:r>
        <w:rPr>
          <w:rFonts w:ascii="Helvetica" w:hAnsi="Helvetica"/>
          <w:noProof/>
          <w:lang w:val="en-US"/>
        </w:rPr>
        <w:t>(Dahlin, 2016)</w:t>
      </w:r>
      <w:r>
        <w:rPr>
          <w:rFonts w:ascii="Helvetica" w:hAnsi="Helvetica"/>
          <w:lang w:val="en-US"/>
        </w:rPr>
        <w:fldChar w:fldCharType="end"/>
      </w:r>
      <w:r>
        <w:rPr>
          <w:rFonts w:ascii="Helvetica" w:hAnsi="Helvetica"/>
          <w:lang w:val="en-US"/>
        </w:rPr>
        <w:t xml:space="preserve"> and convex hull area methods </w:t>
      </w:r>
      <w:r>
        <w:rPr>
          <w:rFonts w:ascii="Helvetica" w:hAnsi="Helvetica"/>
          <w:lang w:val="en-US"/>
        </w:rPr>
        <w:fldChar w:fldCharType="begin"/>
      </w:r>
      <w:r>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An alternative approach is to use the </w:t>
      </w:r>
      <w:proofErr w:type="spellStart"/>
      <w:r>
        <w:rPr>
          <w:rFonts w:ascii="Helvetica" w:hAnsi="Helvetica"/>
          <w:lang w:val="en-US"/>
        </w:rPr>
        <w:t>InStability</w:t>
      </w:r>
      <w:proofErr w:type="spellEnd"/>
      <w:r>
        <w:rPr>
          <w:rFonts w:ascii="Helvetica" w:hAnsi="Helvetica"/>
          <w:lang w:val="en-US"/>
        </w:rPr>
        <w:t xml:space="preserve"> Index (ISI) to determine and select discriminative bands </w:t>
      </w:r>
      <w:r>
        <w:rPr>
          <w:rFonts w:ascii="Helvetica" w:hAnsi="Helvetica"/>
          <w:lang w:val="en-US"/>
        </w:rPr>
        <w:fldChar w:fldCharType="begin"/>
      </w:r>
      <w:r>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The ISI, can additionally be used to identify key wavelengths that are most distinct between vegetation types and helps explain the biophysical origin of spectral differences between vegetation types </w:t>
      </w:r>
      <w:r>
        <w:rPr>
          <w:rFonts w:ascii="Helvetica" w:hAnsi="Helvetica"/>
          <w:lang w:val="en-US"/>
        </w:rPr>
        <w:fldChar w:fldCharType="begin"/>
      </w:r>
      <w:r>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commentRangeStart w:id="3"/>
      <w:r>
        <w:rPr>
          <w:rFonts w:ascii="Helvetica" w:hAnsi="Helvetica"/>
          <w:lang w:val="en-US"/>
        </w:rPr>
        <w:t xml:space="preserve">Selecting bands based on the ISI can provide biological understanding, while improving the spectral </w:t>
      </w:r>
      <w:r w:rsidRPr="00AB6BF7">
        <w:rPr>
          <w:rFonts w:ascii="Helvetica" w:hAnsi="Helvetica"/>
          <w:lang w:val="en-US"/>
        </w:rPr>
        <w:t>discriminat</w:t>
      </w:r>
      <w:r>
        <w:rPr>
          <w:rFonts w:ascii="Helvetica" w:hAnsi="Helvetica"/>
          <w:lang w:val="en-US"/>
        </w:rPr>
        <w:t>ion of vegetation types</w:t>
      </w:r>
      <w:commentRangeEnd w:id="3"/>
      <w:r>
        <w:rPr>
          <w:rStyle w:val="CommentReference"/>
          <w:rFonts w:ascii="Arial" w:eastAsia="Arial" w:hAnsi="Arial" w:cs="Arial"/>
          <w:lang w:val="en" w:eastAsia="en-GB"/>
        </w:rPr>
        <w:commentReference w:id="3"/>
      </w:r>
      <w:r>
        <w:rPr>
          <w:rFonts w:ascii="Helvetica" w:hAnsi="Helvetica"/>
          <w:lang w:val="en-US"/>
        </w:rPr>
        <w:t xml:space="preserve">. </w:t>
      </w:r>
    </w:p>
    <w:p w14:paraId="5C0E9B01" w14:textId="77777777" w:rsidR="0002542A" w:rsidRPr="0002542A" w:rsidRDefault="0002542A" w:rsidP="0002542A">
      <w:pPr>
        <w:rPr>
          <w:rFonts w:ascii="Helvetica" w:hAnsi="Helvetica"/>
          <w:lang w:val="en-US"/>
        </w:rPr>
      </w:pPr>
    </w:p>
    <w:p w14:paraId="7CA00323" w14:textId="7E01924B" w:rsidR="00DE3CE9" w:rsidRPr="00F55111" w:rsidRDefault="0002542A" w:rsidP="00F55111">
      <w:pPr>
        <w:pStyle w:val="NormalWeb"/>
        <w:jc w:val="both"/>
        <w:rPr>
          <w:rFonts w:ascii="Helvetica" w:hAnsi="Helvetica"/>
          <w:lang w:val="en-GB"/>
        </w:rPr>
      </w:pPr>
      <w:commentRangeStart w:id="4"/>
      <w:r>
        <w:rPr>
          <w:rFonts w:ascii="Helvetica" w:hAnsi="Helvetica"/>
          <w:lang w:val="en-GB"/>
        </w:rPr>
        <w:t xml:space="preserve">Quantifying biophysical relationships </w:t>
      </w:r>
      <w:r w:rsidR="001E0170">
        <w:rPr>
          <w:rFonts w:ascii="Helvetica" w:hAnsi="Helvetica"/>
          <w:lang w:val="en-GB"/>
        </w:rPr>
        <w:t>at</w:t>
      </w:r>
      <w:r>
        <w:rPr>
          <w:rFonts w:ascii="Helvetica" w:hAnsi="Helvetica"/>
          <w:lang w:val="en-GB"/>
        </w:rPr>
        <w:t xml:space="preserve"> plot sc</w:t>
      </w:r>
      <w:r w:rsidR="001E0170">
        <w:rPr>
          <w:rFonts w:ascii="Helvetica" w:hAnsi="Helvetica"/>
          <w:lang w:val="en-GB"/>
        </w:rPr>
        <w:t xml:space="preserve">ales establishes </w:t>
      </w:r>
      <w:r w:rsidR="004E5934">
        <w:rPr>
          <w:rFonts w:ascii="Helvetica" w:hAnsi="Helvetica"/>
          <w:lang w:val="en-GB"/>
        </w:rPr>
        <w:t xml:space="preserve">xxx </w:t>
      </w:r>
      <w:commentRangeEnd w:id="4"/>
      <w:r w:rsidR="004E5934">
        <w:rPr>
          <w:rStyle w:val="CommentReference"/>
          <w:rFonts w:ascii="Arial" w:eastAsia="Arial" w:hAnsi="Arial" w:cs="Arial"/>
          <w:lang w:val="en"/>
        </w:rPr>
        <w:commentReference w:id="4"/>
      </w:r>
      <w:r w:rsidR="00DE3CE9">
        <w:rPr>
          <w:rFonts w:ascii="Helvetica" w:hAnsi="Helvetica"/>
          <w:lang w:val="en-GB"/>
        </w:rPr>
        <w:t>H</w:t>
      </w:r>
      <w:r w:rsidR="00DE3CE9" w:rsidRPr="00AB6BF7">
        <w:rPr>
          <w:rFonts w:ascii="Helvetica" w:hAnsi="Helvetica"/>
          <w:lang w:val="en-GB"/>
        </w:rPr>
        <w:t xml:space="preserve">igh-resolution spectral data are becoming increasingly available at multiple </w:t>
      </w:r>
      <w:r w:rsidR="00DE3CE9">
        <w:rPr>
          <w:rFonts w:ascii="Helvetica" w:hAnsi="Helvetica"/>
          <w:lang w:val="en-GB"/>
        </w:rPr>
        <w:t xml:space="preserve">remotely sensed </w:t>
      </w:r>
      <w:r w:rsidR="00DE3CE9" w:rsidRPr="00AB6BF7">
        <w:rPr>
          <w:rFonts w:ascii="Helvetica" w:hAnsi="Helvetica"/>
          <w:lang w:val="en-GB"/>
        </w:rPr>
        <w:t>scales</w:t>
      </w:r>
      <w:r w:rsidR="00DE3CE9">
        <w:rPr>
          <w:rFonts w:ascii="Helvetica" w:hAnsi="Helvetica"/>
          <w:lang w:val="en-GB"/>
        </w:rPr>
        <w:t>,</w:t>
      </w:r>
      <w:r w:rsidR="00DE3CE9" w:rsidRPr="00AB6BF7">
        <w:rPr>
          <w:rFonts w:ascii="Helvetica" w:hAnsi="Helvetica"/>
          <w:lang w:val="en-GB"/>
        </w:rPr>
        <w:t xml:space="preserve"> </w:t>
      </w:r>
      <w:r>
        <w:rPr>
          <w:rFonts w:ascii="Helvetica" w:hAnsi="Helvetica"/>
          <w:lang w:val="en-GB"/>
        </w:rPr>
        <w:t>including drones</w:t>
      </w:r>
      <w:r w:rsidR="00DE3CE9">
        <w:rPr>
          <w:rFonts w:ascii="Helvetica" w:hAnsi="Helvetica"/>
          <w:lang w:val="en-GB"/>
        </w:rPr>
        <w:t>, plane</w:t>
      </w:r>
      <w:r>
        <w:rPr>
          <w:rFonts w:ascii="Helvetica" w:hAnsi="Helvetica"/>
          <w:lang w:val="en-GB"/>
        </w:rPr>
        <w:t>,</w:t>
      </w:r>
      <w:r w:rsidR="00DE3CE9">
        <w:rPr>
          <w:rFonts w:ascii="Helvetica" w:hAnsi="Helvetica"/>
          <w:lang w:val="en-GB"/>
        </w:rPr>
        <w:t xml:space="preserve"> and satellite</w:t>
      </w:r>
      <w:r>
        <w:rPr>
          <w:rFonts w:ascii="Helvetica" w:hAnsi="Helvetica"/>
          <w:lang w:val="en-GB"/>
        </w:rPr>
        <w:t>s</w:t>
      </w:r>
      <w:r w:rsidR="00BB6B8F">
        <w:rPr>
          <w:rFonts w:ascii="Helvetica" w:hAnsi="Helvetica"/>
          <w:lang w:val="en-GB"/>
        </w:rPr>
        <w:t xml:space="preserve"> </w:t>
      </w:r>
      <w:r w:rsidR="00BA5E92">
        <w:rPr>
          <w:rFonts w:ascii="Helvetica" w:hAnsi="Helvetica"/>
          <w:lang w:val="en-GB"/>
        </w:rPr>
        <w:fldChar w:fldCharType="begin"/>
      </w:r>
      <w:r w:rsidR="00BA5E92">
        <w:rPr>
          <w:rFonts w:ascii="Helvetica" w:hAnsi="Helvetica"/>
          <w:lang w:val="en-GB"/>
        </w:rPr>
        <w:instrText xml:space="preserve"> ADDIN ZOTERO_ITEM CSL_CITATION {"citationID":"s0v49xE3","properties":{"formattedCitation":"(Lausch et al., 2016; Lee et al., 2015)","plainCitation":"(Lausch et al., 2016; Lee et al., 2015)","noteIndex":0},"citationItems":[{"id":620,"uris":["http://zotero.org/users/local/8RirLiuI/items/YP5QSP6L"],"uri":["http://zotero.org/users/local/8RirLiuI/items/YP5QSP6L"],"itemData":{"id":620,"type":"article-journal","abstract":"Impacts of human civilization on ecosystems threaten global biodiversity. In a changing environment, traditional in situ approaches to biodiversity monitoring have made significant steps forward to quantify and evaluate BD at many scales but still, these methods are limited to comparatively small areas. Earth observation (EO) techniques may provide a solution to overcome this shortcoming by measuring entities of interest at different spatial and temporal scales. This paper provides a comprehensive overview of the role of EO to detect, describe, explain, predict and assess biodiversity. Here, we focus on three main aspects related to biodiversity − taxonomic diversity, functional diversity and structural diversity, which integrate different levels of organization − molecular, genetic, individual, species, populations, communities, biomes, ecosystems and landscapes. In particular, we discuss the recording of taxonomic elements of biodiversity through the identification of animal and plant species. We highlight the importance of the spectral traits (ST) and spectral trait variations (STV) concept for EO-based biodiversity research. Furthermore we provide examples of spectral traits/spectral trait variations used in EO applications for quantifying taxonomic diversity, functional diversity and structural diversity. We discuss the use of EO to monitor biodiversity and habitat quality using different remote-sensing techniques. Finally, we suggest specifically important steps for a better integration of EO in biodiversity research. EO methods represent an affordable, repeatable and comparable method for measuring, describing, explaining and modelling taxonomic, functional and structural diversity. Upcoming sensor developments will provide opportunities to quantify spectral traits, currently not detectable with EO, and will surely help to describe biodiversity in more detail. Therefore, new concepts are needed to tightly integrate EO sensor networks with the identification of biodiversity. This will mean taking completely new directions in the future to link complex, large data, different approaches and models.","collection-title":"Navigating Urban Complexity: Advancing Understanding of Urban Social – Ecological Systems for Transformation and Resilience","container-title":"Ecological Indicators","DOI":"10.1016/j.ecolind.2016.06.022","ISSN":"1470-160X","journalAbbreviation":"Ecological Indicators","language":"en","page":"317-339","source":"ScienceDirect","title":"Linking Earth Observation and taxonomic, structural and functional biodiversity: Local to ecosystem perspectives","title-short":"Linking Earth Observation and taxonomic, structural and functional biodiversity","volume":"70","author":[{"family":"Lausch","given":"A."},{"family":"Bannehr","given":"L."},{"family":"Beckmann","given":"M."},{"family":"Boehm","given":"C."},{"family":"Feilhauer","given":"H."},{"family":"Hacker","given":"J. M."},{"family":"Heurich","given":"M."},{"family":"Jung","given":"A."},{"family":"Klenke","given":"R."},{"family":"Neumann","given":"C."},{"family":"Pause","given":"M."},{"family":"Rocchini","given":"D."},{"family":"Schaepman","given":"M. E."},{"family":"Schmidtlein","given":"S."},{"family":"Schulz","given":"K."},{"family":"Selsam","given":"P."},{"family":"Settele","given":"J."},{"family":"Skidmore","given":"A. K."},{"family":"Cord","given":"A. F."}],"issued":{"date-parts":[["2016",11,1]]}}},{"id":805,"uris":["http://zotero.org/users/local/8RirLiuI/items/VEGZ66NW"],"uri":["http://zotero.org/users/local/8RirLiuI/items/VEGZ66NW"],"itemData":{"id":805,"type":"article-journal","container-title":"Remote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BA5E92">
        <w:rPr>
          <w:rFonts w:ascii="Helvetica" w:hAnsi="Helvetica"/>
          <w:lang w:val="en-GB"/>
        </w:rPr>
        <w:fldChar w:fldCharType="separate"/>
      </w:r>
      <w:r w:rsidR="00BA5E92">
        <w:rPr>
          <w:rFonts w:ascii="Helvetica" w:hAnsi="Helvetica"/>
          <w:noProof/>
          <w:lang w:val="en-GB"/>
        </w:rPr>
        <w:t>(Lausch et al., 2016; Lee et al., 2015)</w:t>
      </w:r>
      <w:r w:rsidR="00BA5E92">
        <w:rPr>
          <w:rFonts w:ascii="Helvetica" w:hAnsi="Helvetica"/>
          <w:lang w:val="en-GB"/>
        </w:rPr>
        <w:fldChar w:fldCharType="end"/>
      </w:r>
      <w:r w:rsidR="00DE3CE9">
        <w:rPr>
          <w:rFonts w:ascii="Helvetica" w:hAnsi="Helvetica"/>
          <w:lang w:val="en-GB"/>
        </w:rPr>
        <w:fldChar w:fldCharType="begin"/>
      </w:r>
      <w:r w:rsidR="00BA5E92">
        <w:rPr>
          <w:rFonts w:ascii="Helvetica" w:hAnsi="Helvetica"/>
          <w:lang w:val="en-US"/>
        </w:rPr>
        <w:instrText xml:space="preserve"> ADDIN ZOTERO_ITEM CSL_CITATION {"citationID":"nYureWmB","properties":{"formattedCitation":"(Lee et al., 2015)","plainCitation":"(Lee et al., 2015)","dontUpdate":true,"noteIndex":0},"citationItems":[{"id":805,"uris":["http://zotero.org/users/local/8RirLiuI/items/VEGZ66NW"],"uri":["http://zotero.org/users/local/8RirLiuI/items/VEGZ66NW"],"itemData":{"id":805,"type":"article-journal","container-title":"Remote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DE3CE9">
        <w:rPr>
          <w:rFonts w:ascii="Helvetica" w:hAnsi="Helvetica"/>
          <w:lang w:val="en-GB"/>
        </w:rPr>
        <w:fldChar w:fldCharType="end"/>
      </w:r>
      <w:r w:rsidR="00DE3CE9" w:rsidRPr="0002542A">
        <w:rPr>
          <w:rFonts w:ascii="Helvetica" w:hAnsi="Helvetica"/>
          <w:lang w:val="en-US"/>
        </w:rPr>
        <w:t xml:space="preserve">. </w:t>
      </w:r>
      <w:r w:rsidR="00DE3CE9">
        <w:rPr>
          <w:rFonts w:ascii="Helvetica" w:hAnsi="Helvetica"/>
          <w:lang w:val="en-GB"/>
        </w:rPr>
        <w:t>Data from these sources could facilitate understanding spatial</w:t>
      </w:r>
      <w:r w:rsidR="0098346C">
        <w:rPr>
          <w:rFonts w:ascii="Helvetica" w:hAnsi="Helvetica"/>
          <w:lang w:val="en-GB"/>
        </w:rPr>
        <w:t xml:space="preserve">-temporal variability </w:t>
      </w:r>
      <w:r w:rsidR="00DE3CE9">
        <w:rPr>
          <w:rFonts w:ascii="Helvetica" w:hAnsi="Helvetica"/>
          <w:lang w:val="en-GB"/>
        </w:rPr>
        <w:t>in vegetation compositions and biodiversity across large spatial scales</w:t>
      </w:r>
      <w:r w:rsidR="0098346C">
        <w:rPr>
          <w:rFonts w:ascii="Helvetica" w:hAnsi="Helvetica"/>
          <w:lang w:val="en-GB"/>
        </w:rPr>
        <w:t>.</w:t>
      </w:r>
      <w:r w:rsidR="00DE3CE9">
        <w:rPr>
          <w:rFonts w:ascii="Helvetica" w:hAnsi="Helvetica"/>
          <w:lang w:val="en-GB"/>
        </w:rPr>
        <w:t xml:space="preserve"> Yet,</w:t>
      </w:r>
      <w:r w:rsidR="00DE3CE9" w:rsidRPr="00AB6BF7">
        <w:rPr>
          <w:rFonts w:ascii="Helvetica" w:hAnsi="Helvetica"/>
          <w:lang w:val="en-GB"/>
        </w:rPr>
        <w:t xml:space="preserve"> </w:t>
      </w:r>
      <w:r w:rsidR="00DE3CE9">
        <w:rPr>
          <w:rFonts w:ascii="Helvetica" w:hAnsi="Helvetica"/>
          <w:lang w:val="en-GB"/>
        </w:rPr>
        <w:t>it is unknown how heterogenous phenotypic expression of Arctic vegetation types relate</w:t>
      </w:r>
      <w:r w:rsidR="0098346C">
        <w:rPr>
          <w:rFonts w:ascii="Helvetica" w:hAnsi="Helvetica"/>
          <w:lang w:val="en-GB"/>
        </w:rPr>
        <w:t>s</w:t>
      </w:r>
      <w:r w:rsidR="00DE3CE9">
        <w:rPr>
          <w:rFonts w:ascii="Helvetica" w:hAnsi="Helvetica"/>
          <w:lang w:val="en-GB"/>
        </w:rPr>
        <w:t xml:space="preserve"> to observed </w:t>
      </w:r>
      <w:r w:rsidR="00DE3CE9" w:rsidRPr="00AB6BF7">
        <w:rPr>
          <w:rFonts w:ascii="Helvetica" w:hAnsi="Helvetica"/>
          <w:lang w:val="en-GB"/>
        </w:rPr>
        <w:t>spectral signatures</w:t>
      </w:r>
      <w:r w:rsidR="00DE3CE9">
        <w:rPr>
          <w:rFonts w:ascii="Helvetica" w:hAnsi="Helvetica"/>
          <w:lang w:val="en-GB"/>
        </w:rPr>
        <w:t xml:space="preserve">. Furthermore, it is unclear how spectral diversity is </w:t>
      </w:r>
      <w:r w:rsidR="00DE3CE9">
        <w:rPr>
          <w:rFonts w:ascii="Helvetica" w:hAnsi="Helvetica"/>
          <w:lang w:val="en-GB"/>
        </w:rPr>
        <w:lastRenderedPageBreak/>
        <w:t xml:space="preserve">influenced by species richness and evenness, and if spectral diversity can be used to predict biodiversity. Environmental factors such as bare ground, shown to influence spectral diversity </w:t>
      </w:r>
      <w:r w:rsidR="00DE3CE9">
        <w:rPr>
          <w:rFonts w:ascii="Helvetica" w:hAnsi="Helvetica"/>
          <w:lang w:val="en-GB"/>
        </w:rPr>
        <w:fldChar w:fldCharType="begin"/>
      </w:r>
      <w:r w:rsidR="00BA5E92">
        <w:rPr>
          <w:rFonts w:ascii="Helvetica" w:hAnsi="Helvetica"/>
          <w:lang w:val="en-GB"/>
        </w:rPr>
        <w:instrText xml:space="preserve"> ADDIN ZOTERO_ITEM CSL_CITATION {"citationID":"bWa1Dcut","properties":{"formattedCitation":"(Gholizadeh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DE3CE9">
        <w:rPr>
          <w:rFonts w:ascii="Helvetica" w:hAnsi="Helvetica"/>
          <w:lang w:val="en-GB"/>
        </w:rPr>
        <w:fldChar w:fldCharType="separate"/>
      </w:r>
      <w:r w:rsidR="00DE3CE9">
        <w:rPr>
          <w:rFonts w:ascii="Helvetica" w:hAnsi="Helvetica"/>
          <w:noProof/>
          <w:lang w:val="en-GB"/>
        </w:rPr>
        <w:t>(Gholizadeh et al., 2018; Wang, et al., 2018a)</w:t>
      </w:r>
      <w:r w:rsidR="00DE3CE9">
        <w:rPr>
          <w:rFonts w:ascii="Helvetica" w:hAnsi="Helvetica"/>
          <w:lang w:val="en-GB"/>
        </w:rPr>
        <w:fldChar w:fldCharType="end"/>
      </w:r>
      <w:r w:rsidR="00DE3CE9">
        <w:rPr>
          <w:rFonts w:ascii="Helvetica" w:hAnsi="Helvetica"/>
          <w:lang w:val="en-GB"/>
        </w:rPr>
        <w:t>, need to be quantified/understood at a plot level.</w:t>
      </w:r>
      <w:r w:rsidR="0098346C">
        <w:rPr>
          <w:rFonts w:ascii="Helvetica" w:hAnsi="Helvetica"/>
          <w:lang w:val="en-GB"/>
        </w:rPr>
        <w:t xml:space="preserve"> Understanding s</w:t>
      </w:r>
      <w:r w:rsidR="00DE3CE9">
        <w:rPr>
          <w:rFonts w:ascii="Helvetica" w:hAnsi="Helvetica"/>
          <w:lang w:val="en-GB"/>
        </w:rPr>
        <w:t>pectral</w:t>
      </w:r>
      <w:r w:rsidR="0098346C">
        <w:rPr>
          <w:rFonts w:ascii="Helvetica" w:hAnsi="Helvetica"/>
          <w:lang w:val="en-GB"/>
        </w:rPr>
        <w:t>-</w:t>
      </w:r>
      <w:r w:rsidR="00DE3CE9">
        <w:rPr>
          <w:rFonts w:ascii="Helvetica" w:hAnsi="Helvetica"/>
          <w:lang w:val="en-GB"/>
        </w:rPr>
        <w:t xml:space="preserve">biodiversity relationship on plot levels provides foundational information to facilitate the use of remote sensed data for future environmental analysis and biodiversity monitoring. </w:t>
      </w:r>
    </w:p>
    <w:p w14:paraId="21A54955"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 xml:space="preserve">1.1 Study Objectives </w:t>
      </w:r>
    </w:p>
    <w:p w14:paraId="5CFAFFD8" w14:textId="77777777" w:rsidR="00DE3CE9" w:rsidRPr="003718A4" w:rsidRDefault="00DE3CE9" w:rsidP="00DE3CE9">
      <w:pPr>
        <w:pStyle w:val="NormalWeb"/>
        <w:rPr>
          <w:rFonts w:ascii="Helvetica" w:hAnsi="Helvetica"/>
          <w:lang w:val="en-US"/>
        </w:rPr>
      </w:pPr>
      <w:r>
        <w:rPr>
          <w:rFonts w:ascii="Helvetica" w:hAnsi="Helvetica"/>
          <w:lang w:val="en-US"/>
        </w:rPr>
        <w:t>This study aims to u</w:t>
      </w:r>
      <w:r w:rsidRPr="00491E4D">
        <w:rPr>
          <w:rFonts w:ascii="Helvetica" w:hAnsi="Helvetica"/>
          <w:lang w:val="en-US"/>
        </w:rPr>
        <w:t>s</w:t>
      </w:r>
      <w:r>
        <w:rPr>
          <w:rFonts w:ascii="Helvetica" w:hAnsi="Helvetica"/>
          <w:lang w:val="en-US"/>
        </w:rPr>
        <w:t xml:space="preserve">e </w:t>
      </w:r>
      <w:r w:rsidRPr="00491E4D">
        <w:rPr>
          <w:rFonts w:ascii="Helvetica" w:hAnsi="Helvetica"/>
          <w:lang w:val="en-US"/>
        </w:rPr>
        <w:t xml:space="preserve">plot-level spectral </w:t>
      </w:r>
      <w:r>
        <w:rPr>
          <w:rFonts w:ascii="Helvetica" w:hAnsi="Helvetica"/>
          <w:lang w:val="en-US"/>
        </w:rPr>
        <w:t>data to</w:t>
      </w:r>
      <w:r w:rsidRPr="00491E4D">
        <w:rPr>
          <w:rFonts w:ascii="Helvetica" w:hAnsi="Helvetica"/>
          <w:lang w:val="en-US"/>
        </w:rPr>
        <w:t xml:space="preserve"> investigate the patterns of spectral variability between two Arctic vegetation types</w:t>
      </w:r>
      <w:r>
        <w:rPr>
          <w:rFonts w:ascii="Helvetica" w:hAnsi="Helvetica"/>
          <w:lang w:val="en-US"/>
        </w:rPr>
        <w:t>.</w:t>
      </w:r>
      <w:r w:rsidRPr="00491E4D">
        <w:rPr>
          <w:rFonts w:ascii="Helvetica" w:hAnsi="Helvetica"/>
          <w:lang w:val="en-US"/>
        </w:rPr>
        <w:t xml:space="preserve"> </w:t>
      </w:r>
      <w:r>
        <w:rPr>
          <w:rFonts w:ascii="Helvetica" w:hAnsi="Helvetica"/>
          <w:lang w:val="en-US"/>
        </w:rPr>
        <w:t xml:space="preserve">I </w:t>
      </w:r>
      <w:r w:rsidRPr="00491E4D">
        <w:rPr>
          <w:rFonts w:ascii="Helvetica" w:hAnsi="Helvetica"/>
          <w:lang w:val="en-US"/>
        </w:rPr>
        <w:t>address if vegetation communities can be identified based on their mean reflectance and spectral diversity. Through</w:t>
      </w:r>
      <w:r>
        <w:rPr>
          <w:rFonts w:ascii="Helvetica" w:hAnsi="Helvetica"/>
          <w:lang w:val="en-US"/>
        </w:rPr>
        <w:t xml:space="preserve"> using the </w:t>
      </w:r>
      <w:proofErr w:type="spellStart"/>
      <w:r>
        <w:rPr>
          <w:rFonts w:ascii="Helvetica" w:hAnsi="Helvetica"/>
          <w:lang w:val="en-US"/>
        </w:rPr>
        <w:t>InStability</w:t>
      </w:r>
      <w:proofErr w:type="spellEnd"/>
      <w:r>
        <w:rPr>
          <w:rFonts w:ascii="Helvetica" w:hAnsi="Helvetica"/>
          <w:lang w:val="en-US"/>
        </w:rPr>
        <w:t xml:space="preserve"> Index (ISI)</w:t>
      </w:r>
      <w:r w:rsidRPr="00491E4D">
        <w:rPr>
          <w:rFonts w:ascii="Helvetica" w:hAnsi="Helvetica"/>
          <w:lang w:val="en-US"/>
        </w:rPr>
        <w:t>, I</w:t>
      </w:r>
      <w:r>
        <w:rPr>
          <w:rFonts w:ascii="Helvetica" w:hAnsi="Helvetica"/>
          <w:lang w:val="en-US"/>
        </w:rPr>
        <w:t>t is</w:t>
      </w:r>
      <w:r w:rsidRPr="00491E4D">
        <w:rPr>
          <w:rFonts w:ascii="Helvetica" w:hAnsi="Helvetica"/>
          <w:lang w:val="en-US"/>
        </w:rPr>
        <w:t xml:space="preserve"> determined what regions of the electromagnetic spectrum are most distinct between Arctic vegetation types. Through conducting </w:t>
      </w:r>
      <w:r>
        <w:rPr>
          <w:rFonts w:ascii="Helvetica" w:hAnsi="Helvetica"/>
          <w:lang w:val="en-US"/>
        </w:rPr>
        <w:t>band</w:t>
      </w:r>
      <w:r w:rsidRPr="00491E4D">
        <w:rPr>
          <w:rFonts w:ascii="Helvetica" w:hAnsi="Helvetica"/>
          <w:lang w:val="en-US"/>
        </w:rPr>
        <w:t xml:space="preserve"> selection using </w:t>
      </w:r>
      <w:proofErr w:type="spellStart"/>
      <w:r w:rsidRPr="00491E4D">
        <w:rPr>
          <w:rFonts w:ascii="Helvetica" w:hAnsi="Helvetica"/>
          <w:lang w:val="en-US"/>
        </w:rPr>
        <w:t>i</w:t>
      </w:r>
      <w:proofErr w:type="spellEnd"/>
      <w:r w:rsidRPr="00491E4D">
        <w:rPr>
          <w:rFonts w:ascii="Helvetica" w:hAnsi="Helvetica"/>
          <w:lang w:val="en-US"/>
        </w:rPr>
        <w:t xml:space="preserve">) a </w:t>
      </w:r>
      <w:r>
        <w:rPr>
          <w:rFonts w:ascii="Helvetica" w:hAnsi="Helvetica"/>
          <w:lang w:val="en-US"/>
        </w:rPr>
        <w:t>manual</w:t>
      </w:r>
      <w:r w:rsidRPr="00491E4D">
        <w:rPr>
          <w:rFonts w:ascii="Helvetica" w:hAnsi="Helvetica"/>
          <w:lang w:val="en-US"/>
        </w:rPr>
        <w:t xml:space="preserve"> band selection based on a priori assumption and ii) automated selection method </w:t>
      </w:r>
      <w:r>
        <w:rPr>
          <w:rFonts w:ascii="Helvetica" w:hAnsi="Helvetica"/>
          <w:lang w:val="en-US"/>
        </w:rPr>
        <w:t>using ISI values</w:t>
      </w:r>
      <w:r w:rsidRPr="00491E4D">
        <w:rPr>
          <w:rFonts w:ascii="Helvetica" w:hAnsi="Helvetica"/>
          <w:lang w:val="en-US"/>
        </w:rPr>
        <w:t xml:space="preserve">, I investigated if dimensional reduction of spectral data improves the spectral differentiation of vegetation types. Furthermore, </w:t>
      </w:r>
      <w:r>
        <w:rPr>
          <w:rFonts w:ascii="Helvetica" w:hAnsi="Helvetica"/>
          <w:lang w:val="en-US"/>
        </w:rPr>
        <w:t>I</w:t>
      </w:r>
      <w:r w:rsidRPr="00491E4D">
        <w:rPr>
          <w:rFonts w:ascii="Helvetica" w:hAnsi="Helvetica"/>
          <w:lang w:val="en-US"/>
        </w:rPr>
        <w:t xml:space="preserve"> combined spectral signatures with point</w:t>
      </w:r>
      <w:r>
        <w:rPr>
          <w:rFonts w:ascii="Helvetica" w:hAnsi="Helvetica"/>
          <w:lang w:val="en-US"/>
        </w:rPr>
        <w:t xml:space="preserve"> </w:t>
      </w:r>
      <w:r w:rsidRPr="00491E4D">
        <w:rPr>
          <w:rFonts w:ascii="Helvetica" w:hAnsi="Helvetica"/>
          <w:lang w:val="en-US"/>
        </w:rPr>
        <w:t xml:space="preserve">framing data, to evaluate if species </w:t>
      </w:r>
      <w:r w:rsidRPr="003718A4">
        <w:rPr>
          <w:rFonts w:ascii="Helvetica" w:hAnsi="Helvetica"/>
          <w:lang w:val="en-US"/>
        </w:rPr>
        <w:t xml:space="preserve">richness and evenness can be estimated for Arctic vegetation communities. I also investigated how bare ground influences spectral-biodiversity relationships. Using a principle component analysis, additional </w:t>
      </w:r>
      <w:r>
        <w:rPr>
          <w:rFonts w:ascii="Helvetica" w:hAnsi="Helvetica"/>
          <w:lang w:val="en-US"/>
        </w:rPr>
        <w:t xml:space="preserve">environmental factors, </w:t>
      </w:r>
      <w:r w:rsidRPr="003718A4">
        <w:rPr>
          <w:rFonts w:ascii="Helvetica" w:hAnsi="Helvetica"/>
          <w:lang w:val="en-US"/>
        </w:rPr>
        <w:t xml:space="preserve">such as </w:t>
      </w:r>
      <w:r>
        <w:rPr>
          <w:rFonts w:ascii="Helvetica" w:hAnsi="Helvetica"/>
          <w:lang w:val="en-US"/>
        </w:rPr>
        <w:t xml:space="preserve">visible </w:t>
      </w:r>
      <w:r w:rsidRPr="003718A4">
        <w:rPr>
          <w:rFonts w:ascii="Helvetica" w:hAnsi="Helvetica"/>
          <w:lang w:val="en-US"/>
        </w:rPr>
        <w:t>flower</w:t>
      </w:r>
      <w:r>
        <w:rPr>
          <w:rFonts w:ascii="Helvetica" w:hAnsi="Helvetica"/>
          <w:lang w:val="en-US"/>
        </w:rPr>
        <w:t>s and</w:t>
      </w:r>
      <w:r w:rsidRPr="003718A4">
        <w:rPr>
          <w:rFonts w:ascii="Helvetica" w:hAnsi="Helvetica"/>
          <w:lang w:val="en-US"/>
        </w:rPr>
        <w:t xml:space="preserve"> dead </w:t>
      </w:r>
      <w:r>
        <w:rPr>
          <w:rFonts w:ascii="Helvetica" w:hAnsi="Helvetica"/>
          <w:lang w:val="en-US"/>
        </w:rPr>
        <w:t>matter</w:t>
      </w:r>
      <w:r w:rsidRPr="003718A4">
        <w:rPr>
          <w:rFonts w:ascii="Helvetica" w:hAnsi="Helvetica"/>
          <w:lang w:val="en-US"/>
        </w:rPr>
        <w:t>, cover type</w:t>
      </w:r>
      <w:r>
        <w:rPr>
          <w:rFonts w:ascii="Helvetica" w:hAnsi="Helvetica"/>
          <w:lang w:val="en-US"/>
        </w:rPr>
        <w:t>, and canopy density</w:t>
      </w:r>
      <w:r w:rsidRPr="003718A4">
        <w:rPr>
          <w:rFonts w:ascii="Helvetica" w:hAnsi="Helvetica"/>
          <w:lang w:val="en-US"/>
        </w:rPr>
        <w:t xml:space="preserve"> were visually evaluated in how they affect spectral properties</w:t>
      </w:r>
      <w:r>
        <w:rPr>
          <w:rFonts w:ascii="Helvetica" w:hAnsi="Helvetica"/>
          <w:lang w:val="en-US"/>
        </w:rPr>
        <w:t>.</w:t>
      </w:r>
      <w:r w:rsidRPr="003718A4">
        <w:rPr>
          <w:rFonts w:ascii="Helvetica" w:hAnsi="Helvetica"/>
          <w:lang w:val="en-US"/>
        </w:rPr>
        <w:t xml:space="preserve"> </w:t>
      </w:r>
    </w:p>
    <w:p w14:paraId="2435E3A0" w14:textId="77777777" w:rsidR="00DE3CE9" w:rsidRDefault="00DE3CE9" w:rsidP="00DE3CE9">
      <w:pPr>
        <w:rPr>
          <w:rFonts w:ascii="Helvetica" w:hAnsi="Helvetica"/>
          <w:b/>
          <w:bCs/>
          <w:lang w:val="en-US"/>
        </w:rPr>
      </w:pPr>
      <w:r w:rsidRPr="00F905BD">
        <w:rPr>
          <w:rFonts w:ascii="Helvetica" w:hAnsi="Helvetica"/>
          <w:b/>
          <w:bCs/>
          <w:lang w:val="en-US"/>
        </w:rPr>
        <w:t xml:space="preserve">Ultimately, my study </w:t>
      </w:r>
      <w:r>
        <w:rPr>
          <w:rFonts w:ascii="Helvetica" w:hAnsi="Helvetica"/>
          <w:b/>
          <w:bCs/>
          <w:lang w:val="en-US"/>
        </w:rPr>
        <w:t>reveals xxx, suggesting xxx</w:t>
      </w:r>
    </w:p>
    <w:p w14:paraId="426A4904" w14:textId="77777777" w:rsidR="00DE3CE9" w:rsidRPr="00805C73" w:rsidRDefault="00DE3CE9" w:rsidP="00DE3CE9">
      <w:pPr>
        <w:rPr>
          <w:rFonts w:ascii="Helvetica" w:hAnsi="Helvetica"/>
          <w:lang w:val="en-US"/>
        </w:rPr>
      </w:pPr>
    </w:p>
    <w:p w14:paraId="027FFAC5" w14:textId="77777777" w:rsidR="00DE3CE9" w:rsidRPr="00491E4D" w:rsidRDefault="00DE3CE9" w:rsidP="00DE3CE9">
      <w:pPr>
        <w:rPr>
          <w:rFonts w:ascii="Helvetica" w:hAnsi="Helvetica"/>
          <w:u w:val="single"/>
          <w:lang w:val="en-US"/>
        </w:rPr>
      </w:pPr>
    </w:p>
    <w:p w14:paraId="02C402A7" w14:textId="77777777" w:rsidR="00DE3CE9" w:rsidRPr="00491E4D" w:rsidRDefault="00DE3CE9" w:rsidP="00DE3CE9">
      <w:pPr>
        <w:rPr>
          <w:rFonts w:ascii="Helvetica" w:hAnsi="Helvetica"/>
          <w:b/>
          <w:bCs/>
          <w:sz w:val="28"/>
          <w:szCs w:val="28"/>
          <w:lang w:val="en-US"/>
        </w:rPr>
      </w:pPr>
      <w:r w:rsidRPr="00491E4D">
        <w:rPr>
          <w:rFonts w:ascii="Helvetica" w:hAnsi="Helvetica"/>
          <w:b/>
          <w:bCs/>
          <w:sz w:val="28"/>
          <w:szCs w:val="28"/>
          <w:lang w:val="en-US"/>
        </w:rPr>
        <w:t xml:space="preserve">1.2 Research </w:t>
      </w:r>
      <w:r>
        <w:rPr>
          <w:rFonts w:ascii="Helvetica" w:hAnsi="Helvetica"/>
          <w:b/>
          <w:bCs/>
          <w:sz w:val="28"/>
          <w:szCs w:val="28"/>
          <w:lang w:val="en-US"/>
        </w:rPr>
        <w:t>Q</w:t>
      </w:r>
      <w:r w:rsidRPr="00491E4D">
        <w:rPr>
          <w:rFonts w:ascii="Helvetica" w:hAnsi="Helvetica"/>
          <w:b/>
          <w:bCs/>
          <w:sz w:val="28"/>
          <w:szCs w:val="28"/>
          <w:lang w:val="en-US"/>
        </w:rPr>
        <w:t xml:space="preserve">uestions and </w:t>
      </w:r>
      <w:r>
        <w:rPr>
          <w:rFonts w:ascii="Helvetica" w:hAnsi="Helvetica"/>
          <w:b/>
          <w:bCs/>
          <w:sz w:val="28"/>
          <w:szCs w:val="28"/>
          <w:lang w:val="en-US"/>
        </w:rPr>
        <w:t>H</w:t>
      </w:r>
      <w:r w:rsidRPr="00491E4D">
        <w:rPr>
          <w:rFonts w:ascii="Helvetica" w:hAnsi="Helvetica"/>
          <w:b/>
          <w:bCs/>
          <w:sz w:val="28"/>
          <w:szCs w:val="28"/>
          <w:lang w:val="en-US"/>
        </w:rPr>
        <w:t>ypotheses</w:t>
      </w:r>
    </w:p>
    <w:p w14:paraId="34A68528" w14:textId="77777777" w:rsidR="00DE3CE9" w:rsidRDefault="00DE3CE9" w:rsidP="00DE3CE9">
      <w:pPr>
        <w:rPr>
          <w:rFonts w:ascii="Helvetica" w:hAnsi="Helvetica"/>
          <w:b/>
          <w:bCs/>
          <w:u w:val="single"/>
          <w:lang w:val="en-US"/>
        </w:rPr>
      </w:pPr>
    </w:p>
    <w:p w14:paraId="734F1AC0" w14:textId="77777777" w:rsidR="00DE3CE9" w:rsidRPr="00491E4D" w:rsidRDefault="00DE3CE9" w:rsidP="00DE3CE9">
      <w:pPr>
        <w:rPr>
          <w:rFonts w:ascii="Helvetica" w:hAnsi="Helvetica"/>
          <w:b/>
          <w:bCs/>
          <w:u w:val="single"/>
          <w:lang w:val="en-US"/>
        </w:rPr>
      </w:pPr>
    </w:p>
    <w:p w14:paraId="3CC23E66" w14:textId="77777777" w:rsidR="00DE3CE9" w:rsidRPr="00491E4D" w:rsidRDefault="00DE3CE9" w:rsidP="00DE3CE9">
      <w:pPr>
        <w:rPr>
          <w:rFonts w:ascii="Helvetica" w:hAnsi="Helvetica"/>
          <w:b/>
          <w:bCs/>
          <w:lang w:val="en-US"/>
        </w:rPr>
      </w:pPr>
      <w:r w:rsidRPr="00491E4D">
        <w:rPr>
          <w:rFonts w:ascii="Helvetica" w:hAnsi="Helvetica"/>
          <w:b/>
          <w:bCs/>
          <w:lang w:val="en-US"/>
        </w:rPr>
        <w:t>1: How do Arctic Vegetation types discriminate based on the spectral mean and spectral diversity of hyperspectral signatures?</w:t>
      </w:r>
    </w:p>
    <w:p w14:paraId="02E09245" w14:textId="77777777" w:rsidR="00DE3CE9" w:rsidRPr="00491E4D" w:rsidRDefault="00DE3CE9" w:rsidP="00DE3CE9">
      <w:pPr>
        <w:rPr>
          <w:rFonts w:ascii="Helvetica" w:hAnsi="Helvetica"/>
          <w:b/>
          <w:bCs/>
          <w:lang w:val="en-US"/>
        </w:rPr>
      </w:pPr>
    </w:p>
    <w:p w14:paraId="7C5811EB"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diversity will have a </w:t>
      </w:r>
      <w:r>
        <w:rPr>
          <w:rFonts w:ascii="Helvetica" w:eastAsia="Times New Roman" w:hAnsi="Helvetica" w:cs="Times New Roman"/>
          <w:lang w:val="en-US"/>
        </w:rPr>
        <w:t>stronger</w:t>
      </w:r>
      <w:r w:rsidRPr="00491E4D">
        <w:rPr>
          <w:rFonts w:ascii="Helvetica" w:eastAsia="Times New Roman" w:hAnsi="Helvetica" w:cs="Times New Roman"/>
          <w:lang w:val="en-US"/>
        </w:rPr>
        <w:t xml:space="preserve">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59B44EB2" w14:textId="77777777" w:rsidR="00DE3CE9" w:rsidRPr="00491E4D" w:rsidRDefault="00DE3CE9" w:rsidP="00DE3CE9">
      <w:pPr>
        <w:jc w:val="both"/>
        <w:rPr>
          <w:rFonts w:ascii="Helvetica" w:eastAsia="Times New Roman" w:hAnsi="Helvetica" w:cs="Times New Roman"/>
          <w:lang w:val="en-US"/>
        </w:rPr>
      </w:pPr>
    </w:p>
    <w:p w14:paraId="753BE9D6"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1686BB85" w14:textId="77777777" w:rsidR="00DE3CE9" w:rsidRPr="00491E4D" w:rsidRDefault="00DE3CE9" w:rsidP="00DE3CE9">
      <w:pPr>
        <w:rPr>
          <w:rFonts w:ascii="Helvetica" w:hAnsi="Helvetica"/>
          <w:b/>
          <w:bCs/>
          <w:u w:val="single"/>
          <w:lang w:val="en-US"/>
        </w:rPr>
      </w:pPr>
    </w:p>
    <w:p w14:paraId="49D48BB2" w14:textId="77777777" w:rsidR="00DE3CE9" w:rsidRPr="00491E4D" w:rsidRDefault="00DE3CE9" w:rsidP="00DE3CE9">
      <w:pPr>
        <w:rPr>
          <w:rFonts w:ascii="Helvetica" w:hAnsi="Helvetica"/>
          <w:b/>
          <w:bCs/>
          <w:u w:val="single"/>
          <w:lang w:val="en-US"/>
        </w:rPr>
      </w:pPr>
    </w:p>
    <w:p w14:paraId="7A001635"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 Does band selection influence correspondence between </w:t>
      </w:r>
      <w:r>
        <w:rPr>
          <w:rFonts w:ascii="Helvetica" w:hAnsi="Helvetica"/>
          <w:b/>
          <w:bCs/>
          <w:lang w:val="en-US"/>
        </w:rPr>
        <w:t>spectral diversity</w:t>
      </w:r>
      <w:r w:rsidRPr="00491E4D">
        <w:rPr>
          <w:rFonts w:ascii="Helvetica" w:hAnsi="Helvetica"/>
          <w:b/>
          <w:bCs/>
          <w:lang w:val="en-US"/>
        </w:rPr>
        <w:t xml:space="preserve"> and vegetation type</w:t>
      </w:r>
      <w:r>
        <w:rPr>
          <w:rFonts w:ascii="Helvetica" w:hAnsi="Helvetica"/>
          <w:b/>
          <w:bCs/>
          <w:lang w:val="en-US"/>
        </w:rPr>
        <w:t xml:space="preserve">. </w:t>
      </w:r>
    </w:p>
    <w:p w14:paraId="7060FAB1" w14:textId="77777777" w:rsidR="00DE3CE9" w:rsidRPr="00491E4D" w:rsidRDefault="00DE3CE9" w:rsidP="00DE3CE9">
      <w:pPr>
        <w:rPr>
          <w:rFonts w:ascii="Helvetica" w:hAnsi="Helvetica"/>
          <w:b/>
          <w:bCs/>
          <w:lang w:val="en-US"/>
        </w:rPr>
      </w:pPr>
    </w:p>
    <w:p w14:paraId="537E59DA" w14:textId="77777777" w:rsidR="00DE3CE9" w:rsidRPr="00491E4D" w:rsidRDefault="00DE3CE9" w:rsidP="00DE3CE9">
      <w:pPr>
        <w:rPr>
          <w:rFonts w:ascii="Helvetica" w:hAnsi="Helvetica"/>
          <w:lang w:val="en-US"/>
        </w:rPr>
      </w:pPr>
      <w:r w:rsidRPr="00491E4D">
        <w:rPr>
          <w:rFonts w:ascii="Helvetica" w:hAnsi="Helvetica"/>
          <w:b/>
          <w:bCs/>
          <w:lang w:val="en-US"/>
        </w:rPr>
        <w:t>H</w:t>
      </w:r>
      <w:r>
        <w:rPr>
          <w:rFonts w:ascii="Helvetica" w:hAnsi="Helvetica"/>
          <w:b/>
          <w:bCs/>
          <w:vertAlign w:val="subscript"/>
          <w:lang w:val="en-US"/>
        </w:rPr>
        <w:t>2</w:t>
      </w:r>
      <w:r w:rsidRPr="00491E4D">
        <w:rPr>
          <w:rFonts w:ascii="Helvetica" w:hAnsi="Helvetica"/>
          <w:b/>
          <w:bCs/>
          <w:lang w:val="en-US"/>
        </w:rPr>
        <w:t xml:space="preserve">. </w:t>
      </w:r>
      <w:r>
        <w:rPr>
          <w:rFonts w:ascii="Helvetica" w:hAnsi="Helvetica"/>
          <w:lang w:val="en-US"/>
        </w:rPr>
        <w:t>O</w:t>
      </w:r>
      <w:r w:rsidRPr="00491E4D">
        <w:rPr>
          <w:rFonts w:ascii="Helvetica" w:hAnsi="Helvetica"/>
          <w:lang w:val="en-US"/>
        </w:rPr>
        <w:t>verall regions in the visible part of the spectrum (400-700nm) having higher correspondence with vegetation type than bands in the near infrared range (700-</w:t>
      </w:r>
      <w:r w:rsidRPr="00491E4D">
        <w:rPr>
          <w:rFonts w:ascii="Helvetica" w:hAnsi="Helvetica"/>
          <w:lang w:val="en-US"/>
        </w:rPr>
        <w:lastRenderedPageBreak/>
        <w:t>100nm) (H</w:t>
      </w:r>
      <w:r>
        <w:rPr>
          <w:rFonts w:ascii="Helvetica" w:hAnsi="Helvetica"/>
          <w:vertAlign w:val="subscript"/>
          <w:lang w:val="en-US"/>
        </w:rPr>
        <w:t>2a</w:t>
      </w:r>
      <w:r w:rsidRPr="00491E4D">
        <w:rPr>
          <w:rFonts w:ascii="Helvetica" w:hAnsi="Helvetica"/>
          <w:lang w:val="en-US"/>
        </w:rPr>
        <w:t>)</w:t>
      </w:r>
      <w:r>
        <w:rPr>
          <w:rFonts w:ascii="Helvetica" w:hAnsi="Helvetica"/>
          <w:lang w:val="en-US"/>
        </w:rPr>
        <w:t>. Automatic band selection</w:t>
      </w:r>
      <w:r w:rsidRPr="00491E4D">
        <w:rPr>
          <w:rFonts w:ascii="Helvetica" w:hAnsi="Helvetica"/>
          <w:lang w:val="en-US"/>
        </w:rPr>
        <w:t xml:space="preserve"> will result in the selection of a small but spectrally diversity subset of bands (H</w:t>
      </w:r>
      <w:r>
        <w:rPr>
          <w:rFonts w:ascii="Helvetica" w:hAnsi="Helvetica"/>
          <w:vertAlign w:val="subscript"/>
          <w:lang w:val="en-US"/>
        </w:rPr>
        <w:t>2b</w:t>
      </w:r>
      <w:r w:rsidRPr="00491E4D">
        <w:rPr>
          <w:rFonts w:ascii="Helvetica" w:hAnsi="Helvetica"/>
          <w:lang w:val="en-US"/>
        </w:rPr>
        <w:t>)</w:t>
      </w:r>
      <w:r>
        <w:rPr>
          <w:rFonts w:ascii="Helvetica" w:hAnsi="Helvetica"/>
          <w:lang w:val="en-US"/>
        </w:rPr>
        <w:t xml:space="preserve">. </w:t>
      </w:r>
      <w:r w:rsidRPr="00491E4D">
        <w:rPr>
          <w:rFonts w:ascii="Helvetica" w:hAnsi="Helvetica"/>
          <w:lang w:val="en-US"/>
        </w:rPr>
        <w:t xml:space="preserve">Both </w:t>
      </w:r>
      <w:r>
        <w:rPr>
          <w:rFonts w:ascii="Helvetica" w:hAnsi="Helvetica"/>
          <w:lang w:val="en-US"/>
        </w:rPr>
        <w:t xml:space="preserve">manual and automatic </w:t>
      </w:r>
      <w:r w:rsidRPr="00491E4D">
        <w:rPr>
          <w:rFonts w:ascii="Helvetica" w:hAnsi="Helvetica"/>
          <w:lang w:val="en-US"/>
        </w:rPr>
        <w:t xml:space="preserve">band selection </w:t>
      </w:r>
      <w:r>
        <w:rPr>
          <w:rFonts w:ascii="Helvetica" w:hAnsi="Helvetica"/>
          <w:lang w:val="en-US"/>
        </w:rPr>
        <w:t xml:space="preserve">methods </w:t>
      </w:r>
      <w:r w:rsidRPr="00491E4D">
        <w:rPr>
          <w:rFonts w:ascii="Helvetica" w:hAnsi="Helvetica"/>
          <w:lang w:val="en-US"/>
        </w:rPr>
        <w:t>result in greater correspondence between spectral diversity and vegetation type (H</w:t>
      </w:r>
      <w:r>
        <w:rPr>
          <w:rFonts w:ascii="Helvetica" w:hAnsi="Helvetica"/>
          <w:vertAlign w:val="subscript"/>
          <w:lang w:val="en-US"/>
        </w:rPr>
        <w:t>2c</w:t>
      </w:r>
      <w:r w:rsidRPr="00491E4D">
        <w:rPr>
          <w:rFonts w:ascii="Helvetica" w:hAnsi="Helvetica"/>
          <w:lang w:val="en-US"/>
        </w:rPr>
        <w:t>).</w:t>
      </w:r>
    </w:p>
    <w:p w14:paraId="3149DC49" w14:textId="77777777" w:rsidR="00DE3CE9" w:rsidRPr="00491E4D" w:rsidRDefault="00DE3CE9" w:rsidP="00DE3CE9">
      <w:pPr>
        <w:rPr>
          <w:rFonts w:ascii="Helvetica" w:hAnsi="Helvetica"/>
          <w:u w:val="single"/>
          <w:lang w:val="en-US"/>
        </w:rPr>
      </w:pPr>
    </w:p>
    <w:p w14:paraId="7994990F"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There are no specific spectral regions that are best suited to discriminate vegetation types. Band selection does not visibl</w:t>
      </w:r>
      <w:r>
        <w:rPr>
          <w:rFonts w:ascii="Helvetica" w:hAnsi="Helvetica"/>
          <w:lang w:val="en-US"/>
        </w:rPr>
        <w:t>y</w:t>
      </w:r>
      <w:r w:rsidRPr="00491E4D">
        <w:rPr>
          <w:rFonts w:ascii="Helvetica" w:hAnsi="Helvetica"/>
          <w:lang w:val="en-US"/>
        </w:rPr>
        <w:t xml:space="preserve"> influence the correspondence between spectral diversity and vegetation type. </w:t>
      </w:r>
    </w:p>
    <w:p w14:paraId="54C0CBA9" w14:textId="77777777" w:rsidR="00DE3CE9" w:rsidRPr="00491E4D" w:rsidRDefault="00DE3CE9" w:rsidP="00DE3CE9">
      <w:pPr>
        <w:rPr>
          <w:rFonts w:ascii="Helvetica" w:hAnsi="Helvetica"/>
          <w:b/>
          <w:bCs/>
          <w:u w:val="single"/>
          <w:lang w:val="en-US"/>
        </w:rPr>
      </w:pPr>
    </w:p>
    <w:p w14:paraId="0351EBF0"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3: How does spectral diversity relate to species richness, evenness, and </w:t>
      </w:r>
      <w:r>
        <w:rPr>
          <w:rFonts w:ascii="Helvetica" w:hAnsi="Helvetica"/>
          <w:b/>
          <w:bCs/>
          <w:lang w:val="en-US"/>
        </w:rPr>
        <w:t>bare ground</w:t>
      </w:r>
      <w:r w:rsidRPr="00491E4D">
        <w:rPr>
          <w:rFonts w:ascii="Helvetica" w:hAnsi="Helvetica"/>
          <w:b/>
          <w:bCs/>
          <w:lang w:val="en-US"/>
        </w:rPr>
        <w:t>?</w:t>
      </w:r>
    </w:p>
    <w:p w14:paraId="78D50BFC" w14:textId="77777777" w:rsidR="00DE3CE9" w:rsidRPr="00491E4D" w:rsidRDefault="00DE3CE9" w:rsidP="00DE3CE9">
      <w:pPr>
        <w:rPr>
          <w:rFonts w:ascii="Helvetica" w:hAnsi="Helvetica"/>
          <w:lang w:val="en-US"/>
        </w:rPr>
      </w:pPr>
    </w:p>
    <w:p w14:paraId="2039AC6D" w14:textId="77777777" w:rsidR="00DE3CE9" w:rsidRPr="00491E4D" w:rsidRDefault="00DE3CE9" w:rsidP="00DE3CE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Pr>
          <w:rFonts w:ascii="Helvetica" w:eastAsia="Times New Roman" w:hAnsi="Helvetica" w:cs="Times New Roman"/>
          <w:b/>
          <w:bCs/>
          <w:vertAlign w:val="subscript"/>
          <w:lang w:val="en-US"/>
        </w:rPr>
        <w:t>3</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a</w:t>
      </w:r>
      <w:r w:rsidRPr="00491E4D">
        <w:rPr>
          <w:rFonts w:ascii="Helvetica" w:eastAsia="Times New Roman" w:hAnsi="Helvetica" w:cs="Times New Roman"/>
          <w:lang w:val="en-US"/>
        </w:rPr>
        <w:t>). Higher spectral diversity will correspond with both increases in species richness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b</w:t>
      </w:r>
      <w:r w:rsidRPr="00491E4D">
        <w:rPr>
          <w:rFonts w:ascii="Helvetica" w:eastAsia="Times New Roman" w:hAnsi="Helvetica" w:cs="Times New Roman"/>
          <w:lang w:val="en-US"/>
        </w:rPr>
        <w:t>) and species evenness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c</w:t>
      </w:r>
      <w:r w:rsidRPr="00491E4D">
        <w:rPr>
          <w:rFonts w:ascii="Helvetica" w:eastAsia="Times New Roman" w:hAnsi="Helvetica" w:cs="Times New Roman"/>
          <w:lang w:val="en-US"/>
        </w:rPr>
        <w:t>), with evenness having the stronger relationship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d</w:t>
      </w:r>
      <w:r w:rsidRPr="00491E4D">
        <w:rPr>
          <w:rFonts w:ascii="Helvetica" w:eastAsia="Times New Roman" w:hAnsi="Helvetica" w:cs="Times New Roman"/>
          <w:lang w:val="en-US"/>
        </w:rPr>
        <w:t xml:space="preserve">).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will have the strongest positive influence on spectral diversity (H</w:t>
      </w:r>
      <w:r>
        <w:rPr>
          <w:rFonts w:ascii="Helvetica" w:eastAsia="Times New Roman" w:hAnsi="Helvetica" w:cs="Times New Roman"/>
          <w:vertAlign w:val="subscript"/>
          <w:lang w:val="en-US"/>
        </w:rPr>
        <w:t>3</w:t>
      </w:r>
      <w:r w:rsidRPr="00491E4D">
        <w:rPr>
          <w:rFonts w:ascii="Helvetica" w:eastAsia="Times New Roman" w:hAnsi="Helvetica" w:cs="Times New Roman"/>
          <w:vertAlign w:val="subscript"/>
          <w:lang w:val="en-US"/>
        </w:rPr>
        <w:t>e</w:t>
      </w:r>
      <w:r w:rsidRPr="00491E4D">
        <w:rPr>
          <w:rFonts w:ascii="Helvetica" w:eastAsia="Times New Roman" w:hAnsi="Helvetica" w:cs="Times New Roman"/>
          <w:lang w:val="en-US"/>
        </w:rPr>
        <w:t xml:space="preserve">). </w:t>
      </w:r>
    </w:p>
    <w:p w14:paraId="5F988EF6" w14:textId="77777777" w:rsidR="00DE3CE9" w:rsidRPr="00491E4D" w:rsidRDefault="00DE3CE9" w:rsidP="00DE3CE9">
      <w:pPr>
        <w:rPr>
          <w:rFonts w:ascii="Helvetica" w:hAnsi="Helvetica"/>
          <w:lang w:val="en-US"/>
        </w:rPr>
      </w:pPr>
    </w:p>
    <w:p w14:paraId="7AB16A80" w14:textId="77777777" w:rsidR="00DE3CE9" w:rsidRPr="00491E4D" w:rsidRDefault="00DE3CE9" w:rsidP="00DE3CE9">
      <w:pPr>
        <w:rPr>
          <w:rFonts w:ascii="Helvetica" w:eastAsia="Times New Roman" w:hAnsi="Helvetica" w:cs="Times New Roman"/>
          <w:lang w:val="en-US"/>
        </w:rPr>
      </w:pPr>
      <w:r w:rsidRPr="00491E4D">
        <w:rPr>
          <w:rFonts w:ascii="Helvetica" w:hAnsi="Helvetica"/>
          <w:b/>
          <w:bCs/>
          <w:lang w:val="en-US"/>
        </w:rPr>
        <w:t>H</w:t>
      </w:r>
      <w:r>
        <w:rPr>
          <w:rFonts w:ascii="Helvetica" w:hAnsi="Helvetica"/>
          <w:b/>
          <w:bCs/>
          <w:vertAlign w:val="subscript"/>
          <w:lang w:val="en-US"/>
        </w:rPr>
        <w:t>3</w:t>
      </w:r>
      <w:r w:rsidRPr="00491E4D">
        <w:rPr>
          <w:rFonts w:ascii="Helvetica" w:hAnsi="Helvetica"/>
          <w:b/>
          <w:bCs/>
          <w:vertAlign w:val="subscript"/>
          <w:lang w:val="en-US"/>
        </w:rPr>
        <w:t>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w:t>
      </w:r>
      <w:r>
        <w:rPr>
          <w:rFonts w:ascii="Helvetica" w:eastAsia="Times New Roman" w:hAnsi="Helvetica" w:cs="Times New Roman"/>
          <w:lang w:val="en-US"/>
        </w:rPr>
        <w:t>bare ground</w:t>
      </w:r>
      <w:r w:rsidRPr="00491E4D">
        <w:rPr>
          <w:rFonts w:ascii="Helvetica" w:eastAsia="Times New Roman" w:hAnsi="Helvetica" w:cs="Times New Roman"/>
          <w:lang w:val="en-US"/>
        </w:rPr>
        <w:t xml:space="preserve"> have no effect on spectral diversity, with no visible relationship observed. </w:t>
      </w:r>
    </w:p>
    <w:p w14:paraId="034FA95D" w14:textId="77777777" w:rsidR="00DE3CE9" w:rsidRPr="00491E4D" w:rsidRDefault="00DE3CE9" w:rsidP="00DE3CE9">
      <w:pPr>
        <w:rPr>
          <w:rFonts w:ascii="Helvetica" w:hAnsi="Helvetica"/>
          <w:b/>
          <w:bCs/>
          <w:u w:val="single"/>
          <w:lang w:val="en-US"/>
        </w:rPr>
      </w:pPr>
    </w:p>
    <w:p w14:paraId="222107D0" w14:textId="77777777" w:rsidR="00DE3CE9" w:rsidRPr="00491E4D" w:rsidRDefault="00DE3CE9" w:rsidP="00DE3CE9">
      <w:pPr>
        <w:rPr>
          <w:rFonts w:ascii="Helvetica" w:hAnsi="Helvetica"/>
          <w:b/>
          <w:bCs/>
          <w:u w:val="single"/>
          <w:lang w:val="en-US"/>
        </w:rPr>
      </w:pPr>
    </w:p>
    <w:p w14:paraId="683584CA"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8341C23" w14:textId="77777777" w:rsidR="00DE3CE9" w:rsidRPr="00491E4D" w:rsidRDefault="00DE3CE9" w:rsidP="00DE3CE9">
      <w:pPr>
        <w:rPr>
          <w:rFonts w:ascii="Helvetica" w:hAnsi="Helvetica"/>
          <w:b/>
          <w:bCs/>
          <w:lang w:val="en-US"/>
        </w:rPr>
      </w:pPr>
    </w:p>
    <w:p w14:paraId="322853FE" w14:textId="77777777" w:rsidR="00DE3CE9" w:rsidRPr="00491E4D"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r>
        <w:rPr>
          <w:rFonts w:ascii="Helvetica" w:hAnsi="Helvetica"/>
          <w:lang w:val="en-US"/>
        </w:rPr>
        <w:t>,</w:t>
      </w:r>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502AF29E" w14:textId="77777777" w:rsidR="00DE3CE9" w:rsidRPr="00491E4D" w:rsidRDefault="00DE3CE9" w:rsidP="00DE3CE9">
      <w:pPr>
        <w:rPr>
          <w:rFonts w:ascii="Helvetica" w:hAnsi="Helvetica"/>
          <w:lang w:val="en-US"/>
        </w:rPr>
      </w:pPr>
    </w:p>
    <w:p w14:paraId="1AAA6BD8" w14:textId="77777777" w:rsidR="00DE3CE9" w:rsidRDefault="00DE3CE9" w:rsidP="00DE3CE9">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There is no visible level of autocorrelation between measurements at any distance.</w:t>
      </w:r>
    </w:p>
    <w:p w14:paraId="16F80C25" w14:textId="77777777" w:rsidR="00DE3CE9" w:rsidRDefault="00DE3CE9" w:rsidP="00DE3CE9">
      <w:pPr>
        <w:rPr>
          <w:rFonts w:ascii="Helvetica" w:hAnsi="Helvetica"/>
          <w:b/>
          <w:bCs/>
          <w:u w:val="single"/>
          <w:lang w:val="en-US"/>
        </w:rPr>
      </w:pPr>
    </w:p>
    <w:p w14:paraId="44F6B6A4" w14:textId="77777777" w:rsidR="00DE3CE9" w:rsidRDefault="00DE3CE9" w:rsidP="00DE3CE9">
      <w:pPr>
        <w:rPr>
          <w:rFonts w:ascii="Helvetica" w:hAnsi="Helvetica"/>
          <w:b/>
          <w:bCs/>
        </w:rPr>
      </w:pPr>
      <w:r w:rsidRPr="00385C21">
        <w:rPr>
          <w:rFonts w:ascii="Helvetica" w:hAnsi="Helvetica"/>
          <w:b/>
          <w:bCs/>
        </w:rPr>
        <w:t xml:space="preserve">5: </w:t>
      </w:r>
      <w:r>
        <w:rPr>
          <w:rFonts w:ascii="Helvetica" w:hAnsi="Helvetica"/>
          <w:b/>
          <w:bCs/>
        </w:rPr>
        <w:t>D</w:t>
      </w:r>
      <w:r w:rsidRPr="00EC123C">
        <w:rPr>
          <w:rFonts w:ascii="Helvetica" w:hAnsi="Helvetica"/>
          <w:b/>
          <w:bCs/>
        </w:rPr>
        <w:t>o plot and airborne spectra differ</w:t>
      </w:r>
      <w:r>
        <w:rPr>
          <w:rFonts w:ascii="Helvetica" w:hAnsi="Helvetica"/>
          <w:b/>
          <w:bCs/>
        </w:rPr>
        <w:t xml:space="preserve"> from each other</w:t>
      </w:r>
      <w:r w:rsidRPr="00EC123C">
        <w:rPr>
          <w:rFonts w:ascii="Helvetica" w:hAnsi="Helvetica"/>
          <w:b/>
          <w:bCs/>
        </w:rPr>
        <w:t>?</w:t>
      </w:r>
      <w:r w:rsidRPr="00385C21">
        <w:rPr>
          <w:rFonts w:ascii="Helvetica" w:hAnsi="Helvetica"/>
          <w:b/>
          <w:bCs/>
        </w:rPr>
        <w:t xml:space="preserve">  </w:t>
      </w:r>
      <w:r>
        <w:rPr>
          <w:rFonts w:ascii="Helvetica" w:hAnsi="Helvetica"/>
          <w:b/>
          <w:bCs/>
        </w:rPr>
        <w:t>Does plot or airborne spectra show more variation among vegetation types?</w:t>
      </w:r>
    </w:p>
    <w:p w14:paraId="47C98B31" w14:textId="77777777" w:rsidR="00DE3CE9" w:rsidRDefault="00DE3CE9" w:rsidP="00DE3CE9">
      <w:pPr>
        <w:rPr>
          <w:rFonts w:ascii="Helvetica" w:hAnsi="Helvetica"/>
          <w:b/>
          <w:bCs/>
        </w:rPr>
      </w:pPr>
    </w:p>
    <w:p w14:paraId="19EDB9EF" w14:textId="77777777" w:rsidR="00DE3CE9"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rPr>
        <w:t xml:space="preserve">: </w:t>
      </w:r>
      <w:r>
        <w:rPr>
          <w:rFonts w:ascii="Helvetica" w:hAnsi="Helvetica"/>
        </w:rPr>
        <w:t>Plot and airborne spectra do visually differ from each other (H</w:t>
      </w:r>
      <w:r w:rsidRPr="00036CFB">
        <w:rPr>
          <w:rFonts w:ascii="Helvetica" w:hAnsi="Helvetica"/>
          <w:vertAlign w:val="subscript"/>
        </w:rPr>
        <w:t>5a</w:t>
      </w:r>
      <w:r>
        <w:rPr>
          <w:rFonts w:ascii="Helvetica" w:hAnsi="Helvetica"/>
        </w:rPr>
        <w:t>), with plot spectra showing more variation both within vegetation types (H</w:t>
      </w:r>
      <w:r w:rsidRPr="00036CFB">
        <w:rPr>
          <w:rFonts w:ascii="Helvetica" w:hAnsi="Helvetica"/>
          <w:vertAlign w:val="subscript"/>
        </w:rPr>
        <w:t>5b</w:t>
      </w:r>
      <w:r>
        <w:rPr>
          <w:rFonts w:ascii="Helvetica" w:hAnsi="Helvetica"/>
        </w:rPr>
        <w:t>), and between vegetation types (H</w:t>
      </w:r>
      <w:r w:rsidRPr="00036CFB">
        <w:rPr>
          <w:rFonts w:ascii="Helvetica" w:hAnsi="Helvetica"/>
          <w:vertAlign w:val="subscript"/>
        </w:rPr>
        <w:t>5</w:t>
      </w:r>
      <w:r>
        <w:rPr>
          <w:rFonts w:ascii="Helvetica" w:hAnsi="Helvetica"/>
          <w:vertAlign w:val="subscript"/>
        </w:rPr>
        <w:t>c</w:t>
      </w:r>
      <w:r>
        <w:rPr>
          <w:rFonts w:ascii="Helvetica" w:hAnsi="Helvetica"/>
        </w:rPr>
        <w:t>).</w:t>
      </w:r>
    </w:p>
    <w:p w14:paraId="5002C537" w14:textId="77777777" w:rsidR="00DE3CE9" w:rsidRDefault="00DE3CE9" w:rsidP="00DE3CE9">
      <w:pPr>
        <w:rPr>
          <w:rFonts w:ascii="Helvetica" w:hAnsi="Helvetica"/>
        </w:rPr>
      </w:pPr>
    </w:p>
    <w:p w14:paraId="15549C16" w14:textId="77777777" w:rsidR="00DE3CE9" w:rsidRPr="00D81E2F" w:rsidRDefault="00DE3CE9" w:rsidP="00DE3CE9">
      <w:pPr>
        <w:rPr>
          <w:rFonts w:ascii="Helvetica" w:hAnsi="Helvetica"/>
        </w:rPr>
      </w:pPr>
      <w:r>
        <w:rPr>
          <w:rFonts w:ascii="Helvetica" w:hAnsi="Helvetica"/>
          <w:b/>
          <w:bCs/>
        </w:rPr>
        <w:t>H</w:t>
      </w:r>
      <w:r w:rsidRPr="00D81E2F">
        <w:rPr>
          <w:rFonts w:ascii="Helvetica" w:hAnsi="Helvetica"/>
          <w:b/>
          <w:bCs/>
          <w:vertAlign w:val="subscript"/>
        </w:rPr>
        <w:t>5</w:t>
      </w:r>
      <w:r>
        <w:rPr>
          <w:rFonts w:ascii="Helvetica" w:hAnsi="Helvetica"/>
          <w:b/>
          <w:bCs/>
          <w:vertAlign w:val="subscript"/>
        </w:rPr>
        <w:t>o</w:t>
      </w:r>
      <w:r>
        <w:rPr>
          <w:rFonts w:ascii="Helvetica" w:hAnsi="Helvetica"/>
          <w:b/>
          <w:bCs/>
        </w:rPr>
        <w:t xml:space="preserve">: </w:t>
      </w:r>
      <w:r>
        <w:rPr>
          <w:rFonts w:ascii="Helvetica" w:hAnsi="Helvetica"/>
        </w:rPr>
        <w:t xml:space="preserve">There is no visible difference between plot and airborne spectra, with neither accounting more variation among vegetation types.   </w:t>
      </w:r>
    </w:p>
    <w:p w14:paraId="69F4A7F2" w14:textId="77777777" w:rsidR="00DE3CE9" w:rsidRPr="00BB1696" w:rsidRDefault="00DE3CE9" w:rsidP="00DE3CE9">
      <w:pPr>
        <w:rPr>
          <w:rFonts w:ascii="Helvetica" w:hAnsi="Helvetica"/>
          <w:b/>
          <w:bCs/>
          <w:u w:val="single"/>
        </w:rPr>
      </w:pPr>
    </w:p>
    <w:p w14:paraId="69DBD257" w14:textId="77777777" w:rsidR="00DE3CE9" w:rsidRPr="00BB1696" w:rsidRDefault="00DE3CE9" w:rsidP="00DE3CE9">
      <w:pPr>
        <w:rPr>
          <w:rFonts w:ascii="Helvetica" w:hAnsi="Helvetica"/>
          <w:b/>
          <w:bCs/>
        </w:rPr>
      </w:pPr>
      <w:r w:rsidRPr="00BB1696">
        <w:rPr>
          <w:rFonts w:ascii="Helvetica" w:hAnsi="Helvetica"/>
          <w:b/>
          <w:bCs/>
        </w:rPr>
        <w:t>6: Can airborne remotely-sensed spectral diversity be used to identify vegetation types at the island scale?</w:t>
      </w:r>
    </w:p>
    <w:p w14:paraId="3121553C" w14:textId="77777777" w:rsidR="00DE3CE9" w:rsidRDefault="00DE3CE9" w:rsidP="00DE3CE9">
      <w:pPr>
        <w:rPr>
          <w:rFonts w:ascii="Helvetica" w:hAnsi="Helvetica"/>
          <w:b/>
          <w:bCs/>
        </w:rPr>
      </w:pPr>
    </w:p>
    <w:p w14:paraId="66CF9B69" w14:textId="77777777" w:rsidR="00DE3CE9" w:rsidRDefault="00DE3CE9" w:rsidP="00DE3CE9">
      <w:pPr>
        <w:rPr>
          <w:rFonts w:ascii="Helvetica" w:hAnsi="Helvetica"/>
        </w:rPr>
      </w:pPr>
      <w:r>
        <w:rPr>
          <w:rFonts w:ascii="Helvetica" w:hAnsi="Helvetica"/>
          <w:b/>
          <w:bCs/>
        </w:rPr>
        <w:t>H</w:t>
      </w:r>
      <w:r>
        <w:rPr>
          <w:rFonts w:ascii="Helvetica" w:hAnsi="Helvetica"/>
          <w:b/>
          <w:bCs/>
          <w:vertAlign w:val="subscript"/>
        </w:rPr>
        <w:t>6</w:t>
      </w:r>
      <w:r>
        <w:rPr>
          <w:rFonts w:ascii="Helvetica" w:hAnsi="Helvetica"/>
          <w:b/>
          <w:bCs/>
        </w:rPr>
        <w:t xml:space="preserve">: </w:t>
      </w:r>
      <w:r>
        <w:rPr>
          <w:rFonts w:ascii="Helvetica" w:hAnsi="Helvetica"/>
        </w:rPr>
        <w:t>Airborne remotely-sensed spectral diversity can be used to identify vegetation types at an island scale (H</w:t>
      </w:r>
      <w:r w:rsidRPr="00036CFB">
        <w:rPr>
          <w:rFonts w:ascii="Helvetica" w:hAnsi="Helvetica"/>
          <w:vertAlign w:val="subscript"/>
        </w:rPr>
        <w:t>6a</w:t>
      </w:r>
      <w:r>
        <w:rPr>
          <w:rFonts w:ascii="Helvetica" w:hAnsi="Helvetica"/>
        </w:rPr>
        <w:t>), and when visually compared, will correspond with an existent mapping vegetation type (H</w:t>
      </w:r>
      <w:r w:rsidRPr="00036CFB">
        <w:rPr>
          <w:rFonts w:ascii="Helvetica" w:hAnsi="Helvetica"/>
          <w:vertAlign w:val="subscript"/>
        </w:rPr>
        <w:t>6b</w:t>
      </w:r>
      <w:r>
        <w:rPr>
          <w:rFonts w:ascii="Helvetica" w:hAnsi="Helvetica"/>
        </w:rPr>
        <w:t xml:space="preserve">).  </w:t>
      </w:r>
    </w:p>
    <w:p w14:paraId="458A0953" w14:textId="77777777" w:rsidR="00DE3CE9" w:rsidRDefault="00DE3CE9" w:rsidP="00DE3CE9">
      <w:pPr>
        <w:rPr>
          <w:rFonts w:ascii="Helvetica" w:hAnsi="Helvetica"/>
        </w:rPr>
      </w:pPr>
    </w:p>
    <w:p w14:paraId="5B948A7F" w14:textId="77777777" w:rsidR="00DE3CE9" w:rsidRPr="00036CFB" w:rsidRDefault="00DE3CE9" w:rsidP="00DE3CE9">
      <w:pPr>
        <w:rPr>
          <w:rFonts w:ascii="Helvetica" w:hAnsi="Helvetica"/>
        </w:rPr>
      </w:pPr>
      <w:r>
        <w:rPr>
          <w:rFonts w:ascii="Helvetica" w:hAnsi="Helvetica"/>
          <w:b/>
          <w:bCs/>
        </w:rPr>
        <w:lastRenderedPageBreak/>
        <w:t>H</w:t>
      </w:r>
      <w:r>
        <w:rPr>
          <w:rFonts w:ascii="Helvetica" w:hAnsi="Helvetica"/>
          <w:b/>
          <w:bCs/>
          <w:vertAlign w:val="subscript"/>
        </w:rPr>
        <w:t>6o</w:t>
      </w:r>
      <w:r>
        <w:rPr>
          <w:rFonts w:ascii="Helvetica" w:hAnsi="Helvetica"/>
          <w:b/>
          <w:bCs/>
        </w:rPr>
        <w:t xml:space="preserve">: </w:t>
      </w:r>
      <w:r>
        <w:rPr>
          <w:rFonts w:ascii="Helvetica" w:hAnsi="Helvetica"/>
        </w:rPr>
        <w:t xml:space="preserve">Airborne remotely-sensed spectral diversity cannot be used to identify vegetation types at an island scale, and when visually compared does not correspond with an existent mapping of vegetation types. </w:t>
      </w:r>
    </w:p>
    <w:p w14:paraId="6C91FFB4" w14:textId="77777777" w:rsidR="00DE3CE9" w:rsidRDefault="00DE3CE9" w:rsidP="00DE3CE9">
      <w:pPr>
        <w:rPr>
          <w:rFonts w:ascii="Helvetica" w:hAnsi="Helvetica"/>
          <w:lang w:val="en-US"/>
        </w:rPr>
      </w:pPr>
    </w:p>
    <w:p w14:paraId="380B86DD" w14:textId="77777777" w:rsidR="00DE3CE9" w:rsidRDefault="00DE3CE9" w:rsidP="00DE3CE9">
      <w:pPr>
        <w:rPr>
          <w:rFonts w:ascii="Helvetica" w:hAnsi="Helvetica"/>
          <w:b/>
          <w:bCs/>
          <w:lang w:val="en-US"/>
        </w:rPr>
      </w:pPr>
      <w:r>
        <w:rPr>
          <w:rFonts w:ascii="Helvetica" w:hAnsi="Helvetica"/>
          <w:b/>
          <w:bCs/>
          <w:lang w:val="en-US"/>
        </w:rPr>
        <w:t xml:space="preserve">1.2.1 Notes to Research Questions </w:t>
      </w:r>
    </w:p>
    <w:p w14:paraId="2D41AA79" w14:textId="77777777" w:rsidR="00DE3CE9" w:rsidRPr="00617765" w:rsidRDefault="00DE3CE9" w:rsidP="00DE3CE9">
      <w:pPr>
        <w:rPr>
          <w:rFonts w:ascii="Helvetica" w:hAnsi="Helvetica"/>
          <w:b/>
          <w:bCs/>
          <w:lang w:val="en-US"/>
        </w:rPr>
      </w:pPr>
    </w:p>
    <w:p w14:paraId="4B35A3CC" w14:textId="77777777" w:rsidR="00DE3CE9" w:rsidRDefault="00DE3CE9" w:rsidP="00DE3CE9">
      <w:pPr>
        <w:rPr>
          <w:rFonts w:ascii="Helvetica" w:hAnsi="Helvetica"/>
          <w:lang w:val="en-US"/>
        </w:rPr>
      </w:pPr>
      <w:r>
        <w:rPr>
          <w:rFonts w:ascii="Helvetica" w:hAnsi="Helvetica"/>
          <w:lang w:val="en-US"/>
        </w:rPr>
        <w:t>While attempted, Questions 5 and 6 could not be answered due to g</w:t>
      </w:r>
      <w:r w:rsidRPr="00617765">
        <w:rPr>
          <w:rFonts w:ascii="Helvetica" w:hAnsi="Helvetica"/>
          <w:lang w:val="en-US"/>
        </w:rPr>
        <w:t>eorectification</w:t>
      </w:r>
      <w:r>
        <w:rPr>
          <w:rFonts w:ascii="Helvetica" w:hAnsi="Helvetica"/>
          <w:lang w:val="en-US"/>
        </w:rPr>
        <w:t xml:space="preserve"> issues. This work was preregistered with the Center for Open Science. For full preregistration visit </w:t>
      </w:r>
      <w:hyperlink r:id="rId11" w:history="1">
        <w:r w:rsidRPr="00E80016">
          <w:rPr>
            <w:rStyle w:val="Hyperlink"/>
            <w:rFonts w:ascii="Helvetica" w:hAnsi="Helvetica"/>
            <w:lang w:val="en-US"/>
          </w:rPr>
          <w:t>https://osf.io/7utng</w:t>
        </w:r>
      </w:hyperlink>
      <w:r>
        <w:rPr>
          <w:rFonts w:ascii="Helvetica" w:hAnsi="Helvetica"/>
          <w:lang w:val="en-US"/>
        </w:rPr>
        <w:t xml:space="preserve"> </w:t>
      </w:r>
    </w:p>
    <w:p w14:paraId="63D999A8" w14:textId="77777777" w:rsidR="00DE3CE9" w:rsidRPr="00BB1696" w:rsidRDefault="00DE3CE9" w:rsidP="00DE3CE9">
      <w:pPr>
        <w:rPr>
          <w:rFonts w:ascii="Helvetica" w:hAnsi="Helvetica"/>
          <w:lang w:val="en-US"/>
        </w:rPr>
      </w:pPr>
      <w:r>
        <w:rPr>
          <w:rFonts w:ascii="Helvetica" w:hAnsi="Helvetica"/>
          <w:i/>
          <w:iCs/>
          <w:lang w:val="en-US"/>
        </w:rPr>
        <w:t xml:space="preserve">Note: For improved clarity, Questions 2 and 3 where rearranged. Bare ground was renamed soil-background. </w:t>
      </w:r>
    </w:p>
    <w:p w14:paraId="2DE8A5FD" w14:textId="77777777" w:rsidR="00DE3CE9" w:rsidRDefault="00DE3CE9" w:rsidP="00DE3CE9">
      <w:pPr>
        <w:rPr>
          <w:rFonts w:ascii="Helvetica" w:hAnsi="Helvetica"/>
          <w:b/>
          <w:bCs/>
          <w:lang w:val="en-US"/>
        </w:rPr>
      </w:pPr>
    </w:p>
    <w:p w14:paraId="51349A39" w14:textId="77777777" w:rsidR="00DE3CE9" w:rsidRPr="00491E4D" w:rsidRDefault="00DE3CE9" w:rsidP="00DE3CE9">
      <w:pPr>
        <w:rPr>
          <w:rFonts w:ascii="Helvetica" w:hAnsi="Helvetica"/>
          <w:b/>
          <w:bCs/>
          <w:lang w:val="en-US"/>
        </w:rPr>
      </w:pPr>
      <w:r w:rsidRPr="00491E4D">
        <w:rPr>
          <w:rFonts w:ascii="Helvetica" w:hAnsi="Helvetica"/>
          <w:b/>
          <w:bCs/>
          <w:lang w:val="en-US"/>
        </w:rPr>
        <w:t>1.3 Predictions</w:t>
      </w:r>
    </w:p>
    <w:p w14:paraId="6A0D6933" w14:textId="77777777" w:rsidR="00DE3CE9" w:rsidRDefault="00DE3CE9" w:rsidP="00DE3CE9">
      <w:pPr>
        <w:rPr>
          <w:rFonts w:ascii="Helvetica" w:hAnsi="Helvetica"/>
          <w:b/>
          <w:bCs/>
          <w:u w:val="single"/>
          <w:lang w:val="en-US"/>
        </w:rPr>
      </w:pPr>
    </w:p>
    <w:p w14:paraId="1F89CA55" w14:textId="77777777" w:rsidR="00DE3CE9" w:rsidRPr="00642555" w:rsidRDefault="00DE3CE9" w:rsidP="00DE3CE9">
      <w:pPr>
        <w:rPr>
          <w:rFonts w:ascii="Helvetica" w:hAnsi="Helvetica"/>
          <w:lang w:val="en-US"/>
        </w:rPr>
      </w:pPr>
      <w:r>
        <w:rPr>
          <w:rFonts w:ascii="Helvetica" w:hAnsi="Helvetica"/>
          <w:lang w:val="en-US"/>
        </w:rPr>
        <w:t xml:space="preserve">Figure 1.3 depicts a conceptual diagram of H1 and H3 and my predictions. </w:t>
      </w:r>
    </w:p>
    <w:p w14:paraId="0423DB93" w14:textId="77777777" w:rsidR="00DE3CE9" w:rsidRPr="00491E4D" w:rsidRDefault="00DE3CE9" w:rsidP="00DE3CE9">
      <w:pPr>
        <w:rPr>
          <w:rFonts w:ascii="Helvetica" w:hAnsi="Helvetica"/>
          <w:b/>
          <w:bCs/>
          <w:u w:val="single"/>
          <w:lang w:val="en-US"/>
        </w:rPr>
      </w:pPr>
    </w:p>
    <w:p w14:paraId="6EAB4ED2" w14:textId="77777777" w:rsidR="00DE3CE9" w:rsidRPr="00491E4D" w:rsidRDefault="00DE3CE9" w:rsidP="00DE3CE9">
      <w:pPr>
        <w:rPr>
          <w:rFonts w:ascii="Helvetica" w:hAnsi="Helvetica"/>
          <w:b/>
          <w:bCs/>
          <w:u w:val="single"/>
          <w:lang w:val="en-US"/>
        </w:rPr>
      </w:pPr>
    </w:p>
    <w:p w14:paraId="3CFBC5E0" w14:textId="77777777" w:rsidR="00DE3CE9" w:rsidRPr="00491E4D" w:rsidRDefault="00DE3CE9" w:rsidP="00DE3CE9">
      <w:pPr>
        <w:rPr>
          <w:rFonts w:ascii="Helvetica" w:hAnsi="Helvetica"/>
          <w:b/>
          <w:bCs/>
          <w:u w:val="single"/>
          <w:lang w:val="en-US"/>
        </w:rPr>
      </w:pPr>
    </w:p>
    <w:p w14:paraId="21E2F852" w14:textId="77777777" w:rsidR="00DE3CE9" w:rsidRPr="00491E4D" w:rsidRDefault="00DE3CE9" w:rsidP="00DE3CE9">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796D619B" wp14:editId="74465F28">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12">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1B5D2261" w14:textId="77777777" w:rsidR="00DE3CE9" w:rsidRPr="00491E4D" w:rsidRDefault="00DE3CE9" w:rsidP="00DE3CE9">
      <w:pPr>
        <w:rPr>
          <w:rFonts w:ascii="Helvetica" w:hAnsi="Helvetica"/>
          <w:b/>
          <w:bCs/>
          <w:u w:val="single"/>
          <w:lang w:val="en-US"/>
        </w:rPr>
      </w:pPr>
    </w:p>
    <w:p w14:paraId="5EFCACBE" w14:textId="77777777" w:rsidR="00DE3CE9" w:rsidRPr="00491E4D" w:rsidRDefault="00DE3CE9" w:rsidP="00DE3CE9">
      <w:pPr>
        <w:rPr>
          <w:rFonts w:ascii="Helvetica" w:hAnsi="Helvetica"/>
          <w:u w:val="single"/>
          <w:lang w:val="en-US"/>
        </w:rPr>
      </w:pPr>
      <w:r w:rsidRPr="00491E4D">
        <w:rPr>
          <w:rFonts w:ascii="Helvetica" w:hAnsi="Helvetica"/>
          <w:b/>
          <w:bCs/>
          <w:lang w:val="en-US"/>
        </w:rPr>
        <w:t xml:space="preserve">Figure </w:t>
      </w:r>
      <w:r>
        <w:rPr>
          <w:rFonts w:ascii="Helvetica" w:hAnsi="Helvetica"/>
          <w:b/>
          <w:bCs/>
          <w:lang w:val="en-US"/>
        </w:rPr>
        <w:t>1.3</w:t>
      </w:r>
      <w:r w:rsidRPr="00491E4D">
        <w:rPr>
          <w:rFonts w:ascii="Helvetica" w:hAnsi="Helvetica"/>
          <w:b/>
          <w:bCs/>
          <w:lang w:val="en-US"/>
        </w:rPr>
        <w:t xml:space="preserve"> </w:t>
      </w:r>
      <w:r>
        <w:rPr>
          <w:rFonts w:ascii="Helvetica" w:hAnsi="Helvetica"/>
          <w:lang w:val="en-US"/>
        </w:rPr>
        <w:t>C</w:t>
      </w:r>
      <w:r w:rsidRPr="00491E4D">
        <w:rPr>
          <w:rFonts w:ascii="Helvetica" w:hAnsi="Helvetica"/>
          <w:lang w:val="en-US"/>
        </w:rPr>
        <w:t xml:space="preserve">onceptual diagram of hypotheses one and three with </w:t>
      </w:r>
      <w:commentRangeStart w:id="5"/>
      <w:r w:rsidRPr="00491E4D">
        <w:rPr>
          <w:rFonts w:ascii="Helvetica" w:hAnsi="Helvetica"/>
          <w:lang w:val="en-US"/>
        </w:rPr>
        <w:t>predicted results</w:t>
      </w:r>
      <w:commentRangeEnd w:id="5"/>
      <w:r>
        <w:rPr>
          <w:rStyle w:val="CommentReference"/>
          <w:rFonts w:ascii="Arial" w:eastAsia="Arial" w:hAnsi="Arial" w:cs="Arial"/>
          <w:lang w:val="en" w:eastAsia="en-GB"/>
        </w:rPr>
        <w:commentReference w:id="5"/>
      </w:r>
      <w:r w:rsidRPr="00491E4D">
        <w:rPr>
          <w:rFonts w:ascii="Helvetica" w:hAnsi="Helvetica"/>
          <w:lang w:val="en-US"/>
        </w:rPr>
        <w:t xml:space="preserve">. </w:t>
      </w:r>
    </w:p>
    <w:p w14:paraId="1E7BD622" w14:textId="77777777" w:rsidR="00DE3CE9" w:rsidRPr="00491E4D" w:rsidRDefault="00DE3CE9" w:rsidP="00DE3CE9">
      <w:pPr>
        <w:pStyle w:val="ListParagraph"/>
        <w:rPr>
          <w:rFonts w:ascii="Helvetica" w:hAnsi="Helvetica"/>
          <w:b/>
          <w:bCs/>
          <w:sz w:val="28"/>
          <w:szCs w:val="28"/>
          <w:lang w:val="en-US"/>
        </w:rPr>
      </w:pPr>
    </w:p>
    <w:p w14:paraId="0FD2996A" w14:textId="77777777" w:rsidR="00DE3CE9" w:rsidRPr="00491E4D" w:rsidRDefault="00DE3CE9" w:rsidP="00DE3CE9">
      <w:pPr>
        <w:ind w:left="360"/>
        <w:rPr>
          <w:rFonts w:ascii="Helvetica" w:hAnsi="Helvetica"/>
          <w:b/>
          <w:bCs/>
          <w:sz w:val="28"/>
          <w:szCs w:val="28"/>
          <w:lang w:val="en-US"/>
        </w:rPr>
      </w:pPr>
    </w:p>
    <w:p w14:paraId="1D5440CA" w14:textId="77777777" w:rsidR="00DE3CE9" w:rsidRPr="00491E4D" w:rsidRDefault="00DE3CE9" w:rsidP="00DE3CE9">
      <w:pPr>
        <w:pStyle w:val="ListParagraph"/>
        <w:rPr>
          <w:rFonts w:ascii="Helvetica" w:hAnsi="Helvetica"/>
          <w:b/>
          <w:bCs/>
          <w:sz w:val="28"/>
          <w:szCs w:val="28"/>
          <w:lang w:val="en-US"/>
        </w:rPr>
      </w:pPr>
    </w:p>
    <w:p w14:paraId="44465196" w14:textId="77777777" w:rsidR="00DE3CE9" w:rsidRPr="00642555" w:rsidRDefault="00DE3CE9" w:rsidP="00DE3CE9">
      <w:pPr>
        <w:pStyle w:val="ListParagraph"/>
        <w:numPr>
          <w:ilvl w:val="0"/>
          <w:numId w:val="9"/>
        </w:numPr>
        <w:rPr>
          <w:rFonts w:ascii="Helvetica" w:hAnsi="Helvetica"/>
          <w:b/>
          <w:bCs/>
          <w:sz w:val="28"/>
          <w:szCs w:val="28"/>
          <w:lang w:val="en-US"/>
        </w:rPr>
      </w:pPr>
      <w:r w:rsidRPr="00642555">
        <w:rPr>
          <w:rFonts w:ascii="Helvetica" w:hAnsi="Helvetica"/>
          <w:b/>
          <w:bCs/>
          <w:sz w:val="28"/>
          <w:szCs w:val="28"/>
          <w:lang w:val="en-US"/>
        </w:rPr>
        <w:t xml:space="preserve">Methods </w:t>
      </w:r>
    </w:p>
    <w:p w14:paraId="58B4B6EA" w14:textId="77777777" w:rsidR="00DE3CE9" w:rsidRPr="00491E4D" w:rsidRDefault="00DE3CE9" w:rsidP="00DE3CE9">
      <w:pPr>
        <w:rPr>
          <w:rFonts w:ascii="Helvetica" w:hAnsi="Helvetica"/>
          <w:b/>
          <w:bCs/>
          <w:u w:val="single"/>
          <w:lang w:val="en-US"/>
        </w:rPr>
      </w:pPr>
    </w:p>
    <w:p w14:paraId="27DA1D87" w14:textId="77777777" w:rsidR="00DE3CE9" w:rsidRPr="00491E4D" w:rsidRDefault="00DE3CE9" w:rsidP="00DE3CE9">
      <w:pPr>
        <w:rPr>
          <w:rFonts w:ascii="Helvetica" w:hAnsi="Helvetica"/>
          <w:u w:val="single"/>
          <w:lang w:val="en-US"/>
        </w:rPr>
      </w:pPr>
    </w:p>
    <w:p w14:paraId="75AB9ACF" w14:textId="77777777" w:rsidR="00DE3CE9" w:rsidRPr="00491E4D" w:rsidRDefault="00DE3CE9" w:rsidP="00DE3CE9">
      <w:pPr>
        <w:rPr>
          <w:rFonts w:ascii="Helvetica" w:hAnsi="Helvetica"/>
          <w:b/>
          <w:bCs/>
          <w:lang w:val="en-US"/>
        </w:rPr>
      </w:pPr>
      <w:r w:rsidRPr="00491E4D">
        <w:rPr>
          <w:rFonts w:ascii="Helvetica" w:hAnsi="Helvetica"/>
          <w:b/>
          <w:bCs/>
          <w:lang w:val="en-US"/>
        </w:rPr>
        <w:t xml:space="preserve">2.1 Study </w:t>
      </w:r>
      <w:r>
        <w:rPr>
          <w:rFonts w:ascii="Helvetica" w:hAnsi="Helvetica"/>
          <w:b/>
          <w:bCs/>
          <w:lang w:val="en-US"/>
        </w:rPr>
        <w:t>S</w:t>
      </w:r>
      <w:r w:rsidRPr="00491E4D">
        <w:rPr>
          <w:rFonts w:ascii="Helvetica" w:hAnsi="Helvetica"/>
          <w:b/>
          <w:bCs/>
          <w:lang w:val="en-US"/>
        </w:rPr>
        <w:t>ite</w:t>
      </w:r>
    </w:p>
    <w:p w14:paraId="535EDE13" w14:textId="77777777" w:rsidR="00DE3CE9" w:rsidRDefault="00DE3CE9" w:rsidP="00DE3CE9">
      <w:pPr>
        <w:rPr>
          <w:rFonts w:ascii="Helvetica" w:hAnsi="Helvetica"/>
          <w:u w:val="single"/>
          <w:lang w:val="en-US"/>
        </w:rPr>
      </w:pPr>
    </w:p>
    <w:p w14:paraId="797A67E0" w14:textId="77777777" w:rsidR="00DE3CE9" w:rsidRPr="003479EA" w:rsidRDefault="00DE3CE9" w:rsidP="00DE3CE9">
      <w:pPr>
        <w:rPr>
          <w:rFonts w:ascii="Helvetica" w:hAnsi="Helvetica"/>
          <w:u w:val="single"/>
        </w:rPr>
      </w:pPr>
    </w:p>
    <w:p w14:paraId="67EFE892" w14:textId="77777777" w:rsidR="00DE3CE9" w:rsidRDefault="00DE3CE9" w:rsidP="00DE3CE9">
      <w:pPr>
        <w:rPr>
          <w:rFonts w:ascii="Helvetica" w:hAnsi="Helvetica"/>
          <w:lang w:val="en-US"/>
        </w:rPr>
      </w:pPr>
      <w:r w:rsidRPr="00491E4D">
        <w:rPr>
          <w:rFonts w:ascii="Helvetica" w:hAnsi="Helvetica"/>
          <w:lang w:val="en-US"/>
        </w:rPr>
        <w:t>All data used for analysis were collected through fieldwork of Team Shrub members on Qikiqtaruk-Herschel Island (QHI), located at 69.34°N, 138.55°W in the north western Yukon, Canada (</w:t>
      </w:r>
      <w:r>
        <w:rPr>
          <w:rFonts w:ascii="Helvetica" w:hAnsi="Helvetica"/>
          <w:lang w:val="en-US"/>
        </w:rPr>
        <w:t>F</w:t>
      </w:r>
      <w:r w:rsidRPr="00491E4D">
        <w:rPr>
          <w:rFonts w:ascii="Helvetica" w:hAnsi="Helvetica"/>
          <w:lang w:val="en-US"/>
        </w:rPr>
        <w:t xml:space="preserve">igure 2.1). QHI lies 5 km </w:t>
      </w:r>
      <w:r>
        <w:rPr>
          <w:rFonts w:ascii="Helvetica" w:hAnsi="Helvetica"/>
          <w:lang w:val="en-US"/>
        </w:rPr>
        <w:t>from</w:t>
      </w:r>
      <w:r w:rsidRPr="00491E4D">
        <w:rPr>
          <w:rFonts w:ascii="Helvetica" w:hAnsi="Helvetica"/>
          <w:lang w:val="en-US"/>
        </w:rPr>
        <w:t xml:space="preserve"> the mainland in </w:t>
      </w:r>
      <w:r>
        <w:rPr>
          <w:rFonts w:ascii="Helvetica" w:hAnsi="Helvetica"/>
          <w:lang w:val="en-US"/>
        </w:rPr>
        <w:t xml:space="preserve">the </w:t>
      </w:r>
      <w:r w:rsidRPr="00491E4D">
        <w:rPr>
          <w:rFonts w:ascii="Helvetica" w:hAnsi="Helvetica"/>
          <w:lang w:val="en-US"/>
        </w:rPr>
        <w:lastRenderedPageBreak/>
        <w:t>Beaufort Sea and has a total area of 110 km</w:t>
      </w:r>
      <w:r w:rsidRPr="00491E4D">
        <w:rPr>
          <w:rFonts w:ascii="Helvetica" w:hAnsi="Helvetica"/>
          <w:vertAlign w:val="superscript"/>
          <w:lang w:val="en-US"/>
        </w:rPr>
        <w:t>2</w:t>
      </w:r>
      <w:r>
        <w:rPr>
          <w:rFonts w:ascii="Helvetica" w:hAnsi="Helvetica"/>
          <w:lang w:val="en-US"/>
        </w:rPr>
        <w:t>, m</w:t>
      </w:r>
      <w:r w:rsidRPr="00491E4D">
        <w:rPr>
          <w:rFonts w:ascii="Helvetica" w:hAnsi="Helvetica"/>
          <w:lang w:val="en-US"/>
        </w:rPr>
        <w:t>easuring 13 x 15 km. Being a high latitude site, QHI experiences seasonal extremes in solar radiation and temperatures, ranging from -35°</w:t>
      </w:r>
      <w:r>
        <w:rPr>
          <w:rFonts w:ascii="Helvetica" w:hAnsi="Helvetica"/>
          <w:lang w:val="en-US"/>
        </w:rPr>
        <w:t>C</w:t>
      </w:r>
      <w:r w:rsidRPr="00491E4D">
        <w:rPr>
          <w:rFonts w:ascii="Helvetica" w:hAnsi="Helvetica"/>
          <w:lang w:val="en-US"/>
        </w:rPr>
        <w:t xml:space="preserve"> in winter to 5°</w:t>
      </w:r>
      <w:r>
        <w:rPr>
          <w:rFonts w:ascii="Helvetica" w:hAnsi="Helvetica"/>
          <w:lang w:val="en-US"/>
        </w:rPr>
        <w:t>C</w:t>
      </w:r>
      <w:r w:rsidRPr="00491E4D">
        <w:rPr>
          <w:rFonts w:ascii="Helvetica" w:hAnsi="Helvetica"/>
          <w:lang w:val="en-US"/>
        </w:rPr>
        <w:t xml:space="preserve"> in summer, the mean annual  temperature being -9°</w:t>
      </w:r>
      <w:r>
        <w:rPr>
          <w:rFonts w:ascii="Helvetica" w:hAnsi="Helvetica"/>
          <w:lang w:val="en-US"/>
        </w:rPr>
        <w:t>C</w:t>
      </w:r>
      <w:r w:rsidRPr="00491E4D">
        <w:rPr>
          <w:rFonts w:ascii="Helvetica" w:hAnsi="Helvetica"/>
          <w:lang w:val="en-US"/>
        </w:rPr>
        <w:t xml:space="preserve"> </w:t>
      </w:r>
      <w:r w:rsidRPr="00491E4D">
        <w:rPr>
          <w:rFonts w:ascii="Helvetica" w:hAnsi="Helvetica"/>
          <w:lang w:val="en-US"/>
        </w:rPr>
        <w:fldChar w:fldCharType="begin"/>
      </w:r>
      <w:r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sidRPr="00491E4D">
        <w:rPr>
          <w:rFonts w:ascii="Helvetica" w:hAnsi="Helvetica"/>
          <w:lang w:val="en-US"/>
        </w:rPr>
        <w:t>.</w:t>
      </w:r>
      <w:r>
        <w:rPr>
          <w:rFonts w:ascii="Helvetica" w:hAnsi="Helvetica"/>
          <w:lang w:val="en-US"/>
        </w:rPr>
        <w:t xml:space="preserve"> </w:t>
      </w:r>
      <w:r w:rsidRPr="007C4060">
        <w:rPr>
          <w:rFonts w:ascii="Helvetica" w:hAnsi="Helvetica"/>
          <w:lang w:val="en-US"/>
        </w:rPr>
        <w:t>This region of the Arctic is undergoing rapid climate and environmental change</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7C4060">
        <w:rPr>
          <w:rFonts w:ascii="Helvetica" w:hAnsi="Helvetica" w:cs="Times New Roman"/>
          <w:lang w:val="en-GB"/>
        </w:rPr>
        <w:t>(Assmann et al., 2018; Myers‐Smith et al., 2019)</w:t>
      </w:r>
      <w:r>
        <w:rPr>
          <w:rFonts w:ascii="Helvetica" w:hAnsi="Helvetica"/>
          <w:lang w:val="en-US"/>
        </w:rPr>
        <w:fldChar w:fldCharType="end"/>
      </w:r>
      <w:r w:rsidRPr="007C4060">
        <w:rPr>
          <w:rFonts w:ascii="Helvetica" w:hAnsi="Helvetica"/>
          <w:lang w:val="en-US"/>
        </w:rPr>
        <w:t>.</w:t>
      </w:r>
      <w:r>
        <w:rPr>
          <w:rFonts w:ascii="Helvetica" w:hAnsi="Helvetica"/>
          <w:lang w:val="en-US"/>
        </w:rPr>
        <w:t xml:space="preserve"> QHI is composed predominantly of unconsolidated fine-grain marine sediment </w:t>
      </w:r>
      <w:r>
        <w:rPr>
          <w:rFonts w:ascii="Helvetica" w:hAnsi="Helvetica"/>
          <w:lang w:val="en-US"/>
        </w:rPr>
        <w:fldChar w:fldCharType="begin"/>
      </w:r>
      <w:r>
        <w:rPr>
          <w:rFonts w:ascii="Helvetica" w:hAnsi="Helvetica"/>
          <w:lang w:val="en-US"/>
        </w:rPr>
        <w:instrText xml:space="preserve"> ADDIN ZOTERO_ITEM CSL_CITATION {"citationID":"8Q41x0R5","properties":{"formattedCitation":"(Obu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Organic </w:t>
      </w:r>
      <w:proofErr w:type="spellStart"/>
      <w:r>
        <w:rPr>
          <w:rFonts w:ascii="Helvetica" w:hAnsi="Helvetica"/>
          <w:lang w:val="en-US"/>
        </w:rPr>
        <w:t>cryosols</w:t>
      </w:r>
      <w:proofErr w:type="spellEnd"/>
      <w:r>
        <w:rPr>
          <w:rFonts w:ascii="Helvetica" w:hAnsi="Helvetica"/>
          <w:lang w:val="en-US"/>
        </w:rPr>
        <w:t xml:space="preserve"> cover the extent of the island, with other soils only present at beaches. </w:t>
      </w:r>
    </w:p>
    <w:p w14:paraId="79BA0DF7" w14:textId="77777777" w:rsidR="00DE3CE9" w:rsidRDefault="00DE3CE9" w:rsidP="00DE3CE9">
      <w:pPr>
        <w:rPr>
          <w:rFonts w:ascii="Helvetica" w:hAnsi="Helvetica"/>
          <w:lang w:val="en-US"/>
        </w:rPr>
      </w:pPr>
    </w:p>
    <w:p w14:paraId="71B6B044" w14:textId="77777777" w:rsidR="00DE3CE9" w:rsidRDefault="00DE3CE9" w:rsidP="00DE3CE9">
      <w:pPr>
        <w:rPr>
          <w:rFonts w:ascii="Helvetica" w:hAnsi="Helvetica"/>
          <w:b/>
          <w:bCs/>
          <w:lang w:val="en-US"/>
        </w:rPr>
      </w:pPr>
      <w:r w:rsidRPr="00392875">
        <w:rPr>
          <w:rFonts w:ascii="Helvetica" w:hAnsi="Helvetica"/>
          <w:b/>
          <w:bCs/>
          <w:lang w:val="en-US"/>
        </w:rPr>
        <w:t>ADD HI-RES MAP!!!!!!!!!!!!!!!!!!!!!!!!!!!!!!!!!!!!</w:t>
      </w:r>
    </w:p>
    <w:p w14:paraId="08952481" w14:textId="77777777" w:rsidR="00DE3CE9" w:rsidRDefault="00DE3CE9" w:rsidP="00DE3CE9">
      <w:pPr>
        <w:rPr>
          <w:rFonts w:ascii="Helvetica" w:hAnsi="Helvetica"/>
          <w:b/>
          <w:bCs/>
          <w:lang w:val="en-US"/>
        </w:rPr>
      </w:pPr>
    </w:p>
    <w:p w14:paraId="5CA62FD2" w14:textId="77777777" w:rsidR="00DE3CE9" w:rsidRPr="00392875" w:rsidRDefault="00DE3CE9" w:rsidP="00DE3CE9">
      <w:pPr>
        <w:rPr>
          <w:rFonts w:ascii="Helvetica" w:hAnsi="Helvetica"/>
          <w:b/>
          <w:bCs/>
          <w:lang w:val="en-US"/>
        </w:rPr>
      </w:pPr>
    </w:p>
    <w:p w14:paraId="6E8565A6" w14:textId="77777777" w:rsidR="00DE3CE9" w:rsidRPr="00491E4D" w:rsidRDefault="00DE3CE9" w:rsidP="00DE3CE9">
      <w:pPr>
        <w:rPr>
          <w:rFonts w:ascii="Helvetica" w:hAnsi="Helvetica"/>
          <w:lang w:val="en-US"/>
        </w:rPr>
      </w:pPr>
      <w:r>
        <w:rPr>
          <w:rFonts w:ascii="Helvetica" w:hAnsi="Helvetica"/>
          <w:noProof/>
          <w:lang w:val="en-US"/>
        </w:rPr>
        <w:drawing>
          <wp:inline distT="0" distB="0" distL="0" distR="0" wp14:anchorId="4ABD7871" wp14:editId="61C26B14">
            <wp:extent cx="6558455" cy="4836679"/>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2 at 21.23.48.png"/>
                    <pic:cNvPicPr/>
                  </pic:nvPicPr>
                  <pic:blipFill>
                    <a:blip r:embed="rId13">
                      <a:extLst>
                        <a:ext uri="{28A0092B-C50C-407E-A947-70E740481C1C}">
                          <a14:useLocalDpi xmlns:a14="http://schemas.microsoft.com/office/drawing/2010/main" val="0"/>
                        </a:ext>
                      </a:extLst>
                    </a:blip>
                    <a:stretch>
                      <a:fillRect/>
                    </a:stretch>
                  </pic:blipFill>
                  <pic:spPr>
                    <a:xfrm>
                      <a:off x="0" y="0"/>
                      <a:ext cx="6566410" cy="4842546"/>
                    </a:xfrm>
                    <a:prstGeom prst="rect">
                      <a:avLst/>
                    </a:prstGeom>
                  </pic:spPr>
                </pic:pic>
              </a:graphicData>
            </a:graphic>
          </wp:inline>
        </w:drawing>
      </w:r>
    </w:p>
    <w:p w14:paraId="0E9993C2" w14:textId="77777777" w:rsidR="00DE3CE9" w:rsidRPr="00491E4D" w:rsidRDefault="00DE3CE9" w:rsidP="00DE3CE9">
      <w:pPr>
        <w:rPr>
          <w:rFonts w:ascii="Helvetica" w:hAnsi="Helvetica"/>
          <w:b/>
          <w:bCs/>
          <w:lang w:val="en-US"/>
        </w:rPr>
      </w:pPr>
    </w:p>
    <w:p w14:paraId="34C63618" w14:textId="77777777" w:rsidR="00DE3CE9" w:rsidRPr="00491E4D" w:rsidRDefault="00DE3CE9" w:rsidP="00DE3CE9">
      <w:pPr>
        <w:rPr>
          <w:rFonts w:ascii="Helvetica" w:hAnsi="Helvetica"/>
          <w:lang w:val="en-US"/>
        </w:rPr>
      </w:pPr>
      <w:r w:rsidRPr="00491E4D">
        <w:rPr>
          <w:rFonts w:ascii="Helvetica" w:hAnsi="Helvetica"/>
          <w:b/>
          <w:bCs/>
          <w:lang w:val="en-US"/>
        </w:rPr>
        <w:t xml:space="preserve">Figure 2.1. </w:t>
      </w:r>
      <w:r w:rsidRPr="00491E4D">
        <w:rPr>
          <w:rFonts w:ascii="Helvetica" w:hAnsi="Helvetica"/>
          <w:lang w:val="en-US"/>
        </w:rPr>
        <w:t xml:space="preserve">Extent of Herschel and Komakuk vegetation types across Qikiqtaruk-Herschel Island, with </w:t>
      </w:r>
      <w:r>
        <w:rPr>
          <w:rFonts w:ascii="Helvetica" w:hAnsi="Helvetica"/>
          <w:lang w:val="en-US"/>
        </w:rPr>
        <w:t xml:space="preserve">the </w:t>
      </w:r>
      <w:r w:rsidRPr="00491E4D">
        <w:rPr>
          <w:rFonts w:ascii="Helvetica" w:hAnsi="Helvetica"/>
          <w:lang w:val="en-US"/>
        </w:rPr>
        <w:t xml:space="preserve">inset map depicting </w:t>
      </w:r>
      <w:r>
        <w:rPr>
          <w:rFonts w:ascii="Helvetica" w:hAnsi="Helvetica"/>
          <w:lang w:val="en-US"/>
        </w:rPr>
        <w:t xml:space="preserve">the </w:t>
      </w:r>
      <w:r w:rsidRPr="00491E4D">
        <w:rPr>
          <w:rFonts w:ascii="Helvetica" w:hAnsi="Helvetica"/>
          <w:lang w:val="en-US"/>
        </w:rPr>
        <w:t xml:space="preserve">location within North America. </w:t>
      </w:r>
      <w:r>
        <w:rPr>
          <w:rFonts w:ascii="Helvetica" w:hAnsi="Helvetica"/>
          <w:lang w:val="en-US"/>
        </w:rPr>
        <w:t>The e</w:t>
      </w:r>
      <w:r w:rsidRPr="00491E4D">
        <w:rPr>
          <w:rFonts w:ascii="Helvetica" w:hAnsi="Helvetica"/>
          <w:lang w:val="en-US"/>
        </w:rPr>
        <w:t>xtent of</w:t>
      </w:r>
      <w:r>
        <w:rPr>
          <w:rFonts w:ascii="Helvetica" w:hAnsi="Helvetica"/>
          <w:lang w:val="en-US"/>
        </w:rPr>
        <w:t xml:space="preserve"> the</w:t>
      </w:r>
      <w:r w:rsidRPr="00491E4D">
        <w:rPr>
          <w:rFonts w:ascii="Helvetica" w:hAnsi="Helvetica"/>
          <w:lang w:val="en-US"/>
        </w:rPr>
        <w:t xml:space="preserve"> red square on QHI indicates the </w:t>
      </w:r>
      <w:r>
        <w:rPr>
          <w:rFonts w:ascii="Helvetica" w:hAnsi="Helvetica"/>
          <w:lang w:val="en-US"/>
        </w:rPr>
        <w:t>study site,</w:t>
      </w:r>
      <w:r w:rsidRPr="00491E4D">
        <w:rPr>
          <w:rFonts w:ascii="Helvetica" w:hAnsi="Helvetica"/>
          <w:lang w:val="en-US"/>
        </w:rPr>
        <w:t xml:space="preserve"> Collison </w:t>
      </w:r>
      <w:r>
        <w:rPr>
          <w:rFonts w:ascii="Helvetica" w:hAnsi="Helvetica"/>
          <w:lang w:val="en-US"/>
        </w:rPr>
        <w:t>H</w:t>
      </w:r>
      <w:r w:rsidRPr="00491E4D">
        <w:rPr>
          <w:rFonts w:ascii="Helvetica" w:hAnsi="Helvetica"/>
          <w:lang w:val="en-US"/>
        </w:rPr>
        <w:t>ead</w:t>
      </w:r>
      <w:r>
        <w:rPr>
          <w:rFonts w:ascii="Helvetica" w:hAnsi="Helvetica"/>
          <w:lang w:val="en-US"/>
        </w:rPr>
        <w:t>, and</w:t>
      </w:r>
      <w:r w:rsidRPr="00491E4D">
        <w:rPr>
          <w:rFonts w:ascii="Helvetica" w:hAnsi="Helvetica"/>
          <w:lang w:val="en-US"/>
        </w:rPr>
        <w:t xml:space="preserve"> the location the long-term monitoring plots from were spectral measurements were taken (data source: vegetation classification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(Obu et al., 2017)</w:t>
      </w:r>
      <w:r w:rsidRPr="00491E4D">
        <w:rPr>
          <w:rFonts w:ascii="Helvetica" w:hAnsi="Helvetica"/>
          <w:lang w:val="en-US"/>
        </w:rPr>
        <w:fldChar w:fldCharType="end"/>
      </w:r>
      <w:r>
        <w:rPr>
          <w:rFonts w:ascii="Helvetica" w:hAnsi="Helvetica"/>
          <w:lang w:val="en-US"/>
        </w:rPr>
        <w:t>)</w:t>
      </w:r>
    </w:p>
    <w:p w14:paraId="33160E89" w14:textId="77777777" w:rsidR="00DE3CE9" w:rsidRPr="007C4060" w:rsidRDefault="00DE3CE9" w:rsidP="00DE3CE9">
      <w:pPr>
        <w:rPr>
          <w:rFonts w:ascii="Helvetica" w:hAnsi="Helvetica"/>
        </w:rPr>
      </w:pPr>
    </w:p>
    <w:p w14:paraId="7038731C" w14:textId="77777777" w:rsidR="00DE3CE9" w:rsidRDefault="00DE3CE9" w:rsidP="00DE3CE9">
      <w:pPr>
        <w:rPr>
          <w:rFonts w:ascii="Helvetica" w:hAnsi="Helvetica"/>
          <w:lang w:val="en-US"/>
        </w:rPr>
      </w:pPr>
    </w:p>
    <w:p w14:paraId="40A4F51B" w14:textId="1F94F262" w:rsidR="00DE3CE9" w:rsidRDefault="00DE3CE9" w:rsidP="00DE3CE9">
      <w:pPr>
        <w:rPr>
          <w:rFonts w:ascii="Helvetica" w:hAnsi="Helvetica"/>
          <w:lang w:val="en-US"/>
        </w:rPr>
      </w:pPr>
      <w:r>
        <w:rPr>
          <w:rFonts w:ascii="Helvetica" w:hAnsi="Helvetica"/>
          <w:lang w:val="en-US"/>
        </w:rPr>
        <w:t>QHI</w:t>
      </w:r>
      <w:r w:rsidRPr="00491E4D">
        <w:rPr>
          <w:rFonts w:ascii="Helvetica" w:hAnsi="Helvetica"/>
          <w:lang w:val="en-US"/>
        </w:rPr>
        <w:t xml:space="preserve"> is floristically composed of predominantly lowland Arctic tundra plant communities, </w:t>
      </w:r>
      <w:r>
        <w:rPr>
          <w:rFonts w:ascii="Helvetica" w:hAnsi="Helvetica"/>
          <w:lang w:val="en-US"/>
        </w:rPr>
        <w:t>consisting of</w:t>
      </w:r>
      <w:r w:rsidRPr="00491E4D">
        <w:rPr>
          <w:rFonts w:ascii="Helvetica" w:hAnsi="Helvetica"/>
          <w:lang w:val="en-US"/>
        </w:rPr>
        <w:t xml:space="preserve"> seven discrete vegetation typ</w:t>
      </w:r>
      <w:r>
        <w:rPr>
          <w:rFonts w:ascii="Helvetica" w:hAnsi="Helvetica"/>
          <w:lang w:val="en-US"/>
        </w:rPr>
        <w:t xml:space="preserve">e </w:t>
      </w:r>
      <w:r>
        <w:rPr>
          <w:rFonts w:ascii="Helvetica" w:hAnsi="Helvetica"/>
          <w:lang w:val="en-US"/>
        </w:rPr>
        <w:fldChar w:fldCharType="begin"/>
      </w:r>
      <w:r>
        <w:rPr>
          <w:rFonts w:ascii="Helvetica" w:hAnsi="Helvetica"/>
          <w:lang w:val="en-US"/>
        </w:rPr>
        <w:instrText xml:space="preserve"> ADDIN ZOTERO_ITEM CSL_CITATION {"citationID":"fEaNw24Z","properties":{"formattedCitation":"(Obu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Helvetica" w:hAnsi="Helvetica"/>
          <w:lang w:val="en-US"/>
        </w:rPr>
        <w:fldChar w:fldCharType="separate"/>
      </w:r>
      <w:r>
        <w:rPr>
          <w:rFonts w:ascii="Helvetica" w:hAnsi="Helvetica"/>
          <w:noProof/>
          <w:lang w:val="en-US"/>
        </w:rPr>
        <w:t>(Obu et al., 2017)</w:t>
      </w:r>
      <w:r>
        <w:rPr>
          <w:rFonts w:ascii="Helvetica" w:hAnsi="Helvetica"/>
          <w:lang w:val="en-US"/>
        </w:rPr>
        <w:fldChar w:fldCharType="end"/>
      </w:r>
      <w:r>
        <w:rPr>
          <w:rFonts w:ascii="Helvetica" w:hAnsi="Helvetica"/>
          <w:lang w:val="en-US"/>
        </w:rPr>
        <w:t xml:space="preserve">. Only </w:t>
      </w:r>
      <w:r>
        <w:rPr>
          <w:rFonts w:ascii="Helvetica" w:hAnsi="Helvetica"/>
          <w:lang w:val="en-US"/>
        </w:rPr>
        <w:lastRenderedPageBreak/>
        <w:t>the two dominate vegetation types,</w:t>
      </w:r>
      <w:r w:rsidRPr="00491E4D">
        <w:rPr>
          <w:rFonts w:ascii="Helvetica" w:hAnsi="Helvetica"/>
          <w:lang w:val="en-US"/>
        </w:rPr>
        <w:t xml:space="preserve"> Herschel and Komakuk</w:t>
      </w:r>
      <w:r>
        <w:rPr>
          <w:rFonts w:ascii="Helvetica" w:hAnsi="Helvetica"/>
          <w:lang w:val="en-US"/>
        </w:rPr>
        <w:t>, were investigated in this study</w:t>
      </w:r>
      <w:r w:rsidRPr="00491E4D">
        <w:rPr>
          <w:rFonts w:ascii="Helvetica" w:hAnsi="Helvetica"/>
          <w:lang w:val="en-US"/>
        </w:rPr>
        <w:t xml:space="preserve">. Herschel vegetation type is characterized by relatively undisturbed moist acidic tussock tundra with </w:t>
      </w:r>
      <w:r>
        <w:rPr>
          <w:rFonts w:ascii="Helvetica" w:hAnsi="Helvetica"/>
          <w:lang w:val="en-US"/>
        </w:rPr>
        <w:t xml:space="preserve">an </w:t>
      </w:r>
      <w:r w:rsidRPr="00491E4D">
        <w:rPr>
          <w:rFonts w:ascii="Helvetica" w:hAnsi="Helvetica"/>
          <w:lang w:val="en-US"/>
        </w:rPr>
        <w:t xml:space="preserve">expanding willow canopy layer </w:t>
      </w:r>
      <w:r w:rsidRPr="00491E4D">
        <w:rPr>
          <w:rFonts w:ascii="Helvetica" w:hAnsi="Helvetica"/>
          <w:lang w:val="en-US"/>
        </w:rPr>
        <w:fldChar w:fldCharType="begin"/>
      </w:r>
      <w:r>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Pr>
          <w:rFonts w:ascii="Helvetica" w:hAnsi="Helvetica"/>
          <w:lang w:val="en-US"/>
        </w:rPr>
        <w:t>(Myers-Smith, Hik, et al., 2011)</w:t>
      </w:r>
      <w:r w:rsidRPr="00491E4D">
        <w:rPr>
          <w:rFonts w:ascii="Helvetica" w:hAnsi="Helvetica"/>
          <w:lang w:val="en-US"/>
        </w:rPr>
        <w:fldChar w:fldCharType="end"/>
      </w:r>
      <w:r>
        <w:rPr>
          <w:rFonts w:ascii="Helvetica" w:hAnsi="Helvetica"/>
          <w:lang w:val="en-US"/>
        </w:rPr>
        <w:t xml:space="preserve">. </w:t>
      </w:r>
      <w:r w:rsidRPr="00491E4D">
        <w:rPr>
          <w:rFonts w:ascii="Helvetica" w:hAnsi="Helvetica"/>
          <w:lang w:val="en-US"/>
        </w:rPr>
        <w:t>Komakuk is composed of herbaceous and graminoid tundra</w:t>
      </w:r>
      <w:r>
        <w:rPr>
          <w:rFonts w:ascii="Helvetica" w:hAnsi="Helvetica"/>
          <w:lang w:val="en-US"/>
        </w:rPr>
        <w:t>,</w:t>
      </w:r>
      <w:r w:rsidRPr="00491E4D">
        <w:rPr>
          <w:rFonts w:ascii="Helvetica" w:hAnsi="Helvetica"/>
          <w:lang w:val="en-US"/>
        </w:rPr>
        <w:t xml:space="preserve"> subjected to cry</w:t>
      </w:r>
      <w:r>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Pr>
          <w:rFonts w:ascii="Helvetica" w:hAnsi="Helvetica"/>
          <w:lang w:val="en-US"/>
        </w:rPr>
        <w:instrText xml:space="preserve"> ADDIN ZOTERO_ITEM CSL_CITATION {"citationID":"RzHI3vER","properties":{"formattedCitation":"(Myers-Smith, Hik, et al., 2011; Myers\\uc0\\u8208{}Smith et al., 2019)","plainCitation":"(Myers-Smith, Hik, et al., 2011; Myers‐Smith et al., 2019)","noteIndex":0},"citationItems":[{"id":774,"uris":["http://zotero.org/users/local/8RirLiuI/items/84QJSP7U"],"uri":["http://zotero.org/users/local/8RirLiuI/items/84QJSP7U"],"itemData":{"id":774,"type":"article-journal","abstract":"Canopy-forming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6646DB">
        <w:rPr>
          <w:rFonts w:ascii="Helvetica" w:hAnsi="Helvetica" w:cs="Times New Roman"/>
          <w:lang w:val="en-GB"/>
        </w:rPr>
        <w:t>(Myers-Smith, Hik, et al., 2011; Myers‐Smith et al., 2019)</w:t>
      </w:r>
      <w:r w:rsidRPr="00491E4D">
        <w:rPr>
          <w:rFonts w:ascii="Helvetica" w:hAnsi="Helvetica"/>
          <w:lang w:val="en-US"/>
        </w:rPr>
        <w:fldChar w:fldCharType="end"/>
      </w:r>
      <w:r w:rsidRPr="00491E4D">
        <w:rPr>
          <w:rFonts w:ascii="Helvetica" w:hAnsi="Helvetica"/>
          <w:lang w:val="en-US"/>
        </w:rPr>
        <w:t>. Each vegetation has 6 established 1</w:t>
      </w:r>
      <w:r w:rsidR="00F3150D">
        <w:rPr>
          <w:rFonts w:ascii="Helvetica" w:hAnsi="Helvetica"/>
          <w:lang w:val="en-US"/>
        </w:rPr>
        <w:t xml:space="preserve"> </w:t>
      </w:r>
      <w:r w:rsidRPr="00491E4D">
        <w:rPr>
          <w:rFonts w:ascii="Helvetica" w:hAnsi="Helvetica"/>
          <w:lang w:val="en-US"/>
        </w:rPr>
        <w:t>m</w:t>
      </w:r>
      <w:r w:rsidRPr="00491E4D">
        <w:rPr>
          <w:rFonts w:ascii="Helvetica" w:hAnsi="Helvetica"/>
          <w:vertAlign w:val="superscript"/>
          <w:lang w:val="en-US"/>
        </w:rPr>
        <w:t xml:space="preserve"> 2</w:t>
      </w:r>
      <w:r w:rsidRPr="00491E4D">
        <w:rPr>
          <w:rFonts w:ascii="Helvetica" w:hAnsi="Helvetica"/>
          <w:lang w:val="en-US"/>
        </w:rPr>
        <w:t xml:space="preserve"> plots being monitored since 1999</w:t>
      </w:r>
      <w:r>
        <w:rPr>
          <w:rFonts w:ascii="Helvetica" w:hAnsi="Helvetica"/>
          <w:lang w:val="en-US"/>
        </w:rPr>
        <w:t>,</w:t>
      </w:r>
      <w:r w:rsidRPr="00491E4D">
        <w:rPr>
          <w:rFonts w:ascii="Helvetica" w:hAnsi="Helvetica"/>
          <w:lang w:val="en-US"/>
        </w:rPr>
        <w:t xml:space="preserve"> according to ITEX methodology and are arranged randomly along 50m transects (</w:t>
      </w:r>
      <w:proofErr w:type="spellStart"/>
      <w:r w:rsidRPr="00491E4D">
        <w:rPr>
          <w:rFonts w:ascii="Helvetica" w:hAnsi="Helvetica"/>
          <w:lang w:val="en-US"/>
        </w:rPr>
        <w:t>Molau</w:t>
      </w:r>
      <w:proofErr w:type="spellEnd"/>
      <w:r w:rsidRPr="00491E4D">
        <w:rPr>
          <w:rFonts w:ascii="Helvetica" w:hAnsi="Helvetica"/>
          <w:lang w:val="en-US"/>
        </w:rPr>
        <w:t>, 1995).</w:t>
      </w:r>
    </w:p>
    <w:p w14:paraId="135BD112" w14:textId="77777777" w:rsidR="00DE3CE9" w:rsidRDefault="00DE3CE9" w:rsidP="00DE3CE9">
      <w:pPr>
        <w:rPr>
          <w:rFonts w:ascii="Helvetica" w:hAnsi="Helvetica"/>
          <w:lang w:val="en-US"/>
        </w:rPr>
      </w:pPr>
    </w:p>
    <w:p w14:paraId="44706539" w14:textId="77777777" w:rsidR="00DE3CE9" w:rsidRDefault="00DE3CE9" w:rsidP="00DE3CE9">
      <w:pPr>
        <w:pStyle w:val="ListParagraph"/>
        <w:numPr>
          <w:ilvl w:val="1"/>
          <w:numId w:val="9"/>
        </w:numPr>
        <w:rPr>
          <w:rFonts w:ascii="Helvetica" w:hAnsi="Helvetica"/>
          <w:b/>
          <w:bCs/>
          <w:lang w:val="en-US"/>
        </w:rPr>
      </w:pPr>
      <w:r w:rsidRPr="00642555">
        <w:rPr>
          <w:rFonts w:ascii="Helvetica" w:hAnsi="Helvetica"/>
          <w:b/>
          <w:bCs/>
          <w:lang w:val="en-US"/>
        </w:rPr>
        <w:t>Data Acquisition</w:t>
      </w:r>
    </w:p>
    <w:p w14:paraId="26E812B3" w14:textId="77777777" w:rsidR="00DE3CE9" w:rsidRPr="00617765" w:rsidRDefault="00DE3CE9" w:rsidP="00DE3CE9">
      <w:pPr>
        <w:rPr>
          <w:rFonts w:ascii="Helvetica" w:hAnsi="Helvetica"/>
          <w:b/>
          <w:bCs/>
          <w:lang w:val="en-US"/>
        </w:rPr>
      </w:pPr>
    </w:p>
    <w:p w14:paraId="30223272" w14:textId="77777777" w:rsidR="00DE3CE9" w:rsidRDefault="00DE3CE9" w:rsidP="00DE3CE9">
      <w:pPr>
        <w:rPr>
          <w:rFonts w:ascii="Helvetica" w:hAnsi="Helvetica"/>
          <w:lang w:val="en-US"/>
        </w:rPr>
      </w:pPr>
      <w:r>
        <w:rPr>
          <w:rFonts w:ascii="Helvetica" w:hAnsi="Helvetica"/>
          <w:lang w:val="en-US"/>
        </w:rPr>
        <w:t>Figure 2.2 is a workflow diagram outlining key steps in data acquisition, manipulation, analysis, and visualization.</w:t>
      </w:r>
    </w:p>
    <w:p w14:paraId="2AF61BF4" w14:textId="77777777" w:rsidR="00DE3CE9" w:rsidRDefault="00DE3CE9" w:rsidP="00DE3CE9">
      <w:pPr>
        <w:rPr>
          <w:rFonts w:ascii="Helvetica" w:hAnsi="Helvetica"/>
          <w:lang w:val="en-US"/>
        </w:rPr>
      </w:pPr>
    </w:p>
    <w:p w14:paraId="3E9B1FA1" w14:textId="77777777" w:rsidR="00DE3CE9" w:rsidRPr="00D16832" w:rsidRDefault="00DE3CE9" w:rsidP="00DE3CE9">
      <w:pPr>
        <w:rPr>
          <w:rFonts w:ascii="Helvetica" w:hAnsi="Helvetica"/>
          <w:b/>
          <w:bCs/>
          <w:lang w:val="en-US"/>
        </w:rPr>
      </w:pPr>
      <w:r w:rsidRPr="00D16832">
        <w:rPr>
          <w:rFonts w:ascii="Helvetica" w:hAnsi="Helvetica"/>
          <w:b/>
          <w:bCs/>
          <w:lang w:val="en-US"/>
        </w:rPr>
        <w:t xml:space="preserve">Insert figure </w:t>
      </w:r>
    </w:p>
    <w:p w14:paraId="601941F9" w14:textId="77777777" w:rsidR="00DE3CE9" w:rsidRPr="00491E4D" w:rsidRDefault="00DE3CE9" w:rsidP="00DE3CE9">
      <w:pPr>
        <w:tabs>
          <w:tab w:val="left" w:pos="1465"/>
        </w:tabs>
        <w:rPr>
          <w:rFonts w:ascii="Helvetica" w:hAnsi="Helvetica"/>
          <w:lang w:val="en-US"/>
        </w:rPr>
      </w:pPr>
    </w:p>
    <w:p w14:paraId="4404C92B"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3</w:t>
      </w:r>
      <w:r w:rsidRPr="00491E4D">
        <w:rPr>
          <w:rFonts w:ascii="Helvetica" w:hAnsi="Helvetica"/>
          <w:b/>
          <w:bCs/>
          <w:lang w:val="en-US"/>
        </w:rPr>
        <w:t xml:space="preserve"> Plot </w:t>
      </w:r>
      <w:r>
        <w:rPr>
          <w:rFonts w:ascii="Helvetica" w:hAnsi="Helvetica"/>
          <w:b/>
          <w:bCs/>
          <w:lang w:val="en-US"/>
        </w:rPr>
        <w:t>S</w:t>
      </w:r>
      <w:r w:rsidRPr="00491E4D">
        <w:rPr>
          <w:rFonts w:ascii="Helvetica" w:hAnsi="Helvetica"/>
          <w:b/>
          <w:bCs/>
          <w:lang w:val="en-US"/>
        </w:rPr>
        <w:t xml:space="preserve">cale </w:t>
      </w:r>
      <w:r>
        <w:rPr>
          <w:rFonts w:ascii="Helvetica" w:hAnsi="Helvetica"/>
          <w:b/>
          <w:bCs/>
          <w:lang w:val="en-US"/>
        </w:rPr>
        <w:t>S</w:t>
      </w:r>
      <w:r w:rsidRPr="00491E4D">
        <w:rPr>
          <w:rFonts w:ascii="Helvetica" w:hAnsi="Helvetica"/>
          <w:b/>
          <w:bCs/>
          <w:lang w:val="en-US"/>
        </w:rPr>
        <w:t xml:space="preserve">pectral </w:t>
      </w:r>
      <w:r>
        <w:rPr>
          <w:rFonts w:ascii="Helvetica" w:hAnsi="Helvetica"/>
          <w:b/>
          <w:bCs/>
          <w:lang w:val="en-US"/>
        </w:rPr>
        <w:t>D</w:t>
      </w:r>
      <w:r w:rsidRPr="00491E4D">
        <w:rPr>
          <w:rFonts w:ascii="Helvetica" w:hAnsi="Helvetica"/>
          <w:b/>
          <w:bCs/>
          <w:lang w:val="en-US"/>
        </w:rPr>
        <w:t>ata</w:t>
      </w:r>
    </w:p>
    <w:p w14:paraId="06A65D0D" w14:textId="16C9241C" w:rsidR="00DE3CE9" w:rsidRDefault="00DE3CE9" w:rsidP="00DE3CE9">
      <w:pPr>
        <w:pStyle w:val="NormalWeb"/>
        <w:rPr>
          <w:rFonts w:ascii="Helvetica" w:hAnsi="Helvetica"/>
          <w:lang w:val="en-US"/>
        </w:rPr>
      </w:pPr>
      <w:r w:rsidRPr="00491E4D">
        <w:rPr>
          <w:rFonts w:ascii="Helvetica" w:hAnsi="Helvetica"/>
          <w:lang w:val="en-US"/>
        </w:rPr>
        <w:t>All analysis conducted relied on plot level spectral data collected over the 2018 and 2019 field season. Spectral data in both year</w:t>
      </w:r>
      <w:r>
        <w:rPr>
          <w:rFonts w:ascii="Helvetica" w:hAnsi="Helvetica"/>
          <w:lang w:val="en-US"/>
        </w:rPr>
        <w:t>s</w:t>
      </w:r>
      <w:r w:rsidRPr="00491E4D">
        <w:rPr>
          <w:rFonts w:ascii="Helvetica" w:hAnsi="Helvetica"/>
          <w:lang w:val="en-US"/>
        </w:rPr>
        <w:t xml:space="preserve"> were collected from 1x1m long-term monitory plots that exist in Herschel and Komakuk vegetation types (6 plots each). </w:t>
      </w:r>
      <w:r>
        <w:rPr>
          <w:rFonts w:ascii="Helvetica" w:hAnsi="Helvetica"/>
          <w:lang w:val="en-US"/>
        </w:rPr>
        <w:t>To capture within plot spatial heterogenetic,</w:t>
      </w:r>
      <w:r w:rsidRPr="00491E4D">
        <w:rPr>
          <w:rFonts w:ascii="Helvetica" w:hAnsi="Helvetica"/>
          <w:lang w:val="en-US"/>
        </w:rPr>
        <w:t xml:space="preserve"> long-term monitoring plot</w:t>
      </w:r>
      <w:r>
        <w:rPr>
          <w:rFonts w:ascii="Helvetica" w:hAnsi="Helvetica"/>
          <w:lang w:val="en-US"/>
        </w:rPr>
        <w:t>s</w:t>
      </w:r>
      <w:r w:rsidRPr="00491E4D">
        <w:rPr>
          <w:rFonts w:ascii="Helvetica" w:hAnsi="Helvetica"/>
          <w:lang w:val="en-US"/>
        </w:rPr>
        <w:t xml:space="preserve"> </w:t>
      </w:r>
      <w:r>
        <w:rPr>
          <w:rFonts w:ascii="Helvetica" w:hAnsi="Helvetica"/>
          <w:lang w:val="en-US"/>
        </w:rPr>
        <w:t>were</w:t>
      </w:r>
      <w:r w:rsidRPr="00491E4D">
        <w:rPr>
          <w:rFonts w:ascii="Helvetica" w:hAnsi="Helvetica"/>
          <w:lang w:val="en-US"/>
        </w:rPr>
        <w:t xml:space="preserve"> partitioned into 9 subplots </w:t>
      </w:r>
      <w:r>
        <w:rPr>
          <w:rFonts w:ascii="Helvetica" w:hAnsi="Helvetica"/>
          <w:lang w:val="en-US"/>
        </w:rPr>
        <w:t xml:space="preserve">(3x3 m grid) </w:t>
      </w:r>
      <w:r w:rsidRPr="00491E4D">
        <w:rPr>
          <w:rFonts w:ascii="Helvetica" w:hAnsi="Helvetica"/>
          <w:lang w:val="en-US"/>
        </w:rPr>
        <w:t>from which replicate measurements were taken. In 2018</w:t>
      </w:r>
      <w:r>
        <w:rPr>
          <w:rFonts w:ascii="Helvetica" w:hAnsi="Helvetica"/>
          <w:lang w:val="en-US"/>
        </w:rPr>
        <w:t>,</w:t>
      </w:r>
      <w:r w:rsidRPr="00491E4D">
        <w:rPr>
          <w:rFonts w:ascii="Helvetica" w:hAnsi="Helvetica"/>
          <w:lang w:val="en-US"/>
        </w:rPr>
        <w:t xml:space="preserve"> each subplot was</w:t>
      </w:r>
      <w:r>
        <w:rPr>
          <w:rFonts w:ascii="Helvetica" w:hAnsi="Helvetica"/>
          <w:lang w:val="en-US"/>
        </w:rPr>
        <w:t xml:space="preserve"> reflectance and was</w:t>
      </w:r>
      <w:r w:rsidRPr="00491E4D">
        <w:rPr>
          <w:rFonts w:ascii="Helvetica" w:hAnsi="Helvetica"/>
          <w:lang w:val="en-US"/>
        </w:rPr>
        <w:t xml:space="preserve"> </w:t>
      </w:r>
      <w:r>
        <w:rPr>
          <w:rFonts w:ascii="Helvetica" w:hAnsi="Helvetica"/>
          <w:lang w:val="en-US"/>
        </w:rPr>
        <w:t>measured at 9 distinct points, while in</w:t>
      </w:r>
      <w:r w:rsidRPr="00491E4D">
        <w:rPr>
          <w:rFonts w:ascii="Helvetica" w:hAnsi="Helvetica"/>
          <w:lang w:val="en-US"/>
        </w:rPr>
        <w:t xml:space="preserve"> 2019</w:t>
      </w:r>
      <w:r>
        <w:rPr>
          <w:rFonts w:ascii="Helvetica" w:hAnsi="Helvetica"/>
          <w:lang w:val="en-US"/>
        </w:rPr>
        <w:t>,</w:t>
      </w:r>
      <w:r w:rsidRPr="00491E4D">
        <w:rPr>
          <w:rFonts w:ascii="Helvetica" w:hAnsi="Helvetica"/>
          <w:lang w:val="en-US"/>
        </w:rPr>
        <w:t xml:space="preserve"> spectral measurements were </w:t>
      </w:r>
      <w:r>
        <w:rPr>
          <w:rFonts w:ascii="Helvetica" w:hAnsi="Helvetica"/>
          <w:lang w:val="en-US"/>
        </w:rPr>
        <w:t xml:space="preserve">only </w:t>
      </w:r>
      <w:r w:rsidRPr="00491E4D">
        <w:rPr>
          <w:rFonts w:ascii="Helvetica" w:hAnsi="Helvetica"/>
          <w:lang w:val="en-US"/>
        </w:rPr>
        <w:t>duplicated at each subplot</w:t>
      </w:r>
      <w:r>
        <w:rPr>
          <w:rFonts w:ascii="Helvetica" w:hAnsi="Helvetica"/>
          <w:lang w:val="en-US"/>
        </w:rPr>
        <w:t xml:space="preserve">. </w:t>
      </w:r>
      <w:commentRangeStart w:id="6"/>
      <w:r w:rsidRPr="00491E4D">
        <w:rPr>
          <w:rFonts w:ascii="Helvetica" w:hAnsi="Helvetica"/>
          <w:lang w:val="en-US"/>
        </w:rPr>
        <w:t>(MAKE FIGU</w:t>
      </w:r>
      <w:r>
        <w:rPr>
          <w:rFonts w:ascii="Helvetica" w:hAnsi="Helvetica"/>
          <w:lang w:val="en-US"/>
        </w:rPr>
        <w:t>R</w:t>
      </w:r>
      <w:r w:rsidRPr="00491E4D">
        <w:rPr>
          <w:rFonts w:ascii="Helvetica" w:hAnsi="Helvetica"/>
          <w:lang w:val="en-US"/>
        </w:rPr>
        <w:t>E for protocol)</w:t>
      </w:r>
      <w:commentRangeEnd w:id="6"/>
      <w:r>
        <w:rPr>
          <w:rStyle w:val="CommentReference"/>
          <w:rFonts w:ascii="Arial" w:eastAsia="Arial" w:hAnsi="Arial" w:cs="Arial"/>
          <w:lang w:val="en"/>
        </w:rPr>
        <w:commentReference w:id="6"/>
      </w:r>
      <w:r w:rsidRPr="00491E4D">
        <w:rPr>
          <w:rFonts w:ascii="Helvetica" w:hAnsi="Helvetica"/>
          <w:lang w:val="en-US"/>
        </w:rPr>
        <w:t>.</w:t>
      </w:r>
      <w:r w:rsidR="001370D6">
        <w:rPr>
          <w:rFonts w:ascii="Helvetica" w:hAnsi="Helvetica"/>
          <w:lang w:val="en-US"/>
        </w:rPr>
        <w:t xml:space="preserve"> </w:t>
      </w:r>
      <w:r w:rsidR="00F01589">
        <w:rPr>
          <w:rFonts w:ascii="Helvetica" w:hAnsi="Helvetica"/>
          <w:lang w:val="en-US"/>
        </w:rPr>
        <w:t>I</w:t>
      </w:r>
      <w:r w:rsidR="00F01589" w:rsidRPr="00491E4D">
        <w:rPr>
          <w:rFonts w:ascii="Helvetica" w:hAnsi="Helvetica"/>
          <w:lang w:val="en-US"/>
        </w:rPr>
        <w:t>n 2019</w:t>
      </w:r>
      <w:r w:rsidR="00F01589">
        <w:rPr>
          <w:rFonts w:ascii="Helvetica" w:hAnsi="Helvetica"/>
          <w:lang w:val="en-US"/>
        </w:rPr>
        <w:t xml:space="preserve"> </w:t>
      </w:r>
      <w:r w:rsidR="001370D6" w:rsidRPr="00491E4D">
        <w:rPr>
          <w:rFonts w:ascii="Helvetica" w:hAnsi="Helvetica"/>
          <w:lang w:val="en-US"/>
        </w:rPr>
        <w:t>Additional</w:t>
      </w:r>
      <w:r w:rsidR="00F01589">
        <w:rPr>
          <w:rFonts w:ascii="Helvetica" w:hAnsi="Helvetica"/>
          <w:lang w:val="en-US"/>
        </w:rPr>
        <w:t xml:space="preserve"> </w:t>
      </w:r>
      <w:r w:rsidR="00F01589" w:rsidRPr="00491E4D">
        <w:rPr>
          <w:rFonts w:ascii="Helvetica" w:hAnsi="Helvetica"/>
          <w:lang w:val="en-US"/>
        </w:rPr>
        <w:t>spectral measurements</w:t>
      </w:r>
      <w:r w:rsidR="00F01589">
        <w:rPr>
          <w:rFonts w:ascii="Helvetica" w:hAnsi="Helvetica"/>
          <w:lang w:val="en-US"/>
        </w:rPr>
        <w:t xml:space="preserve"> were taken in areas </w:t>
      </w:r>
      <w:r w:rsidR="00F01589" w:rsidRPr="00491E4D">
        <w:rPr>
          <w:rFonts w:ascii="Helvetica" w:hAnsi="Helvetica"/>
          <w:lang w:val="en-US"/>
        </w:rPr>
        <w:t xml:space="preserve">exhibiting typical Herschel </w:t>
      </w:r>
      <w:r w:rsidR="00F01589">
        <w:rPr>
          <w:rFonts w:ascii="Helvetica" w:hAnsi="Helvetica"/>
          <w:lang w:val="en-US"/>
        </w:rPr>
        <w:t>or</w:t>
      </w:r>
      <w:r w:rsidR="00F01589" w:rsidRPr="00491E4D">
        <w:rPr>
          <w:rFonts w:ascii="Helvetica" w:hAnsi="Helvetica"/>
          <w:lang w:val="en-US"/>
        </w:rPr>
        <w:t xml:space="preserve"> Kom</w:t>
      </w:r>
      <w:r w:rsidR="00F01589">
        <w:rPr>
          <w:rFonts w:ascii="Helvetica" w:hAnsi="Helvetica"/>
          <w:lang w:val="en-US"/>
        </w:rPr>
        <w:t>a</w:t>
      </w:r>
      <w:r w:rsidR="00F01589" w:rsidRPr="00491E4D">
        <w:rPr>
          <w:rFonts w:ascii="Helvetica" w:hAnsi="Helvetica"/>
          <w:lang w:val="en-US"/>
        </w:rPr>
        <w:t>kuk compositional features</w:t>
      </w:r>
      <w:r w:rsidR="00F01589">
        <w:rPr>
          <w:rFonts w:ascii="Helvetica" w:hAnsi="Helvetica"/>
          <w:lang w:val="en-US"/>
        </w:rPr>
        <w:t>. These</w:t>
      </w:r>
      <w:r w:rsidR="001370D6" w:rsidRPr="00491E4D">
        <w:rPr>
          <w:rFonts w:ascii="Helvetica" w:hAnsi="Helvetica"/>
          <w:lang w:val="en-US"/>
        </w:rPr>
        <w:t xml:space="preserve"> were </w:t>
      </w:r>
      <w:r w:rsidR="00F01589">
        <w:rPr>
          <w:rFonts w:ascii="Helvetica" w:hAnsi="Helvetica"/>
          <w:lang w:val="en-US"/>
        </w:rPr>
        <w:t>grouped as mixed</w:t>
      </w:r>
      <w:r w:rsidR="001370D6" w:rsidRPr="00491E4D">
        <w:rPr>
          <w:rFonts w:ascii="Helvetica" w:hAnsi="Helvetica"/>
          <w:lang w:val="en-US"/>
        </w:rPr>
        <w:t xml:space="preserve">, </w:t>
      </w:r>
      <w:r w:rsidR="00F01589">
        <w:rPr>
          <w:rFonts w:ascii="Helvetica" w:hAnsi="Helvetica"/>
          <w:lang w:val="en-US"/>
        </w:rPr>
        <w:t xml:space="preserve">as </w:t>
      </w:r>
      <w:r w:rsidR="00F01589" w:rsidRPr="00491E4D">
        <w:rPr>
          <w:rFonts w:ascii="Helvetica" w:hAnsi="Helvetica"/>
          <w:lang w:val="en-US"/>
        </w:rPr>
        <w:t>plots</w:t>
      </w:r>
      <w:r w:rsidR="00F01589">
        <w:rPr>
          <w:rFonts w:ascii="Helvetica" w:hAnsi="Helvetica"/>
          <w:lang w:val="en-US"/>
        </w:rPr>
        <w:t xml:space="preserve"> were alternatively sampled and could not be assigned to their original vegetation type</w:t>
      </w:r>
      <w:r w:rsidR="001370D6" w:rsidRPr="00491E4D">
        <w:rPr>
          <w:rFonts w:ascii="Helvetica" w:hAnsi="Helvetica"/>
          <w:lang w:val="en-US"/>
        </w:rPr>
        <w:t xml:space="preserve">. </w:t>
      </w:r>
      <w:r w:rsidRPr="00491E4D">
        <w:rPr>
          <w:rFonts w:ascii="Helvetica" w:hAnsi="Helvetica"/>
          <w:lang w:val="en-US"/>
        </w:rPr>
        <w:t xml:space="preserve"> </w:t>
      </w:r>
      <w:r>
        <w:rPr>
          <w:rFonts w:ascii="Helvetica" w:hAnsi="Helvetica"/>
          <w:lang w:val="en-US"/>
        </w:rPr>
        <w:t>Point measurements were aggregated at plot level to represent the spectral signature of each community. S</w:t>
      </w:r>
      <w:r w:rsidRPr="00491E4D">
        <w:rPr>
          <w:rFonts w:ascii="Helvetica" w:hAnsi="Helvetica"/>
          <w:lang w:val="en-US"/>
        </w:rPr>
        <w:t>pectral measurements were taken during</w:t>
      </w:r>
      <w:r w:rsidR="00E212E0">
        <w:rPr>
          <w:rFonts w:ascii="Helvetica" w:hAnsi="Helvetica"/>
          <w:lang w:val="en-US"/>
        </w:rPr>
        <w:t xml:space="preserve"> </w:t>
      </w:r>
      <w:r w:rsidRPr="00491E4D">
        <w:rPr>
          <w:rFonts w:ascii="Helvetica" w:hAnsi="Helvetica"/>
          <w:lang w:val="en-US"/>
        </w:rPr>
        <w:t>the</w:t>
      </w:r>
      <w:r w:rsidR="00E212E0">
        <w:rPr>
          <w:rFonts w:ascii="Helvetica" w:hAnsi="Helvetica"/>
          <w:lang w:val="en-US"/>
        </w:rPr>
        <w:t xml:space="preserve"> end of the </w:t>
      </w:r>
      <w:r w:rsidR="00E212E0" w:rsidRPr="00491E4D">
        <w:rPr>
          <w:rFonts w:ascii="Helvetica" w:hAnsi="Helvetica"/>
          <w:lang w:val="en-US"/>
        </w:rPr>
        <w:t>peak season phenological phase</w:t>
      </w:r>
      <w:r w:rsidRPr="00491E4D">
        <w:rPr>
          <w:rFonts w:ascii="Helvetica" w:hAnsi="Helvetica"/>
          <w:lang w:val="en-US"/>
        </w:rPr>
        <w:t xml:space="preserve"> </w:t>
      </w:r>
      <w:r w:rsidR="00E212E0">
        <w:rPr>
          <w:rFonts w:ascii="Helvetica" w:hAnsi="Helvetica"/>
          <w:lang w:val="en-US"/>
        </w:rPr>
        <w:t>(</w:t>
      </w:r>
      <w:r>
        <w:rPr>
          <w:rFonts w:ascii="Helvetica" w:hAnsi="Helvetica"/>
          <w:lang w:val="en-US"/>
        </w:rPr>
        <w:t>04</w:t>
      </w:r>
      <w:r w:rsidRPr="007675D5">
        <w:rPr>
          <w:rFonts w:ascii="Helvetica" w:hAnsi="Helvetica"/>
          <w:vertAlign w:val="superscript"/>
          <w:lang w:val="en-US"/>
        </w:rPr>
        <w:t>th</w:t>
      </w:r>
      <w:r>
        <w:rPr>
          <w:rFonts w:ascii="Helvetica" w:hAnsi="Helvetica"/>
          <w:lang w:val="en-US"/>
        </w:rPr>
        <w:t xml:space="preserve"> August</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 xml:space="preserve">2018 and </w:t>
      </w:r>
      <w:r>
        <w:rPr>
          <w:rFonts w:ascii="Helvetica" w:hAnsi="Helvetica"/>
          <w:lang w:val="en-US"/>
        </w:rPr>
        <w:t>30</w:t>
      </w:r>
      <w:r w:rsidRPr="007675D5">
        <w:rPr>
          <w:rFonts w:ascii="Helvetica" w:hAnsi="Helvetica"/>
          <w:vertAlign w:val="superscript"/>
          <w:lang w:val="en-US"/>
        </w:rPr>
        <w:t>th</w:t>
      </w:r>
      <w:r>
        <w:rPr>
          <w:rFonts w:ascii="Helvetica" w:hAnsi="Helvetica"/>
          <w:lang w:val="en-US"/>
        </w:rPr>
        <w:t xml:space="preserve"> </w:t>
      </w:r>
      <w:r w:rsidR="009C74C7">
        <w:rPr>
          <w:rFonts w:ascii="Helvetica" w:hAnsi="Helvetica"/>
          <w:lang w:val="en-US"/>
        </w:rPr>
        <w:t xml:space="preserve">&amp; </w:t>
      </w:r>
      <w:r>
        <w:rPr>
          <w:rFonts w:ascii="Helvetica" w:hAnsi="Helvetica"/>
          <w:lang w:val="en-US"/>
        </w:rPr>
        <w:t>July</w:t>
      </w:r>
      <w:r w:rsidR="00E212E0">
        <w:rPr>
          <w:rFonts w:ascii="Helvetica" w:hAnsi="Helvetica"/>
          <w:lang w:val="en-US"/>
        </w:rPr>
        <w:t xml:space="preserve"> in</w:t>
      </w:r>
      <w:r>
        <w:rPr>
          <w:rFonts w:ascii="Helvetica" w:hAnsi="Helvetica"/>
          <w:lang w:val="en-US"/>
        </w:rPr>
        <w:t xml:space="preserve"> </w:t>
      </w:r>
      <w:r w:rsidRPr="00491E4D">
        <w:rPr>
          <w:rFonts w:ascii="Helvetica" w:hAnsi="Helvetica"/>
          <w:lang w:val="en-US"/>
        </w:rPr>
        <w:t>2019</w:t>
      </w:r>
      <w:r w:rsidR="00E212E0">
        <w:rPr>
          <w:rFonts w:ascii="Helvetica" w:hAnsi="Helvetica"/>
          <w:lang w:val="en-US"/>
        </w:rPr>
        <w:t>)</w:t>
      </w:r>
      <w:r w:rsidRPr="00491E4D">
        <w:rPr>
          <w:rFonts w:ascii="Helvetica" w:hAnsi="Helvetica"/>
          <w:lang w:val="en-US"/>
        </w:rPr>
        <w:t>.</w:t>
      </w:r>
      <w:r>
        <w:rPr>
          <w:rFonts w:ascii="Helvetica" w:hAnsi="Helvetica"/>
          <w:lang w:val="en-US"/>
        </w:rPr>
        <w:t xml:space="preserve"> S</w:t>
      </w:r>
      <w:r w:rsidRPr="00491E4D">
        <w:rPr>
          <w:rFonts w:ascii="Helvetica" w:hAnsi="Helvetica"/>
          <w:lang w:val="en-US"/>
        </w:rPr>
        <w:t>olar radiance</w:t>
      </w:r>
      <w:r>
        <w:rPr>
          <w:rFonts w:ascii="Helvetica" w:hAnsi="Helvetica"/>
          <w:lang w:val="en-US"/>
        </w:rPr>
        <w:t xml:space="preserve"> </w:t>
      </w:r>
      <w:r w:rsidRPr="00491E4D">
        <w:rPr>
          <w:rFonts w:ascii="Helvetica" w:hAnsi="Helvetica"/>
          <w:lang w:val="en-US"/>
        </w:rPr>
        <w:t>conditions at the time of spectral measurements varied between</w:t>
      </w:r>
      <w:r>
        <w:rPr>
          <w:rFonts w:ascii="Helvetica" w:hAnsi="Helvetica"/>
          <w:lang w:val="en-US"/>
        </w:rPr>
        <w:t xml:space="preserve"> the years - </w:t>
      </w:r>
      <w:r w:rsidRPr="00491E4D">
        <w:rPr>
          <w:rFonts w:ascii="Helvetica" w:hAnsi="Helvetica"/>
          <w:lang w:val="en-US"/>
        </w:rPr>
        <w:t>2018</w:t>
      </w:r>
      <w:r>
        <w:rPr>
          <w:rFonts w:ascii="Helvetica" w:hAnsi="Helvetica"/>
          <w:lang w:val="en-US"/>
        </w:rPr>
        <w:t xml:space="preserve"> being overcast</w:t>
      </w:r>
      <w:r w:rsidRPr="00491E4D">
        <w:rPr>
          <w:rFonts w:ascii="Helvetica" w:hAnsi="Helvetica"/>
          <w:lang w:val="en-US"/>
        </w:rPr>
        <w:t xml:space="preserve"> and 2019 </w:t>
      </w:r>
      <w:r>
        <w:rPr>
          <w:rFonts w:ascii="Helvetica" w:hAnsi="Helvetica"/>
          <w:lang w:val="en-US"/>
        </w:rPr>
        <w:t>being</w:t>
      </w:r>
      <w:r w:rsidRPr="00491E4D">
        <w:rPr>
          <w:rFonts w:ascii="Helvetica" w:hAnsi="Helvetica"/>
          <w:lang w:val="en-US"/>
        </w:rPr>
        <w:t xml:space="preserve"> sunny. </w:t>
      </w:r>
      <w:r>
        <w:rPr>
          <w:rFonts w:ascii="Helvetica" w:hAnsi="Helvetica"/>
          <w:lang w:val="en-US"/>
        </w:rPr>
        <w:t xml:space="preserve">Measurements were calibrated for downwelling radiance, using a white </w:t>
      </w:r>
      <w:proofErr w:type="spellStart"/>
      <w:r>
        <w:rPr>
          <w:rFonts w:ascii="Helvetica" w:hAnsi="Helvetica"/>
          <w:lang w:val="en-US"/>
        </w:rPr>
        <w:t>micasense</w:t>
      </w:r>
      <w:proofErr w:type="spellEnd"/>
      <w:r>
        <w:rPr>
          <w:rFonts w:ascii="Helvetica" w:hAnsi="Helvetica"/>
          <w:lang w:val="en-US"/>
        </w:rPr>
        <w:t xml:space="preserve"> plate. </w:t>
      </w:r>
      <w:r w:rsidR="001551E2">
        <w:rPr>
          <w:rFonts w:ascii="Helvetica" w:hAnsi="Helvetica"/>
          <w:lang w:val="en-US"/>
        </w:rPr>
        <w:t xml:space="preserve">Spectral measurements </w:t>
      </w:r>
      <w:r w:rsidRPr="00491E4D">
        <w:rPr>
          <w:rFonts w:ascii="Helvetica" w:hAnsi="Helvetica"/>
          <w:lang w:val="en-US"/>
        </w:rPr>
        <w:t>were taken using</w:t>
      </w:r>
      <w:r w:rsidR="001551E2">
        <w:rPr>
          <w:rFonts w:ascii="Helvetica" w:hAnsi="Helvetica"/>
          <w:lang w:val="en-US"/>
        </w:rPr>
        <w:t xml:space="preserve"> two different spectrometers, with 2018 data having a higher spectral resolution. </w:t>
      </w:r>
      <w:r w:rsidRPr="00491E4D">
        <w:rPr>
          <w:rFonts w:ascii="Helvetica" w:hAnsi="Helvetica"/>
          <w:lang w:val="en-US"/>
        </w:rPr>
        <w:t xml:space="preserve"> The obtained reflectance values were subset to 400–985 nm, filter</w:t>
      </w:r>
      <w:r>
        <w:rPr>
          <w:rFonts w:ascii="Helvetica" w:hAnsi="Helvetica"/>
          <w:lang w:val="en-US"/>
        </w:rPr>
        <w:t>ing</w:t>
      </w:r>
      <w:r w:rsidRPr="00491E4D">
        <w:rPr>
          <w:rFonts w:ascii="Helvetica" w:hAnsi="Helvetica"/>
          <w:lang w:val="en-US"/>
        </w:rPr>
        <w:t xml:space="preserve"> sensor noise present at the</w:t>
      </w:r>
      <w:r>
        <w:rPr>
          <w:rFonts w:ascii="Helvetica" w:hAnsi="Helvetica"/>
          <w:lang w:val="en-US"/>
        </w:rPr>
        <w:t xml:space="preserve"> </w:t>
      </w:r>
      <w:r w:rsidRPr="00491E4D">
        <w:rPr>
          <w:rFonts w:ascii="Helvetica" w:hAnsi="Helvetica"/>
          <w:lang w:val="en-US"/>
        </w:rPr>
        <w:t>spectrometer</w:t>
      </w:r>
      <w:r>
        <w:rPr>
          <w:rFonts w:ascii="Helvetica" w:hAnsi="Helvetica"/>
          <w:lang w:val="en-US"/>
        </w:rPr>
        <w:t>’</w:t>
      </w:r>
      <w:r w:rsidRPr="00491E4D">
        <w:rPr>
          <w:rFonts w:ascii="Helvetica" w:hAnsi="Helvetica"/>
          <w:lang w:val="en-US"/>
        </w:rPr>
        <w:t xml:space="preserve">s limits of detection range. </w:t>
      </w:r>
    </w:p>
    <w:p w14:paraId="1B6BB21F" w14:textId="021C7902" w:rsidR="00F213EB" w:rsidRDefault="00F213EB" w:rsidP="00DE3CE9">
      <w:pPr>
        <w:pStyle w:val="NormalWeb"/>
        <w:rPr>
          <w:rFonts w:ascii="Helvetica" w:hAnsi="Helvetica"/>
          <w:lang w:val="en-US"/>
        </w:rPr>
      </w:pPr>
      <w:r w:rsidRPr="00F306AB">
        <w:rPr>
          <w:rFonts w:ascii="Helvetica" w:hAnsi="Helvetica"/>
          <w:highlight w:val="yellow"/>
          <w:lang w:val="en-US"/>
        </w:rPr>
        <w:t>Add plot GPS</w:t>
      </w:r>
      <w:r>
        <w:rPr>
          <w:rFonts w:ascii="Helvetica" w:hAnsi="Helvetica"/>
          <w:lang w:val="en-US"/>
        </w:rPr>
        <w:t xml:space="preserve"> </w:t>
      </w:r>
    </w:p>
    <w:p w14:paraId="0302B6C4" w14:textId="60FBE4FA" w:rsidR="00AB6600" w:rsidRDefault="00E07438" w:rsidP="00DE3CE9">
      <w:pPr>
        <w:pStyle w:val="NormalWeb"/>
        <w:rPr>
          <w:rFonts w:ascii="Helvetica" w:hAnsi="Helvetica"/>
          <w:b/>
          <w:bCs/>
        </w:rPr>
      </w:pPr>
      <w:r>
        <w:rPr>
          <w:rFonts w:ascii="Helvetica" w:hAnsi="Helvetica"/>
          <w:b/>
          <w:bCs/>
          <w:lang w:val="en-US"/>
        </w:rPr>
        <w:t xml:space="preserve">xxx. </w:t>
      </w:r>
      <w:r w:rsidR="00AB6600" w:rsidRPr="00BB1696">
        <w:rPr>
          <w:rFonts w:ascii="Helvetica" w:hAnsi="Helvetica"/>
          <w:b/>
          <w:bCs/>
        </w:rPr>
        <w:t xml:space="preserve">airborne remotely sensed spectral </w:t>
      </w:r>
    </w:p>
    <w:p w14:paraId="09DDAD7D" w14:textId="3DCD83C4" w:rsidR="00E07438" w:rsidRPr="00E07438" w:rsidRDefault="00E07438" w:rsidP="00DE3CE9">
      <w:pPr>
        <w:pStyle w:val="NormalWeb"/>
        <w:rPr>
          <w:rFonts w:ascii="Helvetica" w:hAnsi="Helvetica"/>
          <w:lang w:val="en-US"/>
        </w:rPr>
      </w:pPr>
      <w:r w:rsidRPr="00E07438">
        <w:rPr>
          <w:rFonts w:ascii="Helvetica" w:hAnsi="Helvetica"/>
          <w:lang w:val="en-US"/>
        </w:rPr>
        <w:t xml:space="preserve">Airborne </w:t>
      </w:r>
      <w:r>
        <w:rPr>
          <w:rFonts w:ascii="Helvetica" w:hAnsi="Helvetica"/>
          <w:lang w:val="en-US"/>
        </w:rPr>
        <w:t>v</w:t>
      </w:r>
      <w:r w:rsidRPr="00E07438">
        <w:rPr>
          <w:rFonts w:ascii="Helvetica" w:hAnsi="Helvetica"/>
          <w:lang w:val="en-US"/>
        </w:rPr>
        <w:t>isible/</w:t>
      </w:r>
      <w:r>
        <w:rPr>
          <w:rFonts w:ascii="Helvetica" w:hAnsi="Helvetica"/>
          <w:lang w:val="en-US"/>
        </w:rPr>
        <w:t>i</w:t>
      </w:r>
      <w:r w:rsidRPr="00E07438">
        <w:rPr>
          <w:rFonts w:ascii="Helvetica" w:hAnsi="Helvetica"/>
          <w:lang w:val="en-US"/>
        </w:rPr>
        <w:t xml:space="preserve">nfrared </w:t>
      </w:r>
      <w:r>
        <w:rPr>
          <w:rFonts w:ascii="Helvetica" w:hAnsi="Helvetica"/>
          <w:lang w:val="en-US"/>
        </w:rPr>
        <w:t>i</w:t>
      </w:r>
      <w:r w:rsidRPr="00E07438">
        <w:rPr>
          <w:rFonts w:ascii="Helvetica" w:hAnsi="Helvetica"/>
          <w:lang w:val="en-US"/>
        </w:rPr>
        <w:t xml:space="preserve">maging </w:t>
      </w:r>
      <w:r>
        <w:rPr>
          <w:rFonts w:ascii="Helvetica" w:hAnsi="Helvetica"/>
          <w:lang w:val="en-US"/>
        </w:rPr>
        <w:t>s</w:t>
      </w:r>
      <w:r w:rsidRPr="00E07438">
        <w:rPr>
          <w:rFonts w:ascii="Helvetica" w:hAnsi="Helvetica"/>
          <w:lang w:val="en-US"/>
        </w:rPr>
        <w:t>pectrometer</w:t>
      </w:r>
      <w:r>
        <w:rPr>
          <w:rFonts w:ascii="Helvetica" w:hAnsi="Helvetica"/>
          <w:lang w:val="en-US"/>
        </w:rPr>
        <w:t xml:space="preserve"> </w:t>
      </w:r>
      <w:r w:rsidRPr="00E07438">
        <w:rPr>
          <w:rFonts w:ascii="Helvetica" w:hAnsi="Helvetica"/>
          <w:lang w:val="en-US"/>
        </w:rPr>
        <w:t>AVIRIS sensor data</w:t>
      </w:r>
      <w:r>
        <w:rPr>
          <w:rFonts w:ascii="Helvetica" w:hAnsi="Helvetica"/>
          <w:lang w:val="en-US"/>
        </w:rPr>
        <w:t xml:space="preserve"> </w:t>
      </w:r>
      <w:r w:rsidR="009C74C7">
        <w:rPr>
          <w:rFonts w:ascii="Helvetica" w:hAnsi="Helvetica"/>
          <w:lang w:val="en-US"/>
        </w:rPr>
        <w:t>were</w:t>
      </w:r>
      <w:r>
        <w:rPr>
          <w:rFonts w:ascii="Helvetica" w:hAnsi="Helvetica"/>
          <w:lang w:val="en-US"/>
        </w:rPr>
        <w:t xml:space="preserve"> taken by NASA during the 2019 field season. </w:t>
      </w:r>
      <w:r w:rsidR="00F55111">
        <w:rPr>
          <w:rFonts w:ascii="Helvetica" w:hAnsi="Helvetica"/>
          <w:lang w:val="en-US"/>
        </w:rPr>
        <w:t>A</w:t>
      </w:r>
      <w:r w:rsidR="00F306AB">
        <w:rPr>
          <w:rFonts w:ascii="Helvetica" w:hAnsi="Helvetica"/>
          <w:lang w:val="en-US"/>
        </w:rPr>
        <w:t>irborne remotely</w:t>
      </w:r>
      <w:r w:rsidRPr="002613FE">
        <w:rPr>
          <w:rFonts w:ascii="Helvetica" w:hAnsi="Helvetica"/>
          <w:lang w:val="en-US"/>
        </w:rPr>
        <w:t xml:space="preserve"> sensed hyperspectral data span across Qikiqtaruk-Herschel Island</w:t>
      </w:r>
      <w:r>
        <w:rPr>
          <w:rFonts w:ascii="Helvetica" w:hAnsi="Helvetica"/>
          <w:lang w:val="en-US"/>
        </w:rPr>
        <w:t xml:space="preserve"> </w:t>
      </w:r>
      <w:r w:rsidR="00F55111">
        <w:rPr>
          <w:rFonts w:ascii="Helvetica" w:hAnsi="Helvetica"/>
          <w:lang w:val="en-US"/>
        </w:rPr>
        <w:t>and where taken on</w:t>
      </w:r>
      <w:r>
        <w:rPr>
          <w:rFonts w:ascii="Helvetica" w:hAnsi="Helvetica"/>
          <w:lang w:val="en-US"/>
        </w:rPr>
        <w:t xml:space="preserve"> two different dates (</w:t>
      </w:r>
      <w:r w:rsidR="009C74C7">
        <w:rPr>
          <w:rFonts w:ascii="Helvetica" w:hAnsi="Helvetica"/>
          <w:lang w:val="en-US"/>
        </w:rPr>
        <w:t>2</w:t>
      </w:r>
      <w:r w:rsidR="009C74C7" w:rsidRPr="009C74C7">
        <w:rPr>
          <w:rFonts w:ascii="Helvetica" w:hAnsi="Helvetica"/>
          <w:vertAlign w:val="superscript"/>
          <w:lang w:val="en-US"/>
        </w:rPr>
        <w:t>nd</w:t>
      </w:r>
      <w:r>
        <w:rPr>
          <w:rFonts w:ascii="Helvetica" w:hAnsi="Helvetica"/>
          <w:lang w:val="en-US"/>
        </w:rPr>
        <w:t xml:space="preserve"> July 2019 &amp; 27</w:t>
      </w:r>
      <w:r w:rsidR="009C74C7" w:rsidRPr="009C74C7">
        <w:rPr>
          <w:rFonts w:ascii="Helvetica" w:hAnsi="Helvetica"/>
          <w:vertAlign w:val="superscript"/>
          <w:lang w:val="en-US"/>
        </w:rPr>
        <w:t>th</w:t>
      </w:r>
      <w:r>
        <w:rPr>
          <w:rFonts w:ascii="Helvetica" w:hAnsi="Helvetica"/>
          <w:lang w:val="en-US"/>
        </w:rPr>
        <w:t xml:space="preserve"> July 2019) at spatial resolution of 5m per pixel. </w:t>
      </w:r>
      <w:r w:rsidR="009C74C7">
        <w:rPr>
          <w:rFonts w:ascii="Helvetica" w:hAnsi="Helvetica"/>
          <w:lang w:val="en-US"/>
        </w:rPr>
        <w:t xml:space="preserve">Using spatial extent data of vegetation types </w:t>
      </w:r>
      <w:r w:rsidR="009C74C7">
        <w:rPr>
          <w:rFonts w:ascii="Helvetica" w:hAnsi="Helvetica"/>
          <w:lang w:val="en-US"/>
        </w:rPr>
        <w:fldChar w:fldCharType="begin"/>
      </w:r>
      <w:r w:rsidR="009C74C7">
        <w:rPr>
          <w:rFonts w:ascii="Helvetica" w:hAnsi="Helvetica"/>
          <w:lang w:val="en-US"/>
        </w:rPr>
        <w:instrText xml:space="preserve"> ADDIN ZOTERO_ITEM CSL_CITATION {"citationID":"P2ykbqsU","properties":{"formattedCitation":"(Obu et al., 2016)","plainCitation":"(Obu et al., 2016)","noteIndex":0},"citationItems":[{"id":625,"uris":["http://zotero.org/users/local/8RirLiuI/items/ZVLRWSHE"],"uri":["http://zotero.org/users/local/8RirLiuI/items/ZVLRWSHE"],"itemData":{"id":625,"type":"article-journal","abstract":"Obu, Jaroslav; Lantuit, Hugues; Myers-Smith, Isla H; Heim, Birgit; Wolter, Juliane; Fritz, Michael (2016): Ecological classification of Herschel Island based on supervised classification of multispectral satellite imagery. PANGAEA, https://doi.org/10.1594/PANGAEA.858786, Supplement to: Obu, J et al. (2017): Effect of Terrain Characteristics on Soil Organic Carbon and Total Nitrogen Stocks in Soils of Herschel Island, Western Canadian Arctic. Permafrost and Periglacial Processes, 28(1), 92-107, https://doi.org/10.1002/ppp.1881","container-title":"Supplement to: Obu, J et al. (2017): Effect of Terrain Characteristics on Soil Organic Carbon and Total Nitrogen Stocks in Soils of Herschel Island, Western Canadian Arctic. Permafrost and Periglacial Processes, 28(1), 92-107, https://doi.org/10.1002/ppp.1881","DOI":"https://doi.org/10.1594/PANGAEA.858786","language":"en","note":"publisher: PANGAEA\ntype: dataset","source":"doi.pangaea.de","title":"Ecological classification of Herschel Island based on supervised classification of multispectral satellite imagery","URL":"https://doi.pangaea.de/10.1594/PANGAEA.858786","author":[{"family":"Obu","given":"Jaroslav"},{"family":"Lantuit","given":"Hugues"},{"family":"Myers-Smith","given":"Isla H."},{"family":"Heim","given":"Birgit"},{"family":"Wolter","given":"Juliane"},{"family":"Fritz","given":"Michael"}],"accessed":{"date-parts":[["2020",3,5]]},"issued":{"date-parts":[["2016",3,14]]}}}],"schema":"https://github.com/citation-style-language/schema/raw/master/csl-citation.json"} </w:instrText>
      </w:r>
      <w:r w:rsidR="009C74C7">
        <w:rPr>
          <w:rFonts w:ascii="Helvetica" w:hAnsi="Helvetica"/>
          <w:lang w:val="en-US"/>
        </w:rPr>
        <w:fldChar w:fldCharType="separate"/>
      </w:r>
      <w:r w:rsidR="009C74C7">
        <w:rPr>
          <w:rFonts w:ascii="Helvetica" w:hAnsi="Helvetica"/>
          <w:noProof/>
          <w:lang w:val="en-US"/>
        </w:rPr>
        <w:t>(Obu et al., 2016)</w:t>
      </w:r>
      <w:r w:rsidR="009C74C7">
        <w:rPr>
          <w:rFonts w:ascii="Helvetica" w:hAnsi="Helvetica"/>
          <w:lang w:val="en-US"/>
        </w:rPr>
        <w:fldChar w:fldCharType="end"/>
      </w:r>
      <w:r w:rsidR="009C74C7">
        <w:rPr>
          <w:rFonts w:ascii="Helvetica" w:hAnsi="Helvetica"/>
          <w:lang w:val="en-US"/>
        </w:rPr>
        <w:t xml:space="preserve">, 50 plots within each vegetation type </w:t>
      </w:r>
      <w:r w:rsidR="009C74C7">
        <w:rPr>
          <w:rFonts w:ascii="Helvetica" w:hAnsi="Helvetica"/>
          <w:lang w:val="en-US"/>
        </w:rPr>
        <w:lastRenderedPageBreak/>
        <w:t xml:space="preserve">could be assigned from which to extract spectral data. </w:t>
      </w:r>
      <w:r w:rsidR="00AB6600">
        <w:rPr>
          <w:rFonts w:ascii="Helvetica" w:hAnsi="Helvetica"/>
          <w:lang w:val="en-US"/>
        </w:rPr>
        <w:t xml:space="preserve">Due to navigation issues during data collection, </w:t>
      </w:r>
      <w:r w:rsidR="00F306AB">
        <w:rPr>
          <w:rFonts w:ascii="Helvetica" w:hAnsi="Helvetica"/>
          <w:lang w:val="en-US"/>
        </w:rPr>
        <w:t xml:space="preserve">airborne spectral data had </w:t>
      </w:r>
      <w:r w:rsidR="00AB6600">
        <w:rPr>
          <w:rFonts w:ascii="Helvetica" w:hAnsi="Helvetica"/>
          <w:lang w:val="en-US"/>
        </w:rPr>
        <w:t>unresolvable g</w:t>
      </w:r>
      <w:r w:rsidR="00AB6600" w:rsidRPr="00617765">
        <w:rPr>
          <w:rFonts w:ascii="Helvetica" w:hAnsi="Helvetica"/>
          <w:lang w:val="en-US"/>
        </w:rPr>
        <w:t>eorectification</w:t>
      </w:r>
      <w:r w:rsidR="00AB6600">
        <w:rPr>
          <w:rFonts w:ascii="Helvetica" w:hAnsi="Helvetica"/>
          <w:lang w:val="en-US"/>
        </w:rPr>
        <w:t xml:space="preserve"> </w:t>
      </w:r>
      <w:r w:rsidR="00F306AB">
        <w:rPr>
          <w:rFonts w:ascii="Helvetica" w:hAnsi="Helvetica"/>
          <w:lang w:val="en-US"/>
        </w:rPr>
        <w:t xml:space="preserve">issues. </w:t>
      </w:r>
      <w:proofErr w:type="gramStart"/>
      <w:r w:rsidR="00F306AB">
        <w:rPr>
          <w:rFonts w:ascii="Helvetica" w:hAnsi="Helvetica"/>
          <w:lang w:val="en-US"/>
        </w:rPr>
        <w:t>Therefore</w:t>
      </w:r>
      <w:proofErr w:type="gramEnd"/>
      <w:r w:rsidR="00F306AB">
        <w:rPr>
          <w:rFonts w:ascii="Helvetica" w:hAnsi="Helvetica"/>
          <w:lang w:val="en-US"/>
        </w:rPr>
        <w:t xml:space="preserve"> I was not able to continue and finish my analysis for research questions 5 and 6. </w:t>
      </w:r>
    </w:p>
    <w:p w14:paraId="374C7AD0" w14:textId="77777777" w:rsidR="00DE3CE9" w:rsidRPr="00491E4D" w:rsidRDefault="00DE3CE9" w:rsidP="00DE3CE9">
      <w:pPr>
        <w:pStyle w:val="NormalWeb"/>
        <w:spacing w:line="276" w:lineRule="auto"/>
        <w:jc w:val="both"/>
        <w:rPr>
          <w:rFonts w:ascii="Helvetica" w:hAnsi="Helvetica"/>
          <w:b/>
          <w:bCs/>
          <w:lang w:val="en-US"/>
        </w:rPr>
      </w:pPr>
      <w:r w:rsidRPr="00491E4D">
        <w:rPr>
          <w:rFonts w:ascii="Helvetica" w:hAnsi="Helvetica"/>
          <w:b/>
          <w:bCs/>
          <w:lang w:val="en-US"/>
        </w:rPr>
        <w:t>2.</w:t>
      </w:r>
      <w:r>
        <w:rPr>
          <w:rFonts w:ascii="Helvetica" w:hAnsi="Helvetica"/>
          <w:b/>
          <w:bCs/>
          <w:lang w:val="en-US"/>
        </w:rPr>
        <w:t>4</w:t>
      </w:r>
      <w:r w:rsidRPr="00491E4D">
        <w:rPr>
          <w:rFonts w:ascii="Helvetica" w:hAnsi="Helvetica"/>
          <w:b/>
          <w:bCs/>
          <w:lang w:val="en-US"/>
        </w:rPr>
        <w:t xml:space="preserve"> Spectral </w:t>
      </w:r>
      <w:r>
        <w:rPr>
          <w:rFonts w:ascii="Helvetica" w:hAnsi="Helvetica"/>
          <w:b/>
          <w:bCs/>
          <w:lang w:val="en-US"/>
        </w:rPr>
        <w:t>D</w:t>
      </w:r>
      <w:r w:rsidRPr="00491E4D">
        <w:rPr>
          <w:rFonts w:ascii="Helvetica" w:hAnsi="Helvetica"/>
          <w:b/>
          <w:bCs/>
          <w:lang w:val="en-US"/>
        </w:rPr>
        <w:t xml:space="preserve">iversity </w:t>
      </w:r>
      <w:r>
        <w:rPr>
          <w:rFonts w:ascii="Helvetica" w:hAnsi="Helvetica"/>
          <w:b/>
          <w:bCs/>
          <w:lang w:val="en-US"/>
        </w:rPr>
        <w:t>M</w:t>
      </w:r>
      <w:r w:rsidRPr="00491E4D">
        <w:rPr>
          <w:rFonts w:ascii="Helvetica" w:hAnsi="Helvetica"/>
          <w:b/>
          <w:bCs/>
          <w:lang w:val="en-US"/>
        </w:rPr>
        <w:t>etric</w:t>
      </w:r>
    </w:p>
    <w:p w14:paraId="0C105528" w14:textId="77777777" w:rsidR="00DE3CE9" w:rsidRPr="00491E4D" w:rsidRDefault="00DE3CE9" w:rsidP="00DE3CE9">
      <w:pPr>
        <w:rPr>
          <w:rFonts w:ascii="Helvetica" w:hAnsi="Helvetica"/>
          <w:lang w:val="en-US"/>
        </w:rPr>
      </w:pPr>
      <w:r w:rsidRPr="00491E4D">
        <w:rPr>
          <w:rFonts w:ascii="Helvetica" w:hAnsi="Helvetica"/>
          <w:lang w:val="en-US"/>
        </w:rPr>
        <w:t xml:space="preserve">The coefficient of variation (CV) was used as the spectral diversity metric </w:t>
      </w:r>
      <w:r w:rsidRPr="00491E4D">
        <w:rPr>
          <w:rFonts w:ascii="Helvetica" w:hAnsi="Helvetica"/>
          <w:lang w:val="en-US"/>
        </w:rPr>
        <w:fldChar w:fldCharType="begin"/>
      </w:r>
      <w:r>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Pr>
          <w:rFonts w:ascii="Helvetica" w:hAnsi="Helvetica"/>
          <w:lang w:val="en-US"/>
        </w:rPr>
        <w:t>(Rocchini et al., 2010; Wang, Gamon, Emmerton, et al., 2016)</w:t>
      </w:r>
      <w:r w:rsidRPr="00491E4D">
        <w:rPr>
          <w:rFonts w:ascii="Helvetica" w:hAnsi="Helvetica"/>
          <w:lang w:val="en-US"/>
        </w:rPr>
        <w:fldChar w:fldCharType="end"/>
      </w:r>
      <w:r w:rsidRPr="00491E4D">
        <w:rPr>
          <w:rFonts w:ascii="Helvetica" w:hAnsi="Helvetica"/>
          <w:lang w:val="en-US"/>
        </w:rPr>
        <w:t xml:space="preserve">  (equation</w:t>
      </w:r>
      <w:r>
        <w:rPr>
          <w:rFonts w:ascii="Helvetica" w:hAnsi="Helvetica"/>
          <w:lang w:val="en-US"/>
        </w:rPr>
        <w:t xml:space="preserve"> 1</w:t>
      </w:r>
      <w:r w:rsidRPr="00491E4D">
        <w:rPr>
          <w:rFonts w:ascii="Helvetica" w:hAnsi="Helvetica"/>
          <w:lang w:val="en-US"/>
        </w:rPr>
        <w:t xml:space="preserve">). CV is an expression of the spectral diversity of all the individual spectral measurements within a single plot. </w:t>
      </w:r>
    </w:p>
    <w:p w14:paraId="699F9FF8" w14:textId="77777777" w:rsidR="00DE3CE9" w:rsidRPr="001B7C01" w:rsidRDefault="00DE3CE9" w:rsidP="00DE3CE9">
      <w:pPr>
        <w:pStyle w:val="NormalWeb"/>
        <w:spacing w:line="276" w:lineRule="auto"/>
        <w:jc w:val="both"/>
        <w:rPr>
          <w:rFonts w:ascii="Helvetica" w:hAnsi="Helvetica"/>
          <w:b/>
          <w:bCs/>
          <w:lang w:val="en-US"/>
        </w:rPr>
      </w:pPr>
      <w:r w:rsidRPr="001B7C01">
        <w:rPr>
          <w:rFonts w:ascii="Helvetica" w:hAnsi="Helvetica"/>
          <w:b/>
          <w:bCs/>
          <w:lang w:val="en-US"/>
        </w:rPr>
        <w:t>(1)</w:t>
      </w:r>
    </w:p>
    <w:p w14:paraId="2BC8CF07" w14:textId="77777777" w:rsidR="00DE3CE9" w:rsidRPr="001B7C01" w:rsidRDefault="004E5934" w:rsidP="00DE3CE9">
      <w:pPr>
        <w:rPr>
          <w:rFonts w:ascii="Helvetica" w:eastAsiaTheme="minorEastAsia" w:hAnsi="Helvetica"/>
          <w:sz w:val="28"/>
          <w:szCs w:val="28"/>
          <w:lang w:val="en-US"/>
        </w:rPr>
      </w:pPr>
      <m:oMathPara>
        <m:oMath>
          <m:sSub>
            <m:sSubPr>
              <m:ctrlPr>
                <w:rPr>
                  <w:rFonts w:ascii="Cambria Math" w:hAnsi="Cambria Math" w:cstheme="minorHAnsi"/>
                  <w:i/>
                  <w:sz w:val="28"/>
                  <w:szCs w:val="28"/>
                  <w:lang w:val="en-US"/>
                </w:rPr>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rPr>
                  <w:rFonts w:ascii="Cambria Math" w:hAnsi="Cambria Math" w:cstheme="minorHAnsi"/>
                  <w:i/>
                  <w:sz w:val="28"/>
                  <w:szCs w:val="28"/>
                  <w:lang w:val="en-US"/>
                </w:rPr>
              </m:ctrlPr>
            </m:fPr>
            <m:num>
              <m:nary>
                <m:naryPr>
                  <m:chr m:val="∑"/>
                  <m:limLoc m:val="undOvr"/>
                  <m:ctrlPr>
                    <w:rPr>
                      <w:rFonts w:ascii="Cambria Math" w:hAnsi="Cambria Math" w:cstheme="minorHAnsi"/>
                      <w:i/>
                      <w:sz w:val="28"/>
                      <w:szCs w:val="28"/>
                      <w:lang w:val="en-US"/>
                    </w:rPr>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rPr>
                          <w:rFonts w:ascii="Cambria Math" w:hAnsi="Cambria Math" w:cstheme="minorHAnsi"/>
                          <w:i/>
                          <w:sz w:val="28"/>
                          <w:szCs w:val="28"/>
                          <w:lang w:val="en-US"/>
                        </w:rPr>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1BB0287" w14:textId="77777777" w:rsidR="00DE3CE9" w:rsidRPr="00491E4D" w:rsidRDefault="00DE3CE9" w:rsidP="00DE3CE9">
      <w:pPr>
        <w:rPr>
          <w:rFonts w:ascii="Helvetica" w:hAnsi="Helvetica"/>
          <w:lang w:val="en-US"/>
        </w:rPr>
      </w:pPr>
    </w:p>
    <w:p w14:paraId="0E5CDDB9" w14:textId="77777777" w:rsidR="00DE3CE9" w:rsidRPr="00491E4D" w:rsidRDefault="00DE3CE9" w:rsidP="00DE3CE9">
      <w:pPr>
        <w:rPr>
          <w:rFonts w:ascii="Helvetica" w:hAnsi="Helvetica" w:cstheme="minorHAnsi"/>
          <w:i/>
          <w:iCs/>
          <w:sz w:val="20"/>
          <w:szCs w:val="20"/>
          <w:lang w:val="en-US"/>
        </w:rPr>
      </w:pPr>
    </w:p>
    <w:p w14:paraId="1BB2AC2B" w14:textId="0BD4C927" w:rsidR="00DE3CE9" w:rsidRPr="001B7C01" w:rsidRDefault="00DE3CE9" w:rsidP="00DE3CE9">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BA5E92">
        <w:rPr>
          <w:rFonts w:ascii="Helvetica" w:hAnsi="Helvetica" w:cstheme="minorHAnsi"/>
          <w:i/>
          <w:iCs/>
          <w:sz w:val="22"/>
          <w:szCs w:val="22"/>
          <w:lang w:val="en-US"/>
        </w:rPr>
        <w:instrText xml:space="preserve"> ADDIN ZOTERO_ITEM CSL_CITATION {"citationID":"pGRpGAyX","properties":{"formattedCitation":"(Wang, Gamon, Cavender-Bares, et al., 2018b)","plainCitation":"(Wang, Gamon, Cavender-Bares, et al., 2018b)","noteIndex":0},"citationItems":[{"id":"zoSvITsp/unyc97FI","uris":["http://zotero.org/users/local/8RirLiuI/items/PFHUP97H"],"uri":["http://zotero.org/users/local/8RirLiuI/items/PFHUP97H"],"itemData":{"id":410,"type":"article-journal","container-title":"Ecological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Pr>
          <w:rFonts w:ascii="Helvetica" w:hAnsi="Helvetica" w:cstheme="minorHAnsi"/>
          <w:i/>
          <w:iCs/>
          <w:sz w:val="22"/>
          <w:szCs w:val="22"/>
          <w:lang w:val="en-US"/>
        </w:rPr>
        <w:t xml:space="preserve">(Wang, </w:t>
      </w:r>
      <w:proofErr w:type="spellStart"/>
      <w:r>
        <w:rPr>
          <w:rFonts w:ascii="Helvetica" w:hAnsi="Helvetica" w:cstheme="minorHAnsi"/>
          <w:i/>
          <w:iCs/>
          <w:sz w:val="22"/>
          <w:szCs w:val="22"/>
          <w:lang w:val="en-US"/>
        </w:rPr>
        <w:t>Gamon</w:t>
      </w:r>
      <w:proofErr w:type="spellEnd"/>
      <w:r>
        <w:rPr>
          <w:rFonts w:ascii="Helvetica" w:hAnsi="Helvetica" w:cstheme="minorHAnsi"/>
          <w:i/>
          <w:iCs/>
          <w:sz w:val="22"/>
          <w:szCs w:val="22"/>
          <w:lang w:val="en-US"/>
        </w:rPr>
        <w:t>, Cavender-Bares, et al., 2018b)</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083BCAC" w14:textId="77777777" w:rsidR="00DE3CE9" w:rsidRPr="001B7C01" w:rsidRDefault="00DE3CE9" w:rsidP="00DE3CE9">
      <w:pPr>
        <w:rPr>
          <w:rFonts w:ascii="Helvetica" w:hAnsi="Helvetica"/>
          <w:sz w:val="22"/>
          <w:szCs w:val="22"/>
          <w:lang w:val="en-US"/>
        </w:rPr>
      </w:pPr>
    </w:p>
    <w:p w14:paraId="48E9DE29" w14:textId="77777777" w:rsidR="00DE3CE9" w:rsidRPr="00491E4D" w:rsidRDefault="00DE3CE9" w:rsidP="00DE3CE9">
      <w:pPr>
        <w:pStyle w:val="NormalWeb"/>
        <w:rPr>
          <w:rFonts w:ascii="Helvetica" w:hAnsi="Helvetica"/>
          <w:b/>
          <w:bCs/>
          <w:lang w:val="en-US"/>
        </w:rPr>
      </w:pPr>
      <w:r w:rsidRPr="00491E4D">
        <w:rPr>
          <w:rFonts w:ascii="Helvetica" w:hAnsi="Helvetica"/>
          <w:b/>
          <w:bCs/>
          <w:lang w:val="en-US"/>
        </w:rPr>
        <w:t>2.</w:t>
      </w:r>
      <w:r>
        <w:rPr>
          <w:rFonts w:ascii="Helvetica" w:hAnsi="Helvetica"/>
          <w:b/>
          <w:bCs/>
          <w:lang w:val="en-US"/>
        </w:rPr>
        <w:t>5</w:t>
      </w:r>
      <w:r w:rsidRPr="00491E4D">
        <w:rPr>
          <w:rFonts w:ascii="Helvetica" w:hAnsi="Helvetica"/>
          <w:b/>
          <w:bCs/>
          <w:lang w:val="en-US"/>
        </w:rPr>
        <w:t xml:space="preserve"> Plot </w:t>
      </w:r>
      <w:r>
        <w:rPr>
          <w:rFonts w:ascii="Helvetica" w:hAnsi="Helvetica"/>
          <w:b/>
          <w:bCs/>
          <w:lang w:val="en-US"/>
        </w:rPr>
        <w:t>L</w:t>
      </w:r>
      <w:r w:rsidRPr="00491E4D">
        <w:rPr>
          <w:rFonts w:ascii="Helvetica" w:hAnsi="Helvetica"/>
          <w:b/>
          <w:bCs/>
          <w:lang w:val="en-US"/>
        </w:rPr>
        <w:t xml:space="preserve">evel </w:t>
      </w:r>
      <w:r>
        <w:rPr>
          <w:rFonts w:ascii="Helvetica" w:hAnsi="Helvetica"/>
          <w:b/>
          <w:bCs/>
          <w:lang w:val="en-US"/>
        </w:rPr>
        <w:t>P</w:t>
      </w:r>
      <w:r w:rsidRPr="00491E4D">
        <w:rPr>
          <w:rFonts w:ascii="Helvetica" w:hAnsi="Helvetica"/>
          <w:b/>
          <w:bCs/>
          <w:lang w:val="en-US"/>
        </w:rPr>
        <w:t xml:space="preserve">oint </w:t>
      </w:r>
      <w:r>
        <w:rPr>
          <w:rFonts w:ascii="Helvetica" w:hAnsi="Helvetica"/>
          <w:b/>
          <w:bCs/>
          <w:lang w:val="en-US"/>
        </w:rPr>
        <w:t>F</w:t>
      </w:r>
      <w:r w:rsidRPr="00491E4D">
        <w:rPr>
          <w:rFonts w:ascii="Helvetica" w:hAnsi="Helvetica"/>
          <w:b/>
          <w:bCs/>
          <w:lang w:val="en-US"/>
        </w:rPr>
        <w:t xml:space="preserve">raming </w:t>
      </w:r>
      <w:r>
        <w:rPr>
          <w:rFonts w:ascii="Helvetica" w:hAnsi="Helvetica"/>
          <w:b/>
          <w:bCs/>
          <w:lang w:val="en-US"/>
        </w:rPr>
        <w:t>D</w:t>
      </w:r>
      <w:r w:rsidRPr="00491E4D">
        <w:rPr>
          <w:rFonts w:ascii="Helvetica" w:hAnsi="Helvetica"/>
          <w:b/>
          <w:bCs/>
          <w:lang w:val="en-US"/>
        </w:rPr>
        <w:t>ata</w:t>
      </w:r>
    </w:p>
    <w:p w14:paraId="4EFCB644" w14:textId="77777777" w:rsidR="00DE3CE9" w:rsidRDefault="00DE3CE9" w:rsidP="00DE3CE9">
      <w:pPr>
        <w:pStyle w:val="NormalWeb"/>
        <w:rPr>
          <w:rFonts w:ascii="Helvetica" w:hAnsi="Helvetica"/>
          <w:lang w:val="en-US"/>
        </w:rPr>
      </w:pPr>
      <w:r w:rsidRPr="00491E4D">
        <w:rPr>
          <w:rFonts w:ascii="Helvetica" w:hAnsi="Helvetica"/>
          <w:lang w:val="en-US"/>
        </w:rPr>
        <w:t xml:space="preserve">At each of the long-term </w:t>
      </w:r>
      <w:r>
        <w:rPr>
          <w:rFonts w:ascii="Helvetica" w:hAnsi="Helvetica"/>
          <w:lang w:val="en-US"/>
        </w:rPr>
        <w:t>monitoring</w:t>
      </w:r>
      <w:r w:rsidRPr="00491E4D">
        <w:rPr>
          <w:rFonts w:ascii="Helvetica" w:hAnsi="Helvetica"/>
          <w:lang w:val="en-US"/>
        </w:rPr>
        <w:t xml:space="preserve"> plots</w:t>
      </w:r>
      <w:r>
        <w:rPr>
          <w:rFonts w:ascii="Helvetica" w:hAnsi="Helvetica"/>
          <w:lang w:val="en-US"/>
        </w:rPr>
        <w:t>,</w:t>
      </w:r>
      <w:r w:rsidRPr="00491E4D">
        <w:rPr>
          <w:rFonts w:ascii="Helvetica" w:hAnsi="Helvetica"/>
          <w:lang w:val="en-US"/>
        </w:rPr>
        <w:t xml:space="preserve"> vegetation compositional, structural, and phenological properties were collected using a point-framing vegetation surveying </w:t>
      </w:r>
      <w:proofErr w:type="gramStart"/>
      <w:r w:rsidRPr="00491E4D">
        <w:rPr>
          <w:rFonts w:ascii="Helvetica" w:hAnsi="Helvetica"/>
          <w:lang w:val="en-US"/>
        </w:rPr>
        <w:t>methods</w:t>
      </w:r>
      <w:proofErr w:type="gramEnd"/>
      <w:r w:rsidRPr="00491E4D">
        <w:rPr>
          <w:rFonts w:ascii="Helvetica" w:hAnsi="Helvetica"/>
          <w:lang w:val="en-US"/>
        </w:rPr>
        <w:t>. Point framing involves partitioning each plot is into 100 1cm</w:t>
      </w:r>
      <w:r w:rsidRPr="00491E4D">
        <w:rPr>
          <w:rFonts w:ascii="Helvetica" w:hAnsi="Helvetica"/>
          <w:vertAlign w:val="superscript"/>
          <w:lang w:val="en-US"/>
        </w:rPr>
        <w:t xml:space="preserve">2 </w:t>
      </w:r>
      <w:r w:rsidRPr="00491E4D">
        <w:rPr>
          <w:rFonts w:ascii="Helvetica" w:hAnsi="Helvetica"/>
          <w:lang w:val="en-US"/>
        </w:rPr>
        <w:t>cells and systematically recording species, tissue type, and statues</w:t>
      </w:r>
      <w:r>
        <w:rPr>
          <w:rFonts w:ascii="Helvetica" w:hAnsi="Helvetica"/>
          <w:lang w:val="en-US"/>
        </w:rPr>
        <w:t xml:space="preserve"> (standing/dead)</w:t>
      </w:r>
      <w:r w:rsidRPr="00491E4D">
        <w:rPr>
          <w:rFonts w:ascii="Helvetica" w:hAnsi="Helvetica"/>
          <w:lang w:val="en-US"/>
        </w:rPr>
        <w:t>. From point framing data, I calculated per plot</w:t>
      </w:r>
      <w:r>
        <w:rPr>
          <w:rFonts w:ascii="Helvetica" w:hAnsi="Helvetica"/>
          <w:lang w:val="en-US"/>
        </w:rPr>
        <w:t>, the</w:t>
      </w:r>
      <w:r w:rsidRPr="00491E4D">
        <w:rPr>
          <w:rFonts w:ascii="Helvetica" w:hAnsi="Helvetica"/>
          <w:lang w:val="en-US"/>
        </w:rPr>
        <w:t xml:space="preserve"> biodiversity metrics richness and evenness using percentage cover of each species</w:t>
      </w:r>
      <w:r>
        <w:rPr>
          <w:rFonts w:ascii="Helvetica" w:hAnsi="Helvetica"/>
          <w:lang w:val="en-US"/>
        </w:rPr>
        <w:t>. Additional</w:t>
      </w:r>
      <w:r w:rsidRPr="00491E4D">
        <w:rPr>
          <w:rFonts w:ascii="Helvetica" w:hAnsi="Helvetica"/>
          <w:lang w:val="en-US"/>
        </w:rPr>
        <w:t xml:space="preserve"> factors likely to influence spectral diversity </w:t>
      </w:r>
      <w:r>
        <w:rPr>
          <w:rFonts w:ascii="Helvetica" w:hAnsi="Helvetica"/>
          <w:lang w:val="en-US"/>
        </w:rPr>
        <w:t>where also calculated. These included bare ground</w:t>
      </w:r>
      <w:r w:rsidRPr="00491E4D">
        <w:rPr>
          <w:rFonts w:ascii="Helvetica" w:hAnsi="Helvetica"/>
          <w:lang w:val="en-US"/>
        </w:rPr>
        <w:t>, total vegetation cover,</w:t>
      </w:r>
      <w:r>
        <w:rPr>
          <w:rFonts w:ascii="Helvetica" w:hAnsi="Helvetica"/>
          <w:lang w:val="en-US"/>
        </w:rPr>
        <w:t xml:space="preserve"> </w:t>
      </w:r>
      <w:r w:rsidRPr="00491E4D">
        <w:rPr>
          <w:rFonts w:ascii="Helvetica" w:hAnsi="Helvetica"/>
          <w:lang w:val="en-US"/>
        </w:rPr>
        <w:t>dead</w:t>
      </w:r>
      <w:r>
        <w:rPr>
          <w:rFonts w:ascii="Helvetica" w:hAnsi="Helvetica"/>
          <w:lang w:val="en-US"/>
        </w:rPr>
        <w:t xml:space="preserve"> tissue, f</w:t>
      </w:r>
      <w:r w:rsidRPr="00491E4D">
        <w:rPr>
          <w:rFonts w:ascii="Helvetica" w:hAnsi="Helvetica"/>
          <w:lang w:val="en-US"/>
        </w:rPr>
        <w:t>lowing tissue, as well as total graminoid and shrub cover</w:t>
      </w:r>
      <w:r>
        <w:rPr>
          <w:rFonts w:ascii="Helvetica" w:hAnsi="Helvetica"/>
          <w:lang w:val="en-US"/>
        </w:rPr>
        <w:t>. Only</w:t>
      </w:r>
      <w:r w:rsidRPr="00491E4D">
        <w:rPr>
          <w:rFonts w:ascii="Helvetica" w:hAnsi="Helvetica"/>
          <w:lang w:val="en-US"/>
        </w:rPr>
        <w:t xml:space="preserve"> relevant observation of the top canopy layer </w:t>
      </w:r>
      <w:r>
        <w:rPr>
          <w:rFonts w:ascii="Helvetica" w:hAnsi="Helvetica"/>
          <w:lang w:val="en-US"/>
        </w:rPr>
        <w:t xml:space="preserve">where included, as sub-levels do not directly influence reflectance </w:t>
      </w:r>
      <w:r>
        <w:rPr>
          <w:rFonts w:ascii="Helvetica" w:hAnsi="Helvetica"/>
          <w:lang w:val="en-US"/>
        </w:rPr>
        <w:fldChar w:fldCharType="begin"/>
      </w:r>
      <w:r>
        <w:rPr>
          <w:rFonts w:ascii="Helvetica" w:hAnsi="Helvetica"/>
          <w:lang w:val="en-US"/>
        </w:rPr>
        <w:instrText xml:space="preserve"> ADDIN ZOTERO_ITEM CSL_CITATION {"citationID":"tPAiAMEi","properties":{"formattedCitation":"(Gholizadeh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w:t>
      </w:r>
    </w:p>
    <w:p w14:paraId="4FE933B5" w14:textId="77777777" w:rsidR="00DE3CE9" w:rsidRPr="00617765" w:rsidRDefault="00DE3CE9" w:rsidP="00DE3CE9">
      <w:pPr>
        <w:pStyle w:val="NormalWeb"/>
        <w:rPr>
          <w:rFonts w:ascii="Helvetica" w:hAnsi="Helvetica"/>
          <w:b/>
          <w:bCs/>
          <w:lang w:val="en-US"/>
        </w:rPr>
      </w:pPr>
      <w:r w:rsidRPr="00617765">
        <w:rPr>
          <w:rFonts w:ascii="Helvetica" w:hAnsi="Helvetica"/>
          <w:b/>
          <w:bCs/>
          <w:lang w:val="en-US"/>
        </w:rPr>
        <w:t xml:space="preserve">Cite ITEX methodology, add point framing image </w:t>
      </w:r>
    </w:p>
    <w:p w14:paraId="40717AE6" w14:textId="77777777" w:rsidR="00DE3CE9" w:rsidRPr="00491E4D" w:rsidRDefault="00DE3CE9" w:rsidP="00DE3CE9">
      <w:pPr>
        <w:pStyle w:val="NormalWeb"/>
        <w:rPr>
          <w:rFonts w:ascii="Helvetica" w:hAnsi="Helvetica"/>
          <w:lang w:val="en-US"/>
        </w:rPr>
      </w:pPr>
    </w:p>
    <w:p w14:paraId="5C84A2B8" w14:textId="77777777" w:rsidR="00DE3CE9" w:rsidRPr="00E07438" w:rsidRDefault="00DE3CE9" w:rsidP="00DE3CE9">
      <w:pPr>
        <w:rPr>
          <w:rFonts w:ascii="Helvetica" w:hAnsi="Helvetica"/>
          <w:b/>
          <w:bCs/>
          <w:lang w:val="en-US"/>
        </w:rPr>
      </w:pPr>
      <w:r w:rsidRPr="00E07438">
        <w:rPr>
          <w:rFonts w:ascii="Helvetica" w:hAnsi="Helvetica"/>
          <w:b/>
          <w:bCs/>
          <w:lang w:val="en-US"/>
        </w:rPr>
        <w:t>2.6 Spectral Band Selection</w:t>
      </w:r>
    </w:p>
    <w:p w14:paraId="67634C86" w14:textId="77777777" w:rsidR="00DE3CE9" w:rsidRPr="00E07438" w:rsidRDefault="00DE3CE9" w:rsidP="00DE3CE9">
      <w:pPr>
        <w:spacing w:before="100" w:beforeAutospacing="1" w:after="100" w:afterAutospacing="1"/>
        <w:rPr>
          <w:rFonts w:ascii="Helvetica" w:eastAsia="Times New Roman" w:hAnsi="Helvetica" w:cs="Times New Roman"/>
          <w:b/>
          <w:bCs/>
          <w:lang w:val="en-US" w:eastAsia="en-GB"/>
        </w:rPr>
      </w:pPr>
      <w:r w:rsidRPr="00E07438">
        <w:rPr>
          <w:rFonts w:ascii="Helvetica" w:eastAsia="Times New Roman" w:hAnsi="Helvetica" w:cs="Times New Roman"/>
          <w:b/>
          <w:bCs/>
          <w:lang w:val="en-US" w:eastAsia="en-GB"/>
        </w:rPr>
        <w:t>2.6.1 Manual Band Selection</w:t>
      </w:r>
    </w:p>
    <w:p w14:paraId="677BAF28" w14:textId="77777777" w:rsidR="00DE3CE9" w:rsidRPr="002431BE" w:rsidRDefault="00DE3CE9" w:rsidP="00DE3CE9">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 through identifying relevant spectral regions based on a literature review of other </w:t>
      </w:r>
      <w:r w:rsidRPr="00451F98">
        <w:rPr>
          <w:rFonts w:ascii="Helvetica" w:eastAsia="Times New Roman" w:hAnsi="Helvetica" w:cs="Times New Roman"/>
          <w:lang w:val="en-US" w:eastAsia="en-GB"/>
        </w:rPr>
        <w:t>studies featuring spectral</w:t>
      </w:r>
      <w:r w:rsidRPr="00491E4D">
        <w:rPr>
          <w:rFonts w:ascii="Helvetica" w:eastAsia="Times New Roman" w:hAnsi="Helvetica" w:cs="Times New Roman"/>
          <w:lang w:val="en-US" w:eastAsia="en-GB"/>
        </w:rPr>
        <w:t xml:space="preserve"> analysis </w:t>
      </w:r>
      <w:r>
        <w:rPr>
          <w:rFonts w:ascii="Helvetica" w:eastAsia="Times New Roman" w:hAnsi="Helvetica" w:cs="Times New Roman"/>
          <w:lang w:val="en-US" w:eastAsia="en-GB"/>
        </w:rPr>
        <w:t xml:space="preserve">of </w:t>
      </w:r>
      <w:r w:rsidRPr="00491E4D">
        <w:rPr>
          <w:rFonts w:ascii="Helvetica" w:eastAsia="Times New Roman" w:hAnsi="Helvetica" w:cs="Times New Roman"/>
          <w:lang w:val="en-US" w:eastAsia="en-GB"/>
        </w:rPr>
        <w:t xml:space="preserve">Artic vegetation </w:t>
      </w:r>
      <w:r>
        <w:rPr>
          <w:rFonts w:ascii="Helvetica" w:eastAsia="Times New Roman" w:hAnsi="Helvetica" w:cs="Times New Roman"/>
          <w:lang w:val="en-US" w:eastAsia="en-GB"/>
        </w:rPr>
        <w:t>(table 2.4.1)</w:t>
      </w:r>
      <w:r w:rsidRPr="00491E4D">
        <w:rPr>
          <w:rFonts w:ascii="Helvetica" w:eastAsia="Times New Roman" w:hAnsi="Helvetica" w:cs="Times New Roman"/>
          <w:lang w:val="en-US" w:eastAsia="en-GB"/>
        </w:rPr>
        <w:t xml:space="preserve">. I synthesized band sections of multiple sources and adapted </w:t>
      </w:r>
      <w:r w:rsidRPr="00491E4D">
        <w:rPr>
          <w:rFonts w:ascii="Helvetica" w:eastAsia="Times New Roman" w:hAnsi="Helvetica" w:cs="Times New Roman"/>
          <w:lang w:val="en-US" w:eastAsia="en-GB"/>
        </w:rPr>
        <w:lastRenderedPageBreak/>
        <w:t xml:space="preserve">them based on </w:t>
      </w:r>
      <w:r w:rsidRPr="00491E4D">
        <w:rPr>
          <w:rFonts w:ascii="Helvetica" w:eastAsia="Times New Roman" w:hAnsi="Helvetica" w:cs="Times New Roman"/>
          <w:i/>
          <w:iCs/>
          <w:lang w:val="en-US" w:eastAsia="en-GB"/>
        </w:rPr>
        <w:t xml:space="preserve">a priori </w:t>
      </w:r>
      <w:r w:rsidRPr="00491E4D">
        <w:rPr>
          <w:rFonts w:ascii="Helvetica" w:eastAsia="Times New Roman" w:hAnsi="Helvetica" w:cs="Times New Roman"/>
          <w:lang w:val="en-US" w:eastAsia="en-GB"/>
        </w:rPr>
        <w:t xml:space="preserve">assumption </w:t>
      </w:r>
      <w:r>
        <w:rPr>
          <w:rFonts w:ascii="Helvetica" w:eastAsia="Times New Roman" w:hAnsi="Helvetica" w:cs="Times New Roman"/>
          <w:lang w:val="en-US" w:eastAsia="en-GB"/>
        </w:rPr>
        <w:t>of</w:t>
      </w:r>
      <w:r w:rsidRPr="00491E4D">
        <w:rPr>
          <w:rFonts w:ascii="Helvetica" w:eastAsia="Times New Roman" w:hAnsi="Helvetica" w:cs="Times New Roman"/>
          <w:lang w:val="en-US" w:eastAsia="en-GB"/>
        </w:rPr>
        <w:t xml:space="preserve"> the </w:t>
      </w:r>
      <w:r>
        <w:rPr>
          <w:rFonts w:ascii="Helvetica" w:eastAsia="Times New Roman" w:hAnsi="Helvetica" w:cs="Times New Roman"/>
          <w:lang w:val="en-US" w:eastAsia="en-GB"/>
        </w:rPr>
        <w:t>predicted</w:t>
      </w:r>
      <w:r w:rsidRPr="00491E4D">
        <w:rPr>
          <w:rFonts w:ascii="Helvetica" w:eastAsia="Times New Roman" w:hAnsi="Helvetica" w:cs="Times New Roman"/>
          <w:lang w:val="en-US" w:eastAsia="en-GB"/>
        </w:rPr>
        <w:t xml:space="preserve"> biological significance spectral regions. Previous work indicates that regions in the blue, green peak, red, and middle of red-edge (680-725 nm)  regions of the spectrum are part</w:t>
      </w:r>
      <w:r>
        <w:rPr>
          <w:rFonts w:ascii="Helvetica" w:eastAsia="Times New Roman" w:hAnsi="Helvetica" w:cs="Times New Roman"/>
          <w:lang w:val="en-US" w:eastAsia="en-GB"/>
        </w:rPr>
        <w:t xml:space="preserve">icularly distinct between vegetation types.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Pr="00491E4D">
        <w:rPr>
          <w:rFonts w:ascii="Helvetica" w:eastAsia="Times New Roman" w:hAnsi="Helvetica" w:cs="Times New Roman"/>
          <w:lang w:val="en-US" w:eastAsia="en-GB"/>
        </w:rPr>
        <w:fldChar w:fldCharType="separate"/>
      </w:r>
      <w:r>
        <w:rPr>
          <w:rFonts w:ascii="Helvetica" w:eastAsia="Times New Roman" w:hAnsi="Helvetica" w:cs="Times New Roman"/>
          <w:lang w:val="de-DE" w:eastAsia="en-GB"/>
        </w:rPr>
        <w:t>(Beamish et al., 2017; Bratsch et al., 2016; Buchhorn et al., 2013; Huemmrich et al., 2013; Liu et al., 2017)</w:t>
      </w:r>
      <w:r w:rsidRPr="00491E4D">
        <w:rPr>
          <w:rFonts w:ascii="Helvetica" w:eastAsia="Times New Roman" w:hAnsi="Helvetica" w:cs="Times New Roman"/>
          <w:lang w:val="en-US" w:eastAsia="en-GB"/>
        </w:rPr>
        <w:fldChar w:fldCharType="end"/>
      </w:r>
      <w:r w:rsidRPr="002431BE">
        <w:rPr>
          <w:rFonts w:ascii="Helvetica" w:eastAsia="Times New Roman" w:hAnsi="Helvetica" w:cs="Times New Roman"/>
          <w:lang w:val="de-DE" w:eastAsia="en-GB"/>
        </w:rPr>
        <w:t xml:space="preserve">. </w:t>
      </w:r>
    </w:p>
    <w:p w14:paraId="0EFB82C0" w14:textId="77777777" w:rsidR="00DE3CE9" w:rsidRPr="00491E4D" w:rsidRDefault="00DE3CE9" w:rsidP="00DE3CE9">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relevant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DE3CE9" w:rsidRPr="00491E4D" w14:paraId="1B30AB63" w14:textId="77777777" w:rsidTr="00F3150D">
        <w:trPr>
          <w:trHeight w:val="305"/>
        </w:trPr>
        <w:tc>
          <w:tcPr>
            <w:tcW w:w="1484" w:type="dxa"/>
            <w:tcBorders>
              <w:top w:val="single" w:sz="4" w:space="0" w:color="auto"/>
              <w:bottom w:val="single" w:sz="4" w:space="0" w:color="auto"/>
            </w:tcBorders>
          </w:tcPr>
          <w:p w14:paraId="61D3C4D5"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14330B5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05474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Biological significance</w:t>
            </w:r>
          </w:p>
        </w:tc>
      </w:tr>
      <w:tr w:rsidR="00DE3CE9" w:rsidRPr="00491E4D" w14:paraId="03008419" w14:textId="77777777" w:rsidTr="00F3150D">
        <w:tc>
          <w:tcPr>
            <w:tcW w:w="1484" w:type="dxa"/>
            <w:tcBorders>
              <w:top w:val="single" w:sz="4" w:space="0" w:color="auto"/>
            </w:tcBorders>
          </w:tcPr>
          <w:p w14:paraId="352BAAC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6742E4B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0C4D0D36"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DE3CE9" w:rsidRPr="00491E4D" w14:paraId="1B584697" w14:textId="77777777" w:rsidTr="00F3150D">
        <w:tc>
          <w:tcPr>
            <w:tcW w:w="1484" w:type="dxa"/>
          </w:tcPr>
          <w:p w14:paraId="45D85E6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18A9FBB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4C2AA71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Green reflectance peak</w:t>
            </w:r>
          </w:p>
        </w:tc>
      </w:tr>
      <w:tr w:rsidR="00DE3CE9" w:rsidRPr="00491E4D" w14:paraId="67CC53CB" w14:textId="77777777" w:rsidTr="00F3150D">
        <w:tc>
          <w:tcPr>
            <w:tcW w:w="1484" w:type="dxa"/>
          </w:tcPr>
          <w:p w14:paraId="2498DB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172F9CD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8A0B1A9"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Max absorption of chlorophyll</w:t>
            </w:r>
          </w:p>
        </w:tc>
      </w:tr>
      <w:tr w:rsidR="00DE3CE9" w:rsidRPr="00491E4D" w14:paraId="60A2A963" w14:textId="77777777" w:rsidTr="00F3150D">
        <w:tc>
          <w:tcPr>
            <w:tcW w:w="1484" w:type="dxa"/>
          </w:tcPr>
          <w:p w14:paraId="24B783D1"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2F48A013"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1031C6C2"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Middle of red-edge transition</w:t>
            </w:r>
          </w:p>
        </w:tc>
      </w:tr>
      <w:tr w:rsidR="00DE3CE9" w:rsidRPr="00491E4D" w14:paraId="2D79C5E0" w14:textId="77777777" w:rsidTr="00F3150D">
        <w:tc>
          <w:tcPr>
            <w:tcW w:w="1484" w:type="dxa"/>
          </w:tcPr>
          <w:p w14:paraId="5B491B8C"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1EB2A8DF"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470532C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End of red-edge transition</w:t>
            </w:r>
          </w:p>
        </w:tc>
      </w:tr>
      <w:tr w:rsidR="00DE3CE9" w:rsidRPr="00491E4D" w14:paraId="2CDD3F76" w14:textId="77777777" w:rsidTr="00F3150D">
        <w:trPr>
          <w:trHeight w:val="397"/>
        </w:trPr>
        <w:tc>
          <w:tcPr>
            <w:tcW w:w="1484" w:type="dxa"/>
            <w:tcBorders>
              <w:bottom w:val="single" w:sz="4" w:space="0" w:color="auto"/>
            </w:tcBorders>
          </w:tcPr>
          <w:p w14:paraId="33A8E417"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7143054B"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332EFE44" w14:textId="77777777" w:rsidR="00DE3CE9" w:rsidRPr="00491E4D" w:rsidRDefault="00DE3CE9" w:rsidP="00F3150D">
            <w:pPr>
              <w:jc w:val="center"/>
              <w:rPr>
                <w:rFonts w:ascii="Helvetica" w:hAnsi="Helvetica" w:cstheme="minorHAnsi"/>
                <w:lang w:val="en-US"/>
              </w:rPr>
            </w:pPr>
            <w:r w:rsidRPr="00491E4D">
              <w:rPr>
                <w:rFonts w:ascii="Helvetica" w:hAnsi="Helvetica" w:cstheme="minorHAnsi"/>
                <w:lang w:val="en-US"/>
              </w:rPr>
              <w:t xml:space="preserve">Vascular plant structures &amp; </w:t>
            </w:r>
            <w:r>
              <w:rPr>
                <w:rFonts w:ascii="Helvetica" w:hAnsi="Helvetica" w:cstheme="minorHAnsi"/>
                <w:lang w:val="en-US"/>
              </w:rPr>
              <w:t>water</w:t>
            </w:r>
            <w:r w:rsidRPr="00491E4D">
              <w:rPr>
                <w:rFonts w:ascii="Helvetica" w:hAnsi="Helvetica" w:cstheme="minorHAnsi"/>
                <w:lang w:val="en-US"/>
              </w:rPr>
              <w:t xml:space="preserve"> absorption </w:t>
            </w:r>
          </w:p>
        </w:tc>
      </w:tr>
    </w:tbl>
    <w:p w14:paraId="3ED853A8" w14:textId="77777777" w:rsidR="00DE3CE9" w:rsidRPr="00491E4D" w:rsidRDefault="00DE3CE9" w:rsidP="00DE3CE9">
      <w:pPr>
        <w:rPr>
          <w:rFonts w:ascii="Helvetica" w:hAnsi="Helvetica"/>
          <w:u w:val="single"/>
          <w:lang w:val="en-US"/>
        </w:rPr>
      </w:pPr>
    </w:p>
    <w:p w14:paraId="0C0E19F1" w14:textId="77777777" w:rsidR="00DE3CE9" w:rsidRDefault="00DE3CE9" w:rsidP="00DE3CE9">
      <w:pPr>
        <w:rPr>
          <w:rFonts w:ascii="Helvetica" w:hAnsi="Helvetica"/>
          <w:b/>
          <w:bCs/>
          <w:lang w:val="en-US"/>
        </w:rPr>
      </w:pPr>
    </w:p>
    <w:p w14:paraId="1405F816" w14:textId="77777777" w:rsidR="00DE3CE9" w:rsidRDefault="00DE3CE9" w:rsidP="00DE3CE9">
      <w:pPr>
        <w:rPr>
          <w:rFonts w:ascii="Helvetica" w:hAnsi="Helvetica"/>
          <w:b/>
          <w:bCs/>
          <w:lang w:val="en-US"/>
        </w:rPr>
      </w:pPr>
    </w:p>
    <w:p w14:paraId="440B2D0C" w14:textId="77777777" w:rsidR="00DE3CE9" w:rsidRPr="00491E4D" w:rsidRDefault="00DE3CE9" w:rsidP="00DE3CE9">
      <w:pPr>
        <w:rPr>
          <w:rFonts w:ascii="Helvetica" w:hAnsi="Helvetica"/>
          <w:u w:val="single"/>
          <w:lang w:val="en-US"/>
        </w:rPr>
      </w:pPr>
      <w:r w:rsidRPr="00491E4D">
        <w:rPr>
          <w:rFonts w:ascii="Helvetica" w:hAnsi="Helvetica"/>
          <w:b/>
          <w:bCs/>
          <w:lang w:val="en-US"/>
        </w:rPr>
        <w:t>2.</w:t>
      </w:r>
      <w:r>
        <w:rPr>
          <w:rFonts w:ascii="Helvetica" w:hAnsi="Helvetica"/>
          <w:b/>
          <w:bCs/>
          <w:lang w:val="en-US"/>
        </w:rPr>
        <w:t>6</w:t>
      </w:r>
      <w:r w:rsidRPr="00491E4D">
        <w:rPr>
          <w:rFonts w:ascii="Helvetica" w:hAnsi="Helvetica"/>
          <w:b/>
          <w:bCs/>
          <w:lang w:val="en-US"/>
        </w:rPr>
        <w:t xml:space="preserve">.2 </w:t>
      </w:r>
      <w:r>
        <w:rPr>
          <w:rFonts w:ascii="Helvetica" w:hAnsi="Helvetica"/>
          <w:b/>
          <w:bCs/>
          <w:lang w:val="en-US"/>
        </w:rPr>
        <w:t>Automatic</w:t>
      </w:r>
      <w:r w:rsidRPr="00491E4D">
        <w:rPr>
          <w:rFonts w:ascii="Helvetica" w:hAnsi="Helvetica"/>
          <w:b/>
          <w:bCs/>
          <w:lang w:val="en-US"/>
        </w:rPr>
        <w:t xml:space="preserve"> </w:t>
      </w:r>
      <w:r>
        <w:rPr>
          <w:rFonts w:ascii="Helvetica" w:hAnsi="Helvetica"/>
          <w:b/>
          <w:bCs/>
          <w:lang w:val="en-US"/>
        </w:rPr>
        <w:t>Band Selection</w:t>
      </w:r>
    </w:p>
    <w:p w14:paraId="7BCC0304" w14:textId="77777777" w:rsidR="00DE3CE9" w:rsidRDefault="00DE3CE9" w:rsidP="00DE3CE9">
      <w:pPr>
        <w:rPr>
          <w:rFonts w:ascii="Helvetica" w:hAnsi="Helvetica"/>
          <w:lang w:val="en-US"/>
        </w:rPr>
      </w:pPr>
    </w:p>
    <w:p w14:paraId="5C9CB29A" w14:textId="77777777" w:rsidR="00DE3CE9" w:rsidRPr="00491E4D" w:rsidRDefault="00DE3CE9" w:rsidP="00DE3CE9">
      <w:pPr>
        <w:rPr>
          <w:rFonts w:ascii="Helvetica" w:hAnsi="Helvetica"/>
          <w:lang w:val="en-US"/>
        </w:rPr>
      </w:pPr>
      <w:r>
        <w:rPr>
          <w:rFonts w:ascii="Helvetica" w:hAnsi="Helvetica"/>
          <w:lang w:val="en-US"/>
        </w:rPr>
        <w:t xml:space="preserve">An additional automatic band selection </w:t>
      </w:r>
      <w:r w:rsidRPr="00491E4D">
        <w:rPr>
          <w:rFonts w:ascii="Helvetica" w:hAnsi="Helvetica"/>
          <w:lang w:val="en-US"/>
        </w:rPr>
        <w:t>for dimensional reduction</w:t>
      </w:r>
      <w:r>
        <w:rPr>
          <w:rFonts w:ascii="Helvetica" w:hAnsi="Helvetica"/>
          <w:lang w:val="en-US"/>
        </w:rPr>
        <w:t xml:space="preserve"> was conducted. While </w:t>
      </w:r>
      <w:r w:rsidRPr="00AB6EC2">
        <w:rPr>
          <w:rFonts w:ascii="Helvetica" w:hAnsi="Helvetica"/>
          <w:lang w:val="en-US"/>
        </w:rPr>
        <w:t xml:space="preserve">improving classification accuracy, </w:t>
      </w:r>
      <w:r>
        <w:rPr>
          <w:rFonts w:ascii="Helvetica" w:hAnsi="Helvetica"/>
          <w:lang w:val="en-US"/>
        </w:rPr>
        <w:t xml:space="preserve">manual band selections </w:t>
      </w:r>
      <w:r w:rsidRPr="00AB6EC2">
        <w:rPr>
          <w:rFonts w:ascii="Helvetica" w:hAnsi="Helvetica"/>
          <w:lang w:val="en-US"/>
        </w:rPr>
        <w:t>do not</w:t>
      </w:r>
      <w:r>
        <w:rPr>
          <w:rFonts w:ascii="Helvetica" w:hAnsi="Helvetica"/>
          <w:lang w:val="en-US"/>
        </w:rPr>
        <w:t xml:space="preserve"> filter spectral noise and are susceptible to removing 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Therefore, </w:t>
      </w:r>
      <w:r w:rsidRPr="00491E4D">
        <w:rPr>
          <w:rFonts w:ascii="Helvetica" w:hAnsi="Helvetica"/>
          <w:lang w:val="en-US"/>
        </w:rPr>
        <w:t xml:space="preserve">I used Stabile </w:t>
      </w:r>
      <w:r>
        <w:rPr>
          <w:rFonts w:ascii="Helvetica" w:hAnsi="Helvetica"/>
          <w:lang w:val="en-US"/>
        </w:rPr>
        <w:t>Z</w:t>
      </w:r>
      <w:r w:rsidRPr="00491E4D">
        <w:rPr>
          <w:rFonts w:ascii="Helvetica" w:hAnsi="Helvetica"/>
          <w:lang w:val="en-US"/>
        </w:rPr>
        <w:t xml:space="preserve">one </w:t>
      </w:r>
      <w:r>
        <w:rPr>
          <w:rFonts w:ascii="Helvetica" w:hAnsi="Helvetica"/>
          <w:lang w:val="en-US"/>
        </w:rPr>
        <w:t>U</w:t>
      </w:r>
      <w:r w:rsidRPr="00491E4D">
        <w:rPr>
          <w:rFonts w:ascii="Helvetica" w:hAnsi="Helvetica"/>
          <w:lang w:val="en-US"/>
        </w:rPr>
        <w:t xml:space="preserve">nmixing (SZU) </w:t>
      </w:r>
      <w:r>
        <w:rPr>
          <w:rFonts w:ascii="Helvetica" w:hAnsi="Helvetica"/>
          <w:lang w:val="en-US"/>
        </w:rPr>
        <w:t xml:space="preserve">to </w:t>
      </w:r>
      <w:r w:rsidRPr="00491E4D">
        <w:rPr>
          <w:rFonts w:ascii="Helvetica" w:hAnsi="Helvetica"/>
          <w:lang w:val="en-US"/>
        </w:rPr>
        <w:t xml:space="preserve">automatically select </w:t>
      </w:r>
      <w:r w:rsidRPr="00AB6EC2">
        <w:rPr>
          <w:rFonts w:ascii="Helvetica" w:hAnsi="Helvetica"/>
          <w:lang w:val="en-US"/>
        </w:rPr>
        <w:t>a</w:t>
      </w:r>
      <w:r>
        <w:rPr>
          <w:rFonts w:ascii="Helvetica" w:hAnsi="Helvetica"/>
          <w:lang w:val="en-US"/>
        </w:rPr>
        <w:t xml:space="preserve"> </w:t>
      </w:r>
      <w:r w:rsidRPr="00AB6EC2">
        <w:rPr>
          <w:rFonts w:ascii="Helvetica" w:hAnsi="Helvetica"/>
          <w:lang w:val="en-US"/>
        </w:rPr>
        <w:t>subset</w:t>
      </w:r>
      <w:r w:rsidRPr="00491E4D">
        <w:rPr>
          <w:rFonts w:ascii="Helvetica" w:hAnsi="Helvetica"/>
          <w:lang w:val="en-US"/>
        </w:rPr>
        <w:t xml:space="preserve"> of bands. SZU, is a type of spectral mixture analysis that aims to provide robust and automated </w:t>
      </w:r>
      <w:r>
        <w:rPr>
          <w:rFonts w:ascii="Helvetica" w:hAnsi="Helvetica"/>
          <w:lang w:val="en-US"/>
        </w:rPr>
        <w:t>band</w:t>
      </w:r>
      <w:r w:rsidRPr="00491E4D">
        <w:rPr>
          <w:rFonts w:ascii="Helvetica" w:hAnsi="Helvetica"/>
          <w:lang w:val="en-US"/>
        </w:rPr>
        <w:t xml:space="preserve"> selections to yield the optimal subset of </w:t>
      </w:r>
      <w:r>
        <w:rPr>
          <w:rFonts w:ascii="Helvetica" w:hAnsi="Helvetica"/>
          <w:lang w:val="en-US"/>
        </w:rPr>
        <w:t>bands</w:t>
      </w:r>
      <w:r w:rsidRPr="00491E4D">
        <w:rPr>
          <w:rFonts w:ascii="Helvetica" w:hAnsi="Helvetica"/>
          <w:lang w:val="en-US"/>
        </w:rPr>
        <w:t xml:space="preserve"> for discriminating vegetation types.</w:t>
      </w:r>
      <w:r>
        <w:rPr>
          <w:rFonts w:ascii="Helvetica" w:hAnsi="Helvetica"/>
          <w:lang w:val="en-US"/>
        </w:rPr>
        <w:t xml:space="preserve"> </w:t>
      </w:r>
      <w:r w:rsidRPr="00491E4D">
        <w:rPr>
          <w:rFonts w:ascii="Helvetica" w:hAnsi="Helvetica"/>
          <w:lang w:val="en-US"/>
        </w:rPr>
        <w:t xml:space="preserve">This is achieved through calculating the </w:t>
      </w:r>
      <w:proofErr w:type="spellStart"/>
      <w:r w:rsidRPr="00491E4D">
        <w:rPr>
          <w:rFonts w:ascii="Helvetica" w:hAnsi="Helvetica"/>
          <w:lang w:val="en-US"/>
        </w:rPr>
        <w:t>InStability</w:t>
      </w:r>
      <w:proofErr w:type="spellEnd"/>
      <w:r w:rsidRPr="00491E4D">
        <w:rPr>
          <w:rFonts w:ascii="Helvetica" w:hAnsi="Helvetica"/>
          <w:lang w:val="en-US"/>
        </w:rPr>
        <w:t xml:space="preserve"> Index (ISI) </w:t>
      </w:r>
      <w:r w:rsidRPr="00491E4D">
        <w:rPr>
          <w:rFonts w:ascii="Helvetica" w:hAnsi="Helvetica"/>
          <w:lang w:val="en-US"/>
        </w:rPr>
        <w:fldChar w:fldCharType="begin"/>
      </w:r>
      <w:r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a ratio index based on reflectance of each band across the entire measured spectrum and identifies </w:t>
      </w:r>
      <w:r>
        <w:rPr>
          <w:rFonts w:ascii="Helvetica" w:hAnsi="Helvetica"/>
          <w:lang w:val="en-US"/>
        </w:rPr>
        <w:t xml:space="preserve">bands </w:t>
      </w:r>
      <w:r w:rsidRPr="00491E4D">
        <w:rPr>
          <w:rFonts w:ascii="Helvetica" w:hAnsi="Helvetica"/>
          <w:lang w:val="en-US"/>
        </w:rPr>
        <w:t>(</w:t>
      </w:r>
      <w:r>
        <w:rPr>
          <w:rFonts w:ascii="Helvetica" w:hAnsi="Helvetica"/>
          <w:lang w:val="en-US"/>
        </w:rPr>
        <w:t>Equation1</w:t>
      </w:r>
      <w:r w:rsidRPr="00491E4D">
        <w:rPr>
          <w:rFonts w:ascii="Helvetica" w:hAnsi="Helvetica"/>
          <w:lang w:val="en-US"/>
        </w:rPr>
        <w:t>)</w:t>
      </w:r>
      <w:r>
        <w:rPr>
          <w:rFonts w:ascii="Helvetica" w:hAnsi="Helvetica"/>
          <w:lang w:val="en-US"/>
        </w:rPr>
        <w:t>. The ISI helps identify bands</w:t>
      </w:r>
      <w:r w:rsidRPr="00491E4D">
        <w:rPr>
          <w:rFonts w:ascii="Helvetica" w:hAnsi="Helvetica"/>
          <w:lang w:val="en-US"/>
        </w:rPr>
        <w:t xml:space="preserve"> that are least sensitive to spectral </w:t>
      </w:r>
      <w:r w:rsidRPr="00AB6EC2">
        <w:rPr>
          <w:rFonts w:ascii="Helvetica" w:hAnsi="Helvetica"/>
          <w:lang w:val="en-US"/>
        </w:rPr>
        <w:t>variance, while maintaining comparably higher intertype differentiation</w:t>
      </w:r>
      <w:r>
        <w:rPr>
          <w:rFonts w:ascii="Helvetica" w:hAnsi="Helvetica"/>
          <w:lang w:val="en-US"/>
        </w:rPr>
        <w:t>.</w:t>
      </w:r>
      <w:r w:rsidRPr="00491E4D">
        <w:rPr>
          <w:rFonts w:ascii="Helvetica" w:hAnsi="Helvetica"/>
          <w:lang w:val="en-US"/>
        </w:rPr>
        <w:t xml:space="preserve"> </w:t>
      </w:r>
    </w:p>
    <w:p w14:paraId="027CAB6B" w14:textId="77777777" w:rsidR="00DE3CE9" w:rsidRDefault="00DE3CE9" w:rsidP="00DE3CE9">
      <w:pPr>
        <w:rPr>
          <w:rFonts w:ascii="Helvetica" w:hAnsi="Helvetica"/>
          <w:lang w:val="en-US"/>
        </w:rPr>
      </w:pPr>
    </w:p>
    <w:p w14:paraId="03C8E9D0" w14:textId="77777777" w:rsidR="00DE3CE9" w:rsidRPr="00AB6EC2" w:rsidRDefault="00DE3CE9" w:rsidP="00DE3CE9">
      <w:pPr>
        <w:rPr>
          <w:rFonts w:ascii="Helvetica" w:hAnsi="Helvetica"/>
          <w:b/>
          <w:bCs/>
          <w:lang w:val="en-US"/>
        </w:rPr>
      </w:pPr>
      <w:r>
        <w:rPr>
          <w:rFonts w:ascii="Helvetica" w:hAnsi="Helvetica"/>
          <w:b/>
          <w:bCs/>
          <w:lang w:val="en-US"/>
        </w:rPr>
        <w:t>(1)</w:t>
      </w:r>
    </w:p>
    <w:p w14:paraId="4DBE7E0C" w14:textId="77777777" w:rsidR="00DE3CE9" w:rsidRPr="00491E4D" w:rsidRDefault="00DE3CE9" w:rsidP="00DE3CE9">
      <w:pPr>
        <w:rPr>
          <w:rFonts w:ascii="Helvetica" w:hAnsi="Helvetica"/>
          <w:lang w:val="en-US"/>
        </w:rPr>
      </w:pPr>
    </w:p>
    <w:p w14:paraId="1FF666A6" w14:textId="77777777" w:rsidR="00DE3CE9" w:rsidRPr="00491E4D" w:rsidRDefault="00DE3CE9" w:rsidP="00DE3CE9">
      <w:pPr>
        <w:rPr>
          <w:rFonts w:ascii="Helvetica" w:hAnsi="Helvetica"/>
          <w:lang w:val="en-US"/>
        </w:rPr>
      </w:pPr>
    </w:p>
    <w:p w14:paraId="4ACC9FC2" w14:textId="77777777" w:rsidR="00DE3CE9" w:rsidRPr="00491E4D" w:rsidRDefault="004E5934" w:rsidP="00DE3CE9">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719AAD2" w14:textId="77777777" w:rsidR="00DE3CE9" w:rsidRPr="00491E4D" w:rsidRDefault="00DE3CE9" w:rsidP="00DE3CE9">
      <w:pPr>
        <w:rPr>
          <w:rFonts w:ascii="Helvetica" w:hAnsi="Helvetica"/>
          <w:lang w:val="en-US"/>
        </w:rPr>
      </w:pPr>
    </w:p>
    <w:p w14:paraId="1EBB0FDC" w14:textId="77777777" w:rsidR="00DE3CE9" w:rsidRPr="00491E4D" w:rsidRDefault="00DE3CE9" w:rsidP="00DE3CE9">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 xml:space="preserve">are the standard deviations of the reflectance values </w:t>
      </w:r>
      <w:r w:rsidRPr="00491E4D">
        <w:rPr>
          <w:rFonts w:ascii="Helvetica" w:hAnsi="Helvetica" w:cstheme="minorHAnsi"/>
          <w:i/>
          <w:iCs/>
          <w:sz w:val="20"/>
          <w:szCs w:val="20"/>
          <w:lang w:val="en-US"/>
        </w:rPr>
        <w:fldChar w:fldCharType="begin"/>
      </w:r>
      <w:r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cstheme="minorHAnsi"/>
          <w:i/>
          <w:iCs/>
          <w:sz w:val="20"/>
          <w:szCs w:val="20"/>
          <w:lang w:val="en-US"/>
        </w:rPr>
        <w:fldChar w:fldCharType="separate"/>
      </w:r>
      <w:r w:rsidRPr="00491E4D">
        <w:rPr>
          <w:rFonts w:ascii="Helvetica" w:hAnsi="Helvetica" w:cstheme="minorHAnsi"/>
          <w:i/>
          <w:iCs/>
          <w:sz w:val="20"/>
          <w:szCs w:val="20"/>
          <w:lang w:val="en-US"/>
        </w:rPr>
        <w:t>(Somers et al., 2010)</w:t>
      </w:r>
      <w:r w:rsidRPr="00491E4D">
        <w:rPr>
          <w:rFonts w:ascii="Helvetica" w:hAnsi="Helvetica" w:cstheme="minorHAnsi"/>
          <w:i/>
          <w:iCs/>
          <w:sz w:val="20"/>
          <w:szCs w:val="20"/>
          <w:lang w:val="en-US"/>
        </w:rPr>
        <w:fldChar w:fldCharType="end"/>
      </w:r>
      <w:r w:rsidRPr="00491E4D">
        <w:rPr>
          <w:rFonts w:ascii="Helvetica" w:hAnsi="Helvetica" w:cstheme="minorHAnsi"/>
          <w:i/>
          <w:iCs/>
          <w:sz w:val="20"/>
          <w:szCs w:val="20"/>
          <w:lang w:val="en-US"/>
        </w:rPr>
        <w:t xml:space="preserve">. </w:t>
      </w:r>
    </w:p>
    <w:p w14:paraId="095C2F09" w14:textId="77777777" w:rsidR="00DE3CE9" w:rsidRPr="00491E4D" w:rsidRDefault="00DE3CE9" w:rsidP="00DE3CE9">
      <w:pPr>
        <w:rPr>
          <w:rFonts w:ascii="Helvetica" w:hAnsi="Helvetica" w:cstheme="minorHAnsi"/>
          <w:i/>
          <w:iCs/>
          <w:sz w:val="20"/>
          <w:szCs w:val="20"/>
          <w:lang w:val="en-US"/>
        </w:rPr>
      </w:pPr>
    </w:p>
    <w:p w14:paraId="30852404" w14:textId="77777777" w:rsidR="00DE3CE9" w:rsidRPr="00491E4D" w:rsidRDefault="00DE3CE9" w:rsidP="00DE3CE9">
      <w:pPr>
        <w:rPr>
          <w:rFonts w:ascii="Helvetica" w:hAnsi="Helvetica"/>
          <w:lang w:val="en-US"/>
        </w:rPr>
      </w:pPr>
      <w:r w:rsidRPr="00491E4D">
        <w:rPr>
          <w:rFonts w:ascii="Helvetica" w:hAnsi="Helvetica"/>
          <w:lang w:val="en-US"/>
        </w:rPr>
        <w:t>ISI values represent</w:t>
      </w:r>
      <w:r>
        <w:rPr>
          <w:rFonts w:ascii="Helvetica" w:hAnsi="Helvetica"/>
          <w:lang w:val="en-US"/>
        </w:rPr>
        <w:t xml:space="preserve"> the</w:t>
      </w:r>
      <w:r w:rsidRPr="00491E4D">
        <w:rPr>
          <w:rFonts w:ascii="Helvetica" w:hAnsi="Helvetica"/>
          <w:lang w:val="en-US"/>
        </w:rPr>
        <w:t xml:space="preserve"> intra-community spectral variance when compared </w:t>
      </w:r>
      <w:r>
        <w:rPr>
          <w:rFonts w:ascii="Helvetica" w:hAnsi="Helvetica"/>
          <w:lang w:val="en-US"/>
        </w:rPr>
        <w:t xml:space="preserve">to </w:t>
      </w:r>
      <w:r w:rsidRPr="00491E4D">
        <w:rPr>
          <w:rFonts w:ascii="Helvetica" w:hAnsi="Helvetica"/>
          <w:lang w:val="en-US"/>
        </w:rPr>
        <w:t xml:space="preserve">inter-community </w:t>
      </w:r>
      <w:r>
        <w:rPr>
          <w:rFonts w:ascii="Helvetica" w:hAnsi="Helvetica"/>
          <w:lang w:val="en-US"/>
        </w:rPr>
        <w:t>differences.</w:t>
      </w:r>
      <w:r w:rsidRPr="00491E4D">
        <w:rPr>
          <w:rFonts w:ascii="Helvetica" w:hAnsi="Helvetica"/>
          <w:lang w:val="en-US"/>
        </w:rPr>
        <w:t xml:space="preserve"> </w:t>
      </w:r>
      <w:r>
        <w:rPr>
          <w:rFonts w:ascii="Helvetica" w:hAnsi="Helvetica"/>
          <w:lang w:val="en-US"/>
        </w:rPr>
        <w:t>A lower ISI</w:t>
      </w:r>
      <w:r w:rsidRPr="00491E4D">
        <w:rPr>
          <w:rFonts w:ascii="Helvetica" w:hAnsi="Helvetica"/>
          <w:lang w:val="en-US"/>
        </w:rPr>
        <w:t xml:space="preserve"> </w:t>
      </w:r>
      <w:r>
        <w:rPr>
          <w:rFonts w:ascii="Helvetica" w:hAnsi="Helvetica"/>
          <w:lang w:val="en-US"/>
        </w:rPr>
        <w:t xml:space="preserve">indicates that </w:t>
      </w:r>
      <w:r w:rsidRPr="00491E4D">
        <w:rPr>
          <w:rFonts w:ascii="Helvetica" w:hAnsi="Helvetica"/>
          <w:lang w:val="en-US"/>
        </w:rPr>
        <w:t>a band</w:t>
      </w:r>
      <w:r>
        <w:rPr>
          <w:rFonts w:ascii="Helvetica" w:hAnsi="Helvetica"/>
          <w:lang w:val="en-US"/>
        </w:rPr>
        <w:t xml:space="preserve"> is better at </w:t>
      </w:r>
      <w:r w:rsidRPr="00491E4D">
        <w:rPr>
          <w:rFonts w:ascii="Helvetica" w:hAnsi="Helvetica"/>
          <w:lang w:val="en-US"/>
        </w:rPr>
        <w:t>discriminat</w:t>
      </w:r>
      <w:r>
        <w:rPr>
          <w:rFonts w:ascii="Helvetica" w:hAnsi="Helvetica"/>
          <w:lang w:val="en-US"/>
        </w:rPr>
        <w:t>ing</w:t>
      </w:r>
      <w:r w:rsidRPr="00491E4D">
        <w:rPr>
          <w:rFonts w:ascii="Helvetica" w:hAnsi="Helvetica"/>
          <w:lang w:val="en-US"/>
        </w:rPr>
        <w:t xml:space="preserve">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sidRPr="00491E4D">
        <w:rPr>
          <w:rFonts w:ascii="Helvetica" w:hAnsi="Helvetica"/>
          <w:lang w:val="en-US"/>
        </w:rPr>
        <w:t xml:space="preserve">. </w:t>
      </w:r>
      <w:r>
        <w:rPr>
          <w:rFonts w:ascii="Helvetica" w:hAnsi="Helvetica"/>
          <w:lang w:val="en-US"/>
        </w:rPr>
        <w:t>Comparing</w:t>
      </w:r>
      <w:r w:rsidRPr="00491E4D">
        <w:rPr>
          <w:rFonts w:ascii="Helvetica" w:hAnsi="Helvetica"/>
          <w:lang w:val="en-US"/>
        </w:rPr>
        <w:t xml:space="preserve"> ISI values across the entire spectrum, </w:t>
      </w:r>
      <w:r>
        <w:rPr>
          <w:rFonts w:ascii="Helvetica" w:hAnsi="Helvetica"/>
          <w:lang w:val="en-US"/>
        </w:rPr>
        <w:t xml:space="preserve">identifies </w:t>
      </w:r>
      <w:r w:rsidRPr="00491E4D">
        <w:rPr>
          <w:rFonts w:ascii="Helvetica" w:hAnsi="Helvetica"/>
          <w:lang w:val="en-US"/>
        </w:rPr>
        <w:t xml:space="preserve">the spectral regions </w:t>
      </w:r>
      <w:r>
        <w:rPr>
          <w:rFonts w:ascii="Helvetica" w:hAnsi="Helvetica"/>
          <w:lang w:val="en-US"/>
        </w:rPr>
        <w:t xml:space="preserve">best suited to discriminating </w:t>
      </w:r>
      <w:r w:rsidRPr="00491E4D">
        <w:rPr>
          <w:rFonts w:ascii="Helvetica" w:hAnsi="Helvetica"/>
          <w:lang w:val="en-US"/>
        </w:rPr>
        <w:t xml:space="preserve">Artic </w:t>
      </w:r>
      <w:r>
        <w:rPr>
          <w:rFonts w:ascii="Helvetica" w:hAnsi="Helvetica"/>
          <w:lang w:val="en-US"/>
        </w:rPr>
        <w:t xml:space="preserve">vegetation types. Furthermore, </w:t>
      </w:r>
      <w:r w:rsidRPr="00491E4D">
        <w:rPr>
          <w:rFonts w:ascii="Helvetica" w:hAnsi="Helvetica"/>
          <w:lang w:val="en-US"/>
        </w:rPr>
        <w:t>specific wavelengths</w:t>
      </w:r>
      <w:r>
        <w:rPr>
          <w:rFonts w:ascii="Helvetica" w:hAnsi="Helvetica"/>
          <w:lang w:val="en-US"/>
        </w:rPr>
        <w:t xml:space="preserve"> and the associated biophysical features </w:t>
      </w:r>
      <w:r>
        <w:rPr>
          <w:rFonts w:ascii="Helvetica" w:hAnsi="Helvetica"/>
          <w:lang w:val="en-US"/>
        </w:rPr>
        <w:lastRenderedPageBreak/>
        <w:t xml:space="preserve">can be identified </w:t>
      </w:r>
      <w:r>
        <w:rPr>
          <w:rFonts w:ascii="Helvetica" w:hAnsi="Helvetica"/>
          <w:lang w:val="en-US"/>
        </w:rPr>
        <w:fldChar w:fldCharType="begin"/>
      </w:r>
      <w:r>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This helps explain the origin spectral differences between vegetation types. </w:t>
      </w:r>
    </w:p>
    <w:p w14:paraId="7EC38CAF" w14:textId="77777777" w:rsidR="00DE3CE9" w:rsidRPr="00491E4D" w:rsidRDefault="00DE3CE9" w:rsidP="00DE3CE9">
      <w:pPr>
        <w:rPr>
          <w:rFonts w:ascii="Helvetica" w:hAnsi="Helvetica"/>
          <w:lang w:val="en-US"/>
        </w:rPr>
      </w:pPr>
    </w:p>
    <w:p w14:paraId="2EF9109C" w14:textId="13CFB83D" w:rsidR="00DE3CE9" w:rsidRPr="00491E4D" w:rsidRDefault="00DE3CE9" w:rsidP="00DE3CE9">
      <w:pPr>
        <w:rPr>
          <w:rFonts w:ascii="Helvetica" w:hAnsi="Helvetica"/>
          <w:color w:val="000000" w:themeColor="text1"/>
          <w:lang w:val="en-US"/>
        </w:rPr>
      </w:pPr>
      <w:r>
        <w:rPr>
          <w:rFonts w:ascii="Helvetica" w:hAnsi="Helvetica"/>
          <w:lang w:val="en-US"/>
        </w:rPr>
        <w:t>T</w:t>
      </w:r>
      <w:r w:rsidRPr="00491E4D">
        <w:rPr>
          <w:rFonts w:ascii="Helvetica" w:hAnsi="Helvetica"/>
          <w:lang w:val="en-US"/>
        </w:rPr>
        <w:t xml:space="preserve">he </w:t>
      </w:r>
      <w:r>
        <w:rPr>
          <w:rFonts w:ascii="Helvetica" w:hAnsi="Helvetica"/>
          <w:lang w:val="en-US"/>
        </w:rPr>
        <w:t>computed</w:t>
      </w:r>
      <w:r w:rsidRPr="00491E4D">
        <w:rPr>
          <w:rFonts w:ascii="Helvetica" w:hAnsi="Helvetica"/>
          <w:lang w:val="en-US"/>
        </w:rPr>
        <w:t xml:space="preserve"> ISI values</w:t>
      </w:r>
      <w:r>
        <w:rPr>
          <w:rFonts w:ascii="Helvetica" w:hAnsi="Helvetica"/>
          <w:lang w:val="en-US"/>
        </w:rPr>
        <w:t xml:space="preserve"> were used</w:t>
      </w:r>
      <w:r w:rsidRPr="00491E4D">
        <w:rPr>
          <w:rFonts w:ascii="Helvetica" w:hAnsi="Helvetica"/>
          <w:lang w:val="en-US"/>
        </w:rPr>
        <w:t xml:space="preserve"> as a selection criterion</w:t>
      </w:r>
      <w:r>
        <w:rPr>
          <w:rFonts w:ascii="Helvetica" w:hAnsi="Helvetica"/>
          <w:lang w:val="en-US"/>
        </w:rPr>
        <w:t xml:space="preserve"> for the final band selection. A</w:t>
      </w:r>
      <w:r w:rsidRPr="00491E4D">
        <w:rPr>
          <w:rFonts w:ascii="Helvetica" w:hAnsi="Helvetica"/>
          <w:lang w:val="en-US"/>
        </w:rPr>
        <w:t xml:space="preserve"> three-</w:t>
      </w:r>
      <w:r>
        <w:rPr>
          <w:rFonts w:ascii="Helvetica" w:hAnsi="Helvetica"/>
          <w:lang w:val="en-US"/>
        </w:rPr>
        <w:t>band</w:t>
      </w:r>
      <w:r w:rsidRPr="00491E4D">
        <w:rPr>
          <w:rFonts w:ascii="Helvetica" w:hAnsi="Helvetica"/>
          <w:lang w:val="en-US"/>
        </w:rPr>
        <w:t xml:space="preserve"> moving window was used to identify</w:t>
      </w:r>
      <w:r>
        <w:rPr>
          <w:rFonts w:ascii="Helvetica" w:hAnsi="Helvetica"/>
          <w:lang w:val="en-US"/>
        </w:rPr>
        <w:t xml:space="preserve"> and select</w:t>
      </w:r>
      <w:r w:rsidRPr="00491E4D">
        <w:rPr>
          <w:rFonts w:ascii="Helvetica" w:hAnsi="Helvetica"/>
          <w:lang w:val="en-US"/>
        </w:rPr>
        <w:t xml:space="preserve"> local </w:t>
      </w:r>
      <w:r>
        <w:rPr>
          <w:rFonts w:ascii="Helvetica" w:hAnsi="Helvetica"/>
          <w:lang w:val="en-US"/>
        </w:rPr>
        <w:t xml:space="preserve">ISI </w:t>
      </w:r>
      <w:r w:rsidRPr="00491E4D">
        <w:rPr>
          <w:rFonts w:ascii="Helvetica" w:hAnsi="Helvetica"/>
          <w:lang w:val="en-US"/>
        </w:rPr>
        <w:t>minim</w:t>
      </w:r>
      <w:r>
        <w:rPr>
          <w:rFonts w:ascii="Helvetica" w:hAnsi="Helvetica"/>
          <w:lang w:val="en-US"/>
        </w:rPr>
        <w:t>a</w:t>
      </w:r>
      <w:r w:rsidRPr="00AB6EC2">
        <w:rPr>
          <w:rFonts w:ascii="Helvetica" w:hAnsi="Helvetica"/>
          <w:lang w:val="en-US"/>
        </w:rPr>
        <w:t>. Local minima selection enables the automated and flexible selection of bands across the entire spectrum and does not</w:t>
      </w:r>
      <w:r w:rsidRPr="00491E4D">
        <w:rPr>
          <w:rFonts w:ascii="Helvetica" w:hAnsi="Helvetica"/>
          <w:lang w:val="en-US"/>
        </w:rPr>
        <w:t xml:space="preserve"> exclude </w:t>
      </w:r>
      <w:r>
        <w:rPr>
          <w:rFonts w:ascii="Helvetica" w:hAnsi="Helvetica"/>
          <w:lang w:val="en-US"/>
        </w:rPr>
        <w:t>bands</w:t>
      </w:r>
      <w:r w:rsidRPr="00491E4D">
        <w:rPr>
          <w:rFonts w:ascii="Helvetica" w:hAnsi="Helvetica"/>
          <w:lang w:val="en-US"/>
        </w:rPr>
        <w:t xml:space="preserve"> from</w:t>
      </w:r>
      <w:r>
        <w:rPr>
          <w:rFonts w:ascii="Helvetica" w:hAnsi="Helvetica"/>
          <w:lang w:val="en-US"/>
        </w:rPr>
        <w:t xml:space="preserve"> variable</w:t>
      </w:r>
      <w:r w:rsidRPr="00491E4D">
        <w:rPr>
          <w:rFonts w:ascii="Helvetica" w:hAnsi="Helvetica"/>
          <w:lang w:val="en-US"/>
        </w:rPr>
        <w:t xml:space="preserve"> spectral regions </w:t>
      </w:r>
      <w:r>
        <w:rPr>
          <w:rFonts w:ascii="Helvetica" w:hAnsi="Helvetica"/>
          <w:lang w:val="en-US"/>
        </w:rPr>
        <w:fldChar w:fldCharType="begin"/>
      </w:r>
      <w:r>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I conducted an additional post hoc automated band selection exclusively using 2019 measurements, as these had more distinct endmembers, cited to be essential to providing accurate and appropriate </w:t>
      </w:r>
      <w:r>
        <w:rPr>
          <w:rFonts w:ascii="Helvetica" w:hAnsi="Helvetica"/>
          <w:lang w:val="en-US"/>
        </w:rPr>
        <w:t>band</w:t>
      </w:r>
      <w:r w:rsidRPr="00491E4D">
        <w:rPr>
          <w:rFonts w:ascii="Helvetica" w:hAnsi="Helvetica"/>
          <w:lang w:val="en-US"/>
        </w:rPr>
        <w:t xml:space="preserve"> selections </w:t>
      </w:r>
      <w:r w:rsidRPr="00491E4D">
        <w:rPr>
          <w:rFonts w:ascii="Helvetica" w:hAnsi="Helvetica"/>
          <w:lang w:val="en-US"/>
        </w:rPr>
        <w:fldChar w:fldCharType="begin"/>
      </w:r>
      <w:r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 Song, 2005)</w:t>
      </w:r>
      <w:r w:rsidRPr="00491E4D">
        <w:rPr>
          <w:rFonts w:ascii="Helvetica" w:hAnsi="Helvetica"/>
          <w:lang w:val="en-US"/>
        </w:rPr>
        <w:fldChar w:fldCharType="end"/>
      </w:r>
      <w:r w:rsidRPr="00491E4D">
        <w:rPr>
          <w:rFonts w:ascii="Helvetica" w:hAnsi="Helvetica"/>
          <w:lang w:val="en-US"/>
        </w:rPr>
        <w:t xml:space="preserve">. This helped assess the robustness of the automated band selection. The theoretical optimum number of </w:t>
      </w:r>
      <w:r>
        <w:rPr>
          <w:rFonts w:ascii="Helvetica" w:hAnsi="Helvetica"/>
          <w:lang w:val="en-US"/>
        </w:rPr>
        <w:t>bands</w:t>
      </w:r>
      <w:r w:rsidRPr="00491E4D">
        <w:rPr>
          <w:rFonts w:ascii="Helvetica" w:hAnsi="Helvetica"/>
          <w:lang w:val="en-US"/>
        </w:rPr>
        <w:t xml:space="preserve"> to discriminate </w:t>
      </w:r>
      <w:r>
        <w:rPr>
          <w:rFonts w:ascii="Helvetica" w:hAnsi="Helvetica"/>
          <w:lang w:val="en-US"/>
        </w:rPr>
        <w:t>bands</w:t>
      </w:r>
      <w:r w:rsidRPr="00491E4D">
        <w:rPr>
          <w:rFonts w:ascii="Helvetica" w:hAnsi="Helvetica"/>
          <w:lang w:val="en-US"/>
        </w:rPr>
        <w:t xml:space="preserve"> was found by calculating </w:t>
      </w:r>
      <w:proofErr w:type="gramStart"/>
      <w:r w:rsidRPr="00491E4D">
        <w:rPr>
          <w:rFonts w:ascii="Helvetica" w:hAnsi="Helvetica"/>
          <w:color w:val="000000" w:themeColor="text1"/>
          <w:lang w:val="en-US"/>
        </w:rPr>
        <w:t>D</w:t>
      </w:r>
      <w:r w:rsidRPr="00491E4D">
        <w:rPr>
          <w:rFonts w:ascii="Helvetica" w:hAnsi="Helvetica"/>
          <w:color w:val="000000" w:themeColor="text1"/>
          <w:vertAlign w:val="subscript"/>
          <w:lang w:val="en-US"/>
        </w:rPr>
        <w:t>ISI,</w:t>
      </w:r>
      <w:r>
        <w:rPr>
          <w:rFonts w:ascii="Helvetica" w:hAnsi="Helvetica"/>
          <w:color w:val="000000" w:themeColor="text1"/>
          <w:vertAlign w:val="subscript"/>
          <w:lang w:val="en-US"/>
        </w:rPr>
        <w:t xml:space="preserve"> </w:t>
      </w:r>
      <w:r w:rsidRPr="00491E4D">
        <w:rPr>
          <w:rFonts w:ascii="Helvetica" w:hAnsi="Helvetica"/>
          <w:lang w:val="en-US"/>
        </w:rPr>
        <w:t xml:space="preserve"> the</w:t>
      </w:r>
      <w:proofErr w:type="gramEnd"/>
      <w:r w:rsidRPr="00491E4D">
        <w:rPr>
          <w:rFonts w:ascii="Helvetica" w:hAnsi="Helvetica"/>
          <w:lang w:val="en-US"/>
        </w:rPr>
        <w:t xml:space="preserve"> </w:t>
      </w:r>
      <w:r w:rsidRPr="00491E4D">
        <w:rPr>
          <w:rFonts w:ascii="Helvetica" w:hAnsi="Helvetica"/>
          <w:color w:val="000000" w:themeColor="text1"/>
          <w:lang w:val="en-US"/>
        </w:rPr>
        <w:t>amplitude at which estimate</w:t>
      </w:r>
      <w:r>
        <w:rPr>
          <w:rFonts w:ascii="Helvetica" w:hAnsi="Helvetica"/>
          <w:color w:val="000000" w:themeColor="text1"/>
          <w:lang w:val="en-US"/>
        </w:rPr>
        <w:t>d</w:t>
      </w:r>
      <w:r w:rsidRPr="00491E4D">
        <w:rPr>
          <w:rFonts w:ascii="Helvetica" w:hAnsi="Helvetica"/>
          <w:color w:val="000000" w:themeColor="text1"/>
          <w:lang w:val="en-US"/>
        </w:rPr>
        <w:t xml:space="preserve"> accuracy </w:t>
      </w:r>
      <w:proofErr w:type="spellStart"/>
      <w:r w:rsidRPr="00491E4D">
        <w:rPr>
          <w:rFonts w:ascii="Helvetica" w:hAnsi="Helvetica"/>
          <w:color w:val="000000" w:themeColor="text1"/>
          <w:lang w:val="en-US"/>
        </w:rPr>
        <w:t>dec</w:t>
      </w:r>
      <w:r>
        <w:rPr>
          <w:rFonts w:ascii="Helvetica" w:hAnsi="Helvetica"/>
          <w:color w:val="000000" w:themeColor="text1"/>
          <w:lang w:val="en-US"/>
        </w:rPr>
        <w:t>r</w:t>
      </w:r>
      <w:r w:rsidRPr="00491E4D">
        <w:rPr>
          <w:rFonts w:ascii="Helvetica" w:hAnsi="Helvetica"/>
          <w:color w:val="000000" w:themeColor="text1"/>
          <w:lang w:val="en-US"/>
        </w:rPr>
        <w:t>easeswith</w:t>
      </w:r>
      <w:proofErr w:type="spellEnd"/>
      <w:r w:rsidRPr="00491E4D">
        <w:rPr>
          <w:rFonts w:ascii="Helvetica" w:hAnsi="Helvetica"/>
          <w:color w:val="000000" w:themeColor="text1"/>
          <w:lang w:val="en-US"/>
        </w:rPr>
        <w:t xml:space="preserve"> the inclusion of each additional </w:t>
      </w:r>
      <w:r>
        <w:rPr>
          <w:rFonts w:ascii="Helvetica" w:hAnsi="Helvetica"/>
          <w:color w:val="000000" w:themeColor="text1"/>
          <w:lang w:val="en-US"/>
        </w:rPr>
        <w:t>bands</w:t>
      </w:r>
      <w:r w:rsidRPr="00491E4D">
        <w:rPr>
          <w:rFonts w:ascii="Helvetica" w:hAnsi="Helvetica"/>
          <w:color w:val="000000" w:themeColor="text1"/>
          <w:lang w:val="en-US"/>
        </w:rPr>
        <w:t xml:space="preserve"> (</w:t>
      </w:r>
      <w:r w:rsidR="004E5934">
        <w:rPr>
          <w:rFonts w:ascii="Helvetica" w:hAnsi="Helvetica"/>
          <w:color w:val="000000" w:themeColor="text1"/>
          <w:lang w:val="en-US"/>
        </w:rPr>
        <w:t>For f</w:t>
      </w:r>
      <w:r w:rsidRPr="00491E4D">
        <w:rPr>
          <w:rFonts w:ascii="Helvetica" w:hAnsi="Helvetica"/>
          <w:color w:val="000000" w:themeColor="text1"/>
          <w:lang w:val="en-US"/>
        </w:rPr>
        <w:t>ull methods</w:t>
      </w:r>
      <w:r w:rsidR="004E5934">
        <w:rPr>
          <w:rFonts w:ascii="Helvetica" w:hAnsi="Helvetica"/>
          <w:color w:val="000000" w:themeColor="text1"/>
          <w:lang w:val="en-US"/>
        </w:rPr>
        <w:t xml:space="preserve"> see </w:t>
      </w:r>
      <w:r w:rsidRPr="00491E4D">
        <w:rPr>
          <w:rFonts w:ascii="Helvetica" w:hAnsi="Helvetica"/>
          <w:color w:val="000000" w:themeColor="text1"/>
          <w:lang w:val="en-US"/>
        </w:rPr>
        <w:t xml:space="preserve">appendix </w:t>
      </w:r>
      <w:r>
        <w:rPr>
          <w:rFonts w:ascii="Helvetica" w:hAnsi="Helvetica"/>
          <w:color w:val="000000" w:themeColor="text1"/>
          <w:lang w:val="en-US"/>
        </w:rPr>
        <w:t>xxx</w:t>
      </w:r>
      <w:r w:rsidRPr="00491E4D">
        <w:rPr>
          <w:rFonts w:ascii="Helvetica" w:hAnsi="Helvetica"/>
          <w:color w:val="000000" w:themeColor="text1"/>
          <w:lang w:val="en-US"/>
        </w:rPr>
        <w:t>)</w:t>
      </w:r>
    </w:p>
    <w:p w14:paraId="23FEEE0A" w14:textId="77777777" w:rsidR="00DE3CE9" w:rsidRPr="00491E4D" w:rsidRDefault="00DE3CE9" w:rsidP="00DE3CE9">
      <w:pPr>
        <w:rPr>
          <w:rFonts w:ascii="Helvetica" w:hAnsi="Helvetica"/>
          <w:lang w:val="en-US"/>
        </w:rPr>
      </w:pPr>
    </w:p>
    <w:p w14:paraId="05FEC669" w14:textId="77777777" w:rsidR="00DE3CE9" w:rsidRPr="00491E4D" w:rsidRDefault="00DE3CE9" w:rsidP="00DE3CE9">
      <w:pPr>
        <w:rPr>
          <w:rFonts w:ascii="Helvetica" w:hAnsi="Helvetica"/>
          <w:b/>
          <w:bCs/>
          <w:lang w:val="en-US"/>
        </w:rPr>
      </w:pPr>
      <w:r w:rsidRPr="00491E4D">
        <w:rPr>
          <w:rFonts w:ascii="Helvetica" w:hAnsi="Helvetica"/>
          <w:b/>
          <w:bCs/>
          <w:lang w:val="en-US"/>
        </w:rPr>
        <w:t>2.</w:t>
      </w:r>
      <w:r>
        <w:rPr>
          <w:rFonts w:ascii="Helvetica" w:hAnsi="Helvetica"/>
          <w:b/>
          <w:bCs/>
          <w:lang w:val="en-US"/>
        </w:rPr>
        <w:t>7</w:t>
      </w:r>
      <w:r w:rsidRPr="00491E4D">
        <w:rPr>
          <w:rFonts w:ascii="Helvetica" w:hAnsi="Helvetica"/>
          <w:b/>
          <w:bCs/>
          <w:lang w:val="en-US"/>
        </w:rPr>
        <w:t xml:space="preserve"> Statistical </w:t>
      </w:r>
      <w:r>
        <w:rPr>
          <w:rFonts w:ascii="Helvetica" w:hAnsi="Helvetica"/>
          <w:b/>
          <w:bCs/>
          <w:lang w:val="en-US"/>
        </w:rPr>
        <w:t>A</w:t>
      </w:r>
      <w:r w:rsidRPr="00491E4D">
        <w:rPr>
          <w:rFonts w:ascii="Helvetica" w:hAnsi="Helvetica"/>
          <w:b/>
          <w:bCs/>
          <w:lang w:val="en-US"/>
        </w:rPr>
        <w:t>nalysis</w:t>
      </w:r>
    </w:p>
    <w:p w14:paraId="1A0E5648" w14:textId="77777777" w:rsidR="00DE3CE9" w:rsidRPr="00491E4D" w:rsidRDefault="00DE3CE9" w:rsidP="00DE3CE9">
      <w:pPr>
        <w:rPr>
          <w:rFonts w:ascii="Helvetica" w:hAnsi="Helvetica"/>
          <w:u w:val="single"/>
          <w:lang w:val="en-US"/>
        </w:rPr>
      </w:pPr>
    </w:p>
    <w:p w14:paraId="3310BB1C" w14:textId="77777777" w:rsidR="00DE3CE9" w:rsidRPr="00491E4D" w:rsidRDefault="00DE3CE9" w:rsidP="00DE3CE9">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r>
        <w:rPr>
          <w:rFonts w:ascii="Helvetica" w:hAnsi="Helvetica"/>
          <w:lang w:val="en-US"/>
        </w:rPr>
        <w:t xml:space="preserve">. </w:t>
      </w:r>
      <w:r w:rsidRPr="00491E4D">
        <w:rPr>
          <w:rFonts w:ascii="Helvetica" w:hAnsi="Helvetica"/>
          <w:lang w:val="en-US"/>
        </w:rPr>
        <w:t>No hierarchical structure</w:t>
      </w:r>
      <w:r>
        <w:rPr>
          <w:rFonts w:ascii="Helvetica" w:hAnsi="Helvetica"/>
          <w:lang w:val="en-US"/>
        </w:rPr>
        <w:t xml:space="preserve"> existed</w:t>
      </w:r>
      <w:r w:rsidRPr="00491E4D">
        <w:rPr>
          <w:rFonts w:ascii="Helvetica" w:hAnsi="Helvetica"/>
          <w:lang w:val="en-US"/>
        </w:rPr>
        <w:t>, as spectral mean and diversity are aggregated on a plot level.</w:t>
      </w:r>
      <w:r>
        <w:rPr>
          <w:rFonts w:ascii="Helvetica" w:hAnsi="Helvetica"/>
          <w:lang w:val="en-US"/>
        </w:rPr>
        <w:t xml:space="preserve"> Therefore, I used a multiple linear regression model (MLRM) to conduct my statistical analysis. </w:t>
      </w:r>
    </w:p>
    <w:p w14:paraId="23E6E86E" w14:textId="77777777" w:rsidR="00DE3CE9" w:rsidRPr="00EB4D3A" w:rsidRDefault="00DE3CE9" w:rsidP="00DE3CE9">
      <w:pPr>
        <w:rPr>
          <w:rFonts w:ascii="Helvetica" w:hAnsi="Helvetica"/>
          <w:lang w:val="en-US"/>
        </w:rPr>
      </w:pPr>
      <w:r>
        <w:rPr>
          <w:rFonts w:ascii="Helvetica" w:hAnsi="Helvetica"/>
          <w:lang w:val="en-US"/>
        </w:rPr>
        <w:t>N</w:t>
      </w:r>
      <w:r w:rsidRPr="00491E4D">
        <w:rPr>
          <w:rFonts w:ascii="Helvetica" w:hAnsi="Helvetica"/>
          <w:lang w:val="en-US"/>
        </w:rPr>
        <w:t xml:space="preserve">ormality and homoscedasticity </w:t>
      </w:r>
      <w:r>
        <w:rPr>
          <w:rFonts w:ascii="Helvetica" w:hAnsi="Helvetica"/>
          <w:lang w:val="en-US"/>
        </w:rPr>
        <w:t xml:space="preserve">were assed </w:t>
      </w:r>
      <w:r w:rsidRPr="00491E4D">
        <w:rPr>
          <w:rFonts w:ascii="Helvetica" w:hAnsi="Helvetica"/>
          <w:lang w:val="en-US"/>
        </w:rPr>
        <w:t>using Q-Q plots</w:t>
      </w:r>
      <w:r>
        <w:rPr>
          <w:rFonts w:ascii="Helvetica" w:hAnsi="Helvetica"/>
          <w:lang w:val="en-US"/>
        </w:rPr>
        <w:t xml:space="preserve">. </w:t>
      </w:r>
      <w:r w:rsidRPr="00491E4D">
        <w:rPr>
          <w:rFonts w:ascii="Helvetica" w:hAnsi="Helvetica"/>
          <w:lang w:val="en-US"/>
        </w:rPr>
        <w:t xml:space="preserve">To test how vegetation </w:t>
      </w:r>
      <w:proofErr w:type="gramStart"/>
      <w:r w:rsidRPr="00491E4D">
        <w:rPr>
          <w:rFonts w:ascii="Helvetica" w:hAnsi="Helvetica"/>
          <w:lang w:val="en-US"/>
        </w:rPr>
        <w:t>types</w:t>
      </w:r>
      <w:proofErr w:type="gramEnd"/>
      <w:r w:rsidRPr="00491E4D">
        <w:rPr>
          <w:rFonts w:ascii="Helvetica" w:hAnsi="Helvetica"/>
          <w:lang w:val="en-US"/>
        </w:rPr>
        <w:t xml:space="preserve"> influence spectral signatures</w:t>
      </w:r>
      <w:r>
        <w:rPr>
          <w:rFonts w:ascii="Helvetica" w:hAnsi="Helvetica"/>
          <w:lang w:val="en-US"/>
        </w:rPr>
        <w:t>,</w:t>
      </w:r>
      <w:r w:rsidRPr="00491E4D">
        <w:rPr>
          <w:rFonts w:ascii="Helvetica" w:hAnsi="Helvetica"/>
          <w:lang w:val="en-US"/>
        </w:rPr>
        <w:t xml:space="preserve"> s</w:t>
      </w:r>
      <w:r>
        <w:rPr>
          <w:rFonts w:ascii="Helvetica" w:hAnsi="Helvetica"/>
          <w:lang w:val="en-US"/>
        </w:rPr>
        <w:t>e</w:t>
      </w:r>
      <w:r w:rsidRPr="00491E4D">
        <w:rPr>
          <w:rFonts w:ascii="Helvetica" w:hAnsi="Helvetica"/>
          <w:lang w:val="en-US"/>
        </w:rPr>
        <w:t>parate multiple linear regression models w</w:t>
      </w:r>
      <w:r>
        <w:rPr>
          <w:rFonts w:ascii="Helvetica" w:hAnsi="Helvetica"/>
          <w:lang w:val="en-US"/>
        </w:rPr>
        <w:t>ere</w:t>
      </w:r>
      <w:r w:rsidRPr="00491E4D">
        <w:rPr>
          <w:rFonts w:ascii="Helvetica" w:hAnsi="Helvetica"/>
          <w:lang w:val="en-US"/>
        </w:rPr>
        <w:t xml:space="preserve"> used for spectral mean and spectral diversity. The same models were used to evaluate H2</w:t>
      </w:r>
      <w:r>
        <w:rPr>
          <w:rFonts w:ascii="Helvetica" w:hAnsi="Helvetica"/>
          <w:lang w:val="en-US"/>
        </w:rPr>
        <w:t>c</w:t>
      </w:r>
      <w:r w:rsidRPr="00491E4D">
        <w:rPr>
          <w:rFonts w:ascii="Helvetica" w:hAnsi="Helvetica"/>
          <w:lang w:val="en-US"/>
        </w:rPr>
        <w:t>, with spectral diversity</w:t>
      </w:r>
      <w:r>
        <w:rPr>
          <w:rFonts w:ascii="Helvetica" w:hAnsi="Helvetica"/>
          <w:lang w:val="en-US"/>
        </w:rPr>
        <w:t xml:space="preserve"> calculated using the </w:t>
      </w:r>
      <w:r w:rsidRPr="00491E4D">
        <w:rPr>
          <w:rFonts w:ascii="Helvetica" w:hAnsi="Helvetica"/>
          <w:lang w:val="en-US"/>
        </w:rPr>
        <w:t>subset</w:t>
      </w:r>
      <w:r>
        <w:rPr>
          <w:rFonts w:ascii="Helvetica" w:hAnsi="Helvetica"/>
          <w:lang w:val="en-US"/>
        </w:rPr>
        <w:t xml:space="preserve"> of</w:t>
      </w:r>
      <w:r w:rsidRPr="00491E4D">
        <w:rPr>
          <w:rFonts w:ascii="Helvetica" w:hAnsi="Helvetica"/>
          <w:lang w:val="en-US"/>
        </w:rPr>
        <w:t xml:space="preserve"> bands that were selected in manual and automatic band selections.</w:t>
      </w:r>
    </w:p>
    <w:p w14:paraId="6C6F93D5" w14:textId="77777777" w:rsidR="00DE3CE9" w:rsidRPr="00491E4D" w:rsidRDefault="00DE3CE9" w:rsidP="00DE3CE9">
      <w:pPr>
        <w:rPr>
          <w:rFonts w:ascii="Helvetica" w:hAnsi="Helvetica"/>
          <w:lang w:val="en-US"/>
        </w:rPr>
      </w:pPr>
    </w:p>
    <w:p w14:paraId="0F874459"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5355C872" w14:textId="77777777" w:rsidR="00DE3CE9" w:rsidRPr="00491E4D" w:rsidRDefault="00DE3CE9" w:rsidP="00DE3CE9">
      <w:pPr>
        <w:ind w:left="720"/>
        <w:jc w:val="both"/>
        <w:rPr>
          <w:rFonts w:ascii="Helvetica" w:eastAsia="Times New Roman" w:hAnsi="Helvetica" w:cs="Times New Roman"/>
          <w:i/>
          <w:iCs/>
          <w:lang w:val="en-US"/>
        </w:rPr>
      </w:pPr>
    </w:p>
    <w:p w14:paraId="1CF7AD82"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diversity (CV) ~ vegetation type + year</w:t>
      </w:r>
    </w:p>
    <w:p w14:paraId="64C823E0" w14:textId="77777777" w:rsidR="00DE3CE9" w:rsidRPr="00491E4D" w:rsidRDefault="00DE3CE9" w:rsidP="00DE3CE9">
      <w:pPr>
        <w:rPr>
          <w:rFonts w:ascii="Helvetica" w:hAnsi="Helvetica"/>
          <w:lang w:val="en-US"/>
        </w:rPr>
      </w:pPr>
    </w:p>
    <w:p w14:paraId="6D15256F" w14:textId="77777777" w:rsidR="00DE3CE9" w:rsidRPr="00491E4D" w:rsidRDefault="00DE3CE9" w:rsidP="00DE3CE9">
      <w:pPr>
        <w:rPr>
          <w:rFonts w:ascii="Helvetica" w:hAnsi="Helvetica"/>
          <w:lang w:val="en-US"/>
        </w:rPr>
      </w:pPr>
    </w:p>
    <w:p w14:paraId="5F4A0417" w14:textId="77777777" w:rsidR="00DE3CE9" w:rsidRPr="00491E4D" w:rsidRDefault="00DE3CE9" w:rsidP="00DE3CE9">
      <w:pPr>
        <w:rPr>
          <w:rFonts w:ascii="Helvetica" w:hAnsi="Helvetica"/>
          <w:lang w:val="en-US"/>
        </w:rPr>
      </w:pPr>
      <w:r w:rsidRPr="00491E4D">
        <w:rPr>
          <w:rFonts w:ascii="Helvetica" w:hAnsi="Helvetica"/>
          <w:lang w:val="en-US"/>
        </w:rPr>
        <w:t xml:space="preserve">The following multiple linear regression model was used to quantify how species richness, evenness and bare ground affect spectral diversity. Interaction factors were included between vegetation type and each continuous variable. </w:t>
      </w:r>
    </w:p>
    <w:p w14:paraId="358BCE6F" w14:textId="77777777" w:rsidR="00DE3CE9" w:rsidRPr="00491E4D" w:rsidRDefault="00DE3CE9" w:rsidP="00DE3CE9">
      <w:pPr>
        <w:rPr>
          <w:rFonts w:ascii="Helvetica" w:hAnsi="Helvetica"/>
          <w:lang w:val="en-US"/>
        </w:rPr>
      </w:pPr>
    </w:p>
    <w:p w14:paraId="4F7B3743" w14:textId="77777777" w:rsidR="00DE3CE9" w:rsidRPr="00491E4D" w:rsidRDefault="00DE3CE9" w:rsidP="00DE3CE9">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503F55C"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(vegetation type *richness) + </w:t>
      </w:r>
    </w:p>
    <w:p w14:paraId="43E8931A" w14:textId="77777777" w:rsidR="00DE3CE9" w:rsidRPr="00491E4D" w:rsidRDefault="00DE3CE9" w:rsidP="00DE3CE9">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4C602DA0" w14:textId="6AE5AC87" w:rsidR="00DE3CE9" w:rsidRPr="00491E4D" w:rsidRDefault="00DE3CE9" w:rsidP="00DE3CE9">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t>(vegetation type *</w:t>
      </w:r>
      <w:r w:rsidR="00141B05">
        <w:rPr>
          <w:rFonts w:ascii="Helvetica" w:eastAsia="Times New Roman" w:hAnsi="Helvetica" w:cs="Times New Roman"/>
          <w:i/>
          <w:iCs/>
          <w:lang w:val="en-US"/>
        </w:rPr>
        <w:t>b</w:t>
      </w:r>
      <w:r>
        <w:rPr>
          <w:rFonts w:ascii="Helvetica" w:eastAsia="Times New Roman" w:hAnsi="Helvetica" w:cs="Times New Roman"/>
          <w:i/>
          <w:iCs/>
          <w:lang w:val="en-US"/>
        </w:rPr>
        <w:t>are ground</w:t>
      </w:r>
      <w:r w:rsidRPr="00491E4D">
        <w:rPr>
          <w:rFonts w:ascii="Helvetica" w:eastAsia="Times New Roman" w:hAnsi="Helvetica" w:cs="Times New Roman"/>
          <w:i/>
          <w:iCs/>
          <w:lang w:val="en-US"/>
        </w:rPr>
        <w:t>)</w:t>
      </w:r>
    </w:p>
    <w:p w14:paraId="20C34385" w14:textId="77777777" w:rsidR="00DE3CE9" w:rsidRPr="00491E4D" w:rsidRDefault="00DE3CE9" w:rsidP="00DE3CE9">
      <w:pPr>
        <w:jc w:val="both"/>
        <w:rPr>
          <w:rFonts w:ascii="Helvetica" w:eastAsia="Times New Roman" w:hAnsi="Helvetica" w:cs="Times New Roman"/>
          <w:i/>
          <w:iCs/>
          <w:lang w:val="en-US"/>
        </w:rPr>
      </w:pPr>
    </w:p>
    <w:p w14:paraId="7E020A79" w14:textId="77777777" w:rsidR="00DE3CE9" w:rsidRPr="00491E4D" w:rsidRDefault="00DE3CE9" w:rsidP="00DE3CE9">
      <w:pPr>
        <w:jc w:val="both"/>
        <w:rPr>
          <w:rFonts w:ascii="Helvetica" w:eastAsia="Times New Roman" w:hAnsi="Helvetica" w:cs="Times New Roman"/>
          <w:i/>
          <w:iCs/>
          <w:lang w:val="en-US"/>
        </w:rPr>
      </w:pPr>
    </w:p>
    <w:p w14:paraId="2F58B6E6" w14:textId="77777777" w:rsidR="00DE3CE9" w:rsidRPr="00491E4D" w:rsidRDefault="00DE3CE9" w:rsidP="00DE3CE9">
      <w:pPr>
        <w:jc w:val="both"/>
        <w:rPr>
          <w:rFonts w:ascii="Helvetica" w:eastAsia="Times New Roman" w:hAnsi="Helvetica" w:cs="Times New Roman"/>
          <w:i/>
          <w:iCs/>
          <w:lang w:val="en-US"/>
        </w:rPr>
      </w:pPr>
      <w:r w:rsidRPr="00491E4D">
        <w:rPr>
          <w:rFonts w:ascii="Helvetica" w:hAnsi="Helvetica"/>
          <w:lang w:val="en-US"/>
        </w:rPr>
        <w:t>Variables in linear models where considered to be significant</w:t>
      </w:r>
      <w:r>
        <w:rPr>
          <w:rFonts w:ascii="Helvetica" w:hAnsi="Helvetica"/>
          <w:lang w:val="en-US"/>
        </w:rPr>
        <w:t xml:space="preserve"> at p-value with an alpha level of 0.05 and if standard error around </w:t>
      </w:r>
    </w:p>
    <w:p w14:paraId="7DE77A82" w14:textId="77777777" w:rsidR="001343A0" w:rsidRPr="00491E4D" w:rsidRDefault="001343A0" w:rsidP="001343A0">
      <w:pPr>
        <w:rPr>
          <w:rFonts w:ascii="Helvetica" w:hAnsi="Helvetica"/>
          <w:lang w:val="en-US"/>
        </w:rPr>
      </w:pPr>
    </w:p>
    <w:p w14:paraId="3453C0D8" w14:textId="77777777" w:rsidR="001343A0" w:rsidRPr="00491E4D" w:rsidRDefault="001343A0" w:rsidP="001343A0">
      <w:pPr>
        <w:rPr>
          <w:rFonts w:ascii="Helvetica" w:hAnsi="Helvetica"/>
          <w:lang w:val="en-US"/>
        </w:rPr>
      </w:pPr>
    </w:p>
    <w:p w14:paraId="0C19DC70" w14:textId="3105A52E" w:rsidR="001343A0" w:rsidRPr="00B21F45" w:rsidRDefault="001343A0" w:rsidP="00B21F45">
      <w:pPr>
        <w:pStyle w:val="ListParagraph"/>
        <w:numPr>
          <w:ilvl w:val="0"/>
          <w:numId w:val="9"/>
        </w:numPr>
        <w:rPr>
          <w:rFonts w:ascii="Helvetica" w:hAnsi="Helvetica"/>
          <w:b/>
          <w:bCs/>
          <w:sz w:val="32"/>
          <w:szCs w:val="32"/>
          <w:lang w:val="en-US"/>
        </w:rPr>
      </w:pPr>
      <w:r w:rsidRPr="00B21F45">
        <w:rPr>
          <w:rFonts w:ascii="Helvetica" w:hAnsi="Helvetica"/>
          <w:b/>
          <w:bCs/>
          <w:sz w:val="32"/>
          <w:szCs w:val="32"/>
          <w:lang w:val="en-US"/>
        </w:rPr>
        <w:t xml:space="preserve">Results </w:t>
      </w:r>
    </w:p>
    <w:p w14:paraId="6EE541B6" w14:textId="77777777" w:rsidR="001343A0" w:rsidRPr="00491E4D" w:rsidRDefault="001343A0" w:rsidP="001343A0">
      <w:pPr>
        <w:rPr>
          <w:rFonts w:ascii="Helvetica" w:hAnsi="Helvetica"/>
          <w:sz w:val="28"/>
          <w:szCs w:val="28"/>
          <w:lang w:val="en-US"/>
        </w:rPr>
      </w:pPr>
    </w:p>
    <w:p w14:paraId="6C16DAED" w14:textId="67C74C40"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3.1 How do Arctic Vegetation types discriminate based on the </w:t>
      </w:r>
      <w:r w:rsidR="00EE013B">
        <w:rPr>
          <w:rFonts w:ascii="Helvetica" w:hAnsi="Helvetica"/>
          <w:b/>
          <w:bCs/>
          <w:sz w:val="28"/>
          <w:szCs w:val="28"/>
          <w:lang w:val="en-US"/>
        </w:rPr>
        <w:t>mean reflectance</w:t>
      </w:r>
      <w:r w:rsidRPr="00491E4D">
        <w:rPr>
          <w:rFonts w:ascii="Helvetica" w:hAnsi="Helvetica"/>
          <w:b/>
          <w:bCs/>
          <w:sz w:val="28"/>
          <w:szCs w:val="28"/>
          <w:lang w:val="en-US"/>
        </w:rPr>
        <w:t xml:space="preserve"> and spectral diversity of hyperspectral signatures?</w:t>
      </w:r>
    </w:p>
    <w:p w14:paraId="6E6881F7" w14:textId="77777777" w:rsidR="001343A0" w:rsidRPr="00491E4D" w:rsidRDefault="001343A0" w:rsidP="001343A0">
      <w:pPr>
        <w:rPr>
          <w:rFonts w:ascii="Helvetica" w:hAnsi="Helvetica"/>
          <w:b/>
          <w:bCs/>
          <w:lang w:val="en-US"/>
        </w:rPr>
      </w:pPr>
    </w:p>
    <w:p w14:paraId="4DDD146C" w14:textId="12E4D4FA" w:rsidR="001343A0" w:rsidRDefault="001343A0" w:rsidP="00C06480">
      <w:pPr>
        <w:rPr>
          <w:rFonts w:ascii="Helvetica" w:hAnsi="Helvetica"/>
          <w:b/>
          <w:bCs/>
          <w:lang w:val="en-US"/>
        </w:rPr>
      </w:pPr>
      <w:r w:rsidRPr="00491E4D">
        <w:rPr>
          <w:rFonts w:ascii="Helvetica" w:hAnsi="Helvetica"/>
          <w:b/>
          <w:bCs/>
          <w:lang w:val="en-US"/>
        </w:rPr>
        <w:t xml:space="preserve">3.1.1 Spectral signatures by vegetation type  </w:t>
      </w:r>
    </w:p>
    <w:p w14:paraId="35655398" w14:textId="040431C0" w:rsidR="001343A0" w:rsidRDefault="001343A0" w:rsidP="001343A0">
      <w:pPr>
        <w:rPr>
          <w:rFonts w:ascii="Helvetica" w:hAnsi="Helvetica"/>
          <w:u w:val="single"/>
          <w:lang w:val="en-US"/>
        </w:rPr>
      </w:pPr>
    </w:p>
    <w:p w14:paraId="7B756C57" w14:textId="6B90F0CD" w:rsidR="00377380" w:rsidRDefault="00EE013B" w:rsidP="001343A0">
      <w:pPr>
        <w:rPr>
          <w:rFonts w:ascii="Helvetica" w:hAnsi="Helvetica"/>
          <w:lang w:val="en-US"/>
        </w:rPr>
      </w:pPr>
      <w:r>
        <w:rPr>
          <w:rFonts w:ascii="Helvetica" w:hAnsi="Helvetica"/>
          <w:lang w:val="en-US"/>
        </w:rPr>
        <w:t xml:space="preserve">When comparing Vegetation types, Herschel plots had lower mean reflectance and higher spectral diversity than Komakuk plots. </w:t>
      </w:r>
      <w:r w:rsidR="001A04E4">
        <w:rPr>
          <w:rFonts w:ascii="Helvetica" w:hAnsi="Helvetica"/>
          <w:lang w:val="en-US"/>
        </w:rPr>
        <w:t>MLRM</w:t>
      </w:r>
      <w:r w:rsidR="00C06480">
        <w:rPr>
          <w:rFonts w:ascii="Helvetica" w:hAnsi="Helvetica"/>
          <w:lang w:val="en-US"/>
        </w:rPr>
        <w:t xml:space="preserve"> predicted</w:t>
      </w:r>
      <w:r w:rsidR="00B6744A">
        <w:rPr>
          <w:rFonts w:ascii="Helvetica" w:hAnsi="Helvetica"/>
          <w:lang w:val="en-US"/>
        </w:rPr>
        <w:t xml:space="preserve"> that</w:t>
      </w:r>
      <w:r w:rsidR="00C06480">
        <w:rPr>
          <w:rFonts w:ascii="Helvetica" w:hAnsi="Helvetica"/>
          <w:lang w:val="en-US"/>
        </w:rPr>
        <w:t xml:space="preserve"> Herschel vegetation had a</w:t>
      </w:r>
      <w:r w:rsidR="00B6744A">
        <w:rPr>
          <w:rFonts w:ascii="Helvetica" w:hAnsi="Helvetica"/>
          <w:lang w:val="en-US"/>
        </w:rPr>
        <w:t xml:space="preserve"> lower</w:t>
      </w:r>
      <w:r w:rsidR="00C06480">
        <w:rPr>
          <w:rFonts w:ascii="Helvetica" w:hAnsi="Helvetica"/>
          <w:lang w:val="en-US"/>
        </w:rPr>
        <w:t xml:space="preserve"> mean reflectance </w:t>
      </w:r>
      <w:r w:rsidR="00BE6FA9">
        <w:rPr>
          <w:rFonts w:ascii="Helvetica" w:hAnsi="Helvetica"/>
          <w:lang w:val="en-US"/>
        </w:rPr>
        <w:t xml:space="preserve">than </w:t>
      </w:r>
      <w:r w:rsidR="00C06480">
        <w:rPr>
          <w:rFonts w:ascii="Helvetica" w:hAnsi="Helvetica"/>
          <w:lang w:val="en-US"/>
        </w:rPr>
        <w:t>Komakuk</w:t>
      </w:r>
      <w:r w:rsidR="009754A1">
        <w:rPr>
          <w:rFonts w:ascii="Helvetica" w:hAnsi="Helvetica"/>
          <w:lang w:val="en-US"/>
        </w:rPr>
        <w:t xml:space="preserve"> </w:t>
      </w:r>
      <w:r w:rsidR="00BE6FA9">
        <w:rPr>
          <w:rFonts w:ascii="Helvetica" w:hAnsi="Helvetica"/>
          <w:lang w:val="en-US"/>
        </w:rPr>
        <w:t>(estimate HE=0.18; estimate Herschel=0.</w:t>
      </w:r>
      <w:proofErr w:type="gramStart"/>
      <w:r w:rsidR="00BE6FA9">
        <w:rPr>
          <w:rFonts w:ascii="Helvetica" w:hAnsi="Helvetica"/>
          <w:lang w:val="en-US"/>
        </w:rPr>
        <w:t>25)(</w:t>
      </w:r>
      <w:proofErr w:type="gramEnd"/>
      <w:r w:rsidR="00C06480">
        <w:rPr>
          <w:rFonts w:ascii="Helvetica" w:hAnsi="Helvetica"/>
          <w:lang w:val="en-US"/>
        </w:rPr>
        <w:t>p</w:t>
      </w:r>
      <w:r w:rsidR="00377380">
        <w:rPr>
          <w:rFonts w:ascii="Helvetica" w:hAnsi="Helvetica"/>
          <w:lang w:val="en-US"/>
        </w:rPr>
        <w:t>=</w:t>
      </w:r>
      <w:r w:rsidR="00C06480">
        <w:rPr>
          <w:rFonts w:ascii="Helvetica" w:hAnsi="Helvetica"/>
          <w:lang w:val="en-US"/>
        </w:rPr>
        <w:t>0.02,</w:t>
      </w:r>
      <w:r w:rsidR="00B6744A">
        <w:rPr>
          <w:rFonts w:ascii="Helvetica" w:hAnsi="Helvetica"/>
          <w:lang w:val="en-US"/>
        </w:rPr>
        <w:t xml:space="preserve"> SE=0.03,</w:t>
      </w:r>
      <w:r w:rsidR="00C06480">
        <w:rPr>
          <w:rFonts w:ascii="Helvetica" w:hAnsi="Helvetica"/>
          <w:lang w:val="en-US"/>
        </w:rPr>
        <w:t xml:space="preserve"> n=26)</w:t>
      </w:r>
      <w:r w:rsidR="00A37023">
        <w:rPr>
          <w:rFonts w:ascii="Helvetica" w:hAnsi="Helvetica"/>
          <w:lang w:val="en-US"/>
        </w:rPr>
        <w:t>(appendix)</w:t>
      </w:r>
      <w:r w:rsidR="00C06480">
        <w:rPr>
          <w:rFonts w:ascii="Helvetica" w:hAnsi="Helvetica"/>
          <w:lang w:val="en-US"/>
        </w:rPr>
        <w:t xml:space="preserve">. Herschel </w:t>
      </w:r>
      <w:r w:rsidR="009754A1">
        <w:rPr>
          <w:rFonts w:ascii="Helvetica" w:hAnsi="Helvetica"/>
          <w:lang w:val="en-US"/>
        </w:rPr>
        <w:t>type</w:t>
      </w:r>
      <w:r w:rsidR="00C06480">
        <w:rPr>
          <w:rFonts w:ascii="Helvetica" w:hAnsi="Helvetica"/>
          <w:lang w:val="en-US"/>
        </w:rPr>
        <w:t xml:space="preserve"> had a higher spectral diversity </w:t>
      </w:r>
      <w:r w:rsidR="00BE6FA9">
        <w:rPr>
          <w:rFonts w:ascii="Helvetica" w:hAnsi="Helvetica"/>
          <w:lang w:val="en-US"/>
        </w:rPr>
        <w:t xml:space="preserve">than </w:t>
      </w:r>
      <w:r w:rsidR="009754A1">
        <w:rPr>
          <w:rFonts w:ascii="Helvetica" w:hAnsi="Helvetica"/>
          <w:lang w:val="en-US"/>
        </w:rPr>
        <w:t xml:space="preserve">Komakuk type </w:t>
      </w:r>
      <w:r w:rsidR="00BE6FA9">
        <w:rPr>
          <w:rFonts w:ascii="Helvetica" w:hAnsi="Helvetica"/>
          <w:lang w:val="en-US"/>
        </w:rPr>
        <w:t xml:space="preserve">(estimate </w:t>
      </w:r>
      <w:r w:rsidR="001370D6">
        <w:rPr>
          <w:rFonts w:ascii="Helvetica" w:hAnsi="Helvetica"/>
          <w:lang w:val="en-US"/>
        </w:rPr>
        <w:t>HE</w:t>
      </w:r>
      <w:r w:rsidR="00BE6FA9">
        <w:rPr>
          <w:rFonts w:ascii="Helvetica" w:hAnsi="Helvetica"/>
          <w:lang w:val="en-US"/>
        </w:rPr>
        <w:t xml:space="preserve">=0.13; estimate </w:t>
      </w:r>
      <w:r w:rsidR="001370D6">
        <w:rPr>
          <w:rFonts w:ascii="Helvetica" w:hAnsi="Helvetica"/>
          <w:lang w:val="en-US"/>
        </w:rPr>
        <w:t>KO=</w:t>
      </w:r>
      <w:r w:rsidR="00BE6FA9">
        <w:rPr>
          <w:rFonts w:ascii="Helvetica" w:hAnsi="Helvetica"/>
          <w:lang w:val="en-US"/>
        </w:rPr>
        <w:t>0.</w:t>
      </w:r>
      <w:r w:rsidR="001370D6">
        <w:rPr>
          <w:rFonts w:ascii="Helvetica" w:hAnsi="Helvetica"/>
          <w:lang w:val="en-US"/>
        </w:rPr>
        <w:t>0</w:t>
      </w:r>
      <w:r w:rsidR="00BE6FA9">
        <w:rPr>
          <w:rFonts w:ascii="Helvetica" w:hAnsi="Helvetica"/>
          <w:lang w:val="en-US"/>
        </w:rPr>
        <w:t xml:space="preserve">5) </w:t>
      </w:r>
      <w:r w:rsidR="009754A1">
        <w:rPr>
          <w:rFonts w:ascii="Helvetica" w:hAnsi="Helvetica"/>
          <w:lang w:val="en-US"/>
        </w:rPr>
        <w:t>(p</w:t>
      </w:r>
      <w:r w:rsidR="00377380">
        <w:rPr>
          <w:rFonts w:ascii="Helvetica" w:hAnsi="Helvetica"/>
          <w:lang w:val="en-US"/>
        </w:rPr>
        <w:t>=</w:t>
      </w:r>
      <w:r w:rsidR="009754A1">
        <w:rPr>
          <w:rFonts w:ascii="Helvetica" w:hAnsi="Helvetica"/>
          <w:lang w:val="en-US"/>
        </w:rPr>
        <w:t>0.02,</w:t>
      </w:r>
      <w:r w:rsidR="00B6744A">
        <w:rPr>
          <w:rFonts w:ascii="Helvetica" w:hAnsi="Helvetica"/>
          <w:lang w:val="en-US"/>
        </w:rPr>
        <w:t xml:space="preserve"> SE=0.02,</w:t>
      </w:r>
      <w:r w:rsidR="009754A1">
        <w:rPr>
          <w:rFonts w:ascii="Helvetica" w:hAnsi="Helvetica"/>
          <w:lang w:val="en-US"/>
        </w:rPr>
        <w:t xml:space="preserve"> n=26)</w:t>
      </w:r>
      <w:r w:rsidR="00B6744A">
        <w:rPr>
          <w:rFonts w:ascii="Helvetica" w:hAnsi="Helvetica"/>
          <w:lang w:val="en-US"/>
        </w:rPr>
        <w:t xml:space="preserve">. </w:t>
      </w:r>
      <w:r w:rsidR="001370D6">
        <w:rPr>
          <w:rFonts w:ascii="Helvetica" w:hAnsi="Helvetica"/>
          <w:lang w:val="en-US"/>
        </w:rPr>
        <w:t xml:space="preserve">Mixed </w:t>
      </w:r>
    </w:p>
    <w:p w14:paraId="41CAD901" w14:textId="1DF3D74D" w:rsidR="00377380" w:rsidRDefault="00377380" w:rsidP="001343A0">
      <w:pPr>
        <w:rPr>
          <w:rFonts w:ascii="Helvetica" w:hAnsi="Helvetica"/>
          <w:lang w:val="en-US"/>
        </w:rPr>
      </w:pPr>
    </w:p>
    <w:p w14:paraId="2E9779F1" w14:textId="3C1C70D0" w:rsidR="00377380" w:rsidRDefault="00377380" w:rsidP="001343A0">
      <w:pPr>
        <w:rPr>
          <w:rFonts w:ascii="Helvetica" w:hAnsi="Helvetica"/>
          <w:lang w:val="en-US"/>
        </w:rPr>
      </w:pPr>
      <w:r>
        <w:rPr>
          <w:rFonts w:ascii="Helvetica" w:hAnsi="Helvetica"/>
          <w:lang w:val="en-US"/>
        </w:rPr>
        <w:t>The</w:t>
      </w:r>
      <w:r w:rsidR="001370D6">
        <w:rPr>
          <w:rFonts w:ascii="Helvetica" w:hAnsi="Helvetica"/>
          <w:lang w:val="en-US"/>
        </w:rPr>
        <w:t>re</w:t>
      </w:r>
      <w:r>
        <w:rPr>
          <w:rFonts w:ascii="Helvetica" w:hAnsi="Helvetica"/>
          <w:lang w:val="en-US"/>
        </w:rPr>
        <w:t xml:space="preserve"> is evidence that vegetation types can be identified based on their mean reflectance and spectral diversity</w:t>
      </w:r>
      <w:r w:rsidR="00A82983">
        <w:rPr>
          <w:rFonts w:ascii="Helvetica" w:hAnsi="Helvetica"/>
          <w:lang w:val="en-US"/>
        </w:rPr>
        <w:t xml:space="preserve">, implying an acceptance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r w:rsidR="00A82983">
        <w:rPr>
          <w:rFonts w:ascii="Helvetica" w:eastAsia="Times New Roman" w:hAnsi="Helvetica" w:cs="Times New Roman"/>
          <w:vertAlign w:val="subscript"/>
          <w:lang w:val="en-US"/>
        </w:rPr>
        <w:t xml:space="preserve">a. </w:t>
      </w:r>
      <w:r w:rsidR="00A82983">
        <w:rPr>
          <w:rFonts w:ascii="Helvetica" w:hAnsi="Helvetica"/>
          <w:lang w:val="en-US"/>
        </w:rPr>
        <w:t xml:space="preserve">and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w:t>
      </w:r>
      <w:proofErr w:type="gramStart"/>
      <w:r w:rsidR="00A82983">
        <w:rPr>
          <w:rFonts w:ascii="Helvetica" w:eastAsia="Times New Roman" w:hAnsi="Helvetica" w:cs="Times New Roman"/>
          <w:vertAlign w:val="subscript"/>
          <w:lang w:val="en-US"/>
        </w:rPr>
        <w:t>b.</w:t>
      </w:r>
      <w:r>
        <w:rPr>
          <w:rFonts w:ascii="Helvetica" w:hAnsi="Helvetica"/>
          <w:lang w:val="en-US"/>
        </w:rPr>
        <w:t>.</w:t>
      </w:r>
      <w:proofErr w:type="gramEnd"/>
      <w:r>
        <w:rPr>
          <w:rFonts w:ascii="Helvetica" w:hAnsi="Helvetica"/>
          <w:lang w:val="en-US"/>
        </w:rPr>
        <w:t xml:space="preserve"> </w:t>
      </w:r>
      <w:r w:rsidR="00A82983">
        <w:rPr>
          <w:rFonts w:ascii="Helvetica" w:hAnsi="Helvetica"/>
          <w:lang w:val="en-US"/>
        </w:rPr>
        <w:t xml:space="preserve">Vegetation had greater predicted differences based on their spectral mean, implying a rejection of </w:t>
      </w:r>
      <w:r w:rsidR="00A82983" w:rsidRPr="00491E4D">
        <w:rPr>
          <w:rFonts w:ascii="Helvetica" w:eastAsia="Times New Roman" w:hAnsi="Helvetica" w:cs="Times New Roman"/>
          <w:lang w:val="en-US"/>
        </w:rPr>
        <w:t>H</w:t>
      </w:r>
      <w:r w:rsidR="00A82983" w:rsidRPr="00491E4D">
        <w:rPr>
          <w:rFonts w:ascii="Helvetica" w:eastAsia="Times New Roman" w:hAnsi="Helvetica" w:cs="Times New Roman"/>
          <w:vertAlign w:val="subscript"/>
          <w:lang w:val="en-US"/>
        </w:rPr>
        <w:t>1c</w:t>
      </w:r>
      <w:r w:rsidR="00A82983">
        <w:rPr>
          <w:rFonts w:ascii="Helvetica" w:eastAsia="Times New Roman" w:hAnsi="Helvetica" w:cs="Times New Roman"/>
          <w:vertAlign w:val="subscript"/>
          <w:lang w:val="en-US"/>
        </w:rPr>
        <w:t>.</w:t>
      </w:r>
    </w:p>
    <w:p w14:paraId="0566420E" w14:textId="77777777" w:rsidR="00377380" w:rsidRDefault="00377380" w:rsidP="001343A0">
      <w:pPr>
        <w:rPr>
          <w:rFonts w:ascii="Helvetica" w:hAnsi="Helvetica"/>
          <w:lang w:val="en-US"/>
        </w:rPr>
      </w:pPr>
    </w:p>
    <w:p w14:paraId="0EF6D69D"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81BB9E4" wp14:editId="3AB7438F">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4">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2E941150" w14:textId="77777777" w:rsidR="001343A0" w:rsidRPr="00491E4D" w:rsidRDefault="001343A0" w:rsidP="001343A0">
      <w:pPr>
        <w:rPr>
          <w:rFonts w:ascii="Helvetica" w:hAnsi="Helvetica"/>
          <w:b/>
          <w:bCs/>
          <w:lang w:val="en-US"/>
        </w:rPr>
      </w:pPr>
    </w:p>
    <w:p w14:paraId="01690075" w14:textId="747D60A7" w:rsidR="001343A0" w:rsidRPr="00491E4D" w:rsidRDefault="001343A0" w:rsidP="001343A0">
      <w:pPr>
        <w:rPr>
          <w:rFonts w:ascii="Helvetica" w:hAnsi="Helvetica"/>
          <w:lang w:val="en-US"/>
        </w:rPr>
      </w:pPr>
      <w:r w:rsidRPr="00491E4D">
        <w:rPr>
          <w:rFonts w:ascii="Helvetica" w:hAnsi="Helvetica"/>
          <w:b/>
          <w:bCs/>
          <w:lang w:val="en-US"/>
        </w:rPr>
        <w:t xml:space="preserve">Figure 3.1.1 Panel plot comparing </w:t>
      </w:r>
      <w:r w:rsidR="00EE013B">
        <w:rPr>
          <w:rFonts w:ascii="Helvetica" w:hAnsi="Helvetica"/>
          <w:b/>
          <w:bCs/>
          <w:lang w:val="en-US"/>
        </w:rPr>
        <w:t>mean reflectance</w:t>
      </w:r>
      <w:r w:rsidRPr="00491E4D">
        <w:rPr>
          <w:rFonts w:ascii="Helvetica" w:hAnsi="Helvetica"/>
          <w:b/>
          <w:bCs/>
          <w:lang w:val="en-US"/>
        </w:rPr>
        <w:t xml:space="preserve"> and spectral diversity (CV). </w:t>
      </w:r>
      <w:r w:rsidRPr="00491E4D">
        <w:rPr>
          <w:rFonts w:ascii="Helvetica" w:hAnsi="Helvetica"/>
          <w:lang w:val="en-US"/>
        </w:rPr>
        <w:t xml:space="preserve">Panel A and B: The </w:t>
      </w:r>
      <w:r w:rsidR="00EE013B">
        <w:rPr>
          <w:rFonts w:ascii="Helvetica" w:hAnsi="Helvetica"/>
          <w:lang w:val="en-US"/>
        </w:rPr>
        <w:t>mean reflectance</w:t>
      </w:r>
      <w:r w:rsidRPr="00491E4D">
        <w:rPr>
          <w:rFonts w:ascii="Helvetica" w:hAnsi="Helvetica"/>
          <w:lang w:val="en-US"/>
        </w:rPr>
        <w:t xml:space="preserve"> and spectral diversity between different vegetation types. Red and Green points correspond with measurements from 2018 and 2019 respectively. C and D: </w:t>
      </w:r>
      <w:r w:rsidR="00BF48F7">
        <w:rPr>
          <w:rFonts w:ascii="Helvetica" w:hAnsi="Helvetica"/>
          <w:lang w:val="en-US"/>
        </w:rPr>
        <w:t>M</w:t>
      </w:r>
      <w:r w:rsidR="00EE013B">
        <w:rPr>
          <w:rFonts w:ascii="Helvetica" w:hAnsi="Helvetica"/>
          <w:lang w:val="en-US"/>
        </w:rPr>
        <w:t>ean reflectance</w:t>
      </w:r>
      <w:r w:rsidRPr="00491E4D">
        <w:rPr>
          <w:rFonts w:ascii="Helvetica" w:hAnsi="Helvetica"/>
          <w:lang w:val="en-US"/>
        </w:rPr>
        <w:t xml:space="preserve"> and spectral diversity across the </w:t>
      </w:r>
      <w:r w:rsidRPr="00491E4D">
        <w:rPr>
          <w:rFonts w:ascii="Helvetica" w:hAnsi="Helvetica"/>
          <w:lang w:val="en-US"/>
        </w:rPr>
        <w:lastRenderedPageBreak/>
        <w:t xml:space="preserve">spectrum of each vegetation types in each year. Background colors correspond to each region of the spectrum; blue 400-500 nm, green 500-600 nm, red 600-680 nm, near infra-red 680-800, infra-red 800-985.  </w:t>
      </w:r>
    </w:p>
    <w:p w14:paraId="34434C8A" w14:textId="77777777" w:rsidR="001343A0" w:rsidRPr="00491E4D" w:rsidRDefault="001343A0" w:rsidP="001343A0">
      <w:pPr>
        <w:rPr>
          <w:rFonts w:ascii="Helvetica" w:hAnsi="Helvetica"/>
          <w:lang w:val="en-US"/>
        </w:rPr>
      </w:pPr>
    </w:p>
    <w:p w14:paraId="14DC2147" w14:textId="77777777" w:rsidR="001343A0" w:rsidRPr="00491E4D" w:rsidRDefault="001343A0" w:rsidP="001343A0">
      <w:pPr>
        <w:rPr>
          <w:rFonts w:ascii="Helvetica" w:hAnsi="Helvetica"/>
          <w:lang w:val="en-US"/>
        </w:rPr>
      </w:pPr>
    </w:p>
    <w:p w14:paraId="5BF56949" w14:textId="77777777" w:rsidR="001343A0" w:rsidRPr="00491E4D" w:rsidRDefault="001343A0" w:rsidP="001343A0">
      <w:pPr>
        <w:rPr>
          <w:rFonts w:ascii="Helvetica" w:hAnsi="Helvetica"/>
          <w:b/>
          <w:bCs/>
          <w:lang w:val="en-US"/>
        </w:rPr>
      </w:pPr>
      <w:r w:rsidRPr="00491E4D">
        <w:rPr>
          <w:rFonts w:ascii="Helvetica" w:hAnsi="Helvetica"/>
          <w:b/>
          <w:bCs/>
          <w:lang w:val="en-US"/>
        </w:rPr>
        <w:t>3.1.2 Spectral Signatures by year</w:t>
      </w:r>
    </w:p>
    <w:p w14:paraId="70D4F876" w14:textId="77777777" w:rsidR="001343A0" w:rsidRPr="00491E4D" w:rsidRDefault="001343A0" w:rsidP="001343A0">
      <w:pPr>
        <w:rPr>
          <w:rFonts w:ascii="Helvetica" w:hAnsi="Helvetica"/>
          <w:lang w:val="en-US"/>
        </w:rPr>
      </w:pPr>
    </w:p>
    <w:p w14:paraId="354CAE6B" w14:textId="79C66975" w:rsidR="001343A0" w:rsidRPr="00A37023" w:rsidRDefault="00A37023" w:rsidP="001343A0">
      <w:pPr>
        <w:rPr>
          <w:rFonts w:ascii="Helvetica" w:hAnsi="Helvetica"/>
          <w:lang w:val="en-US"/>
        </w:rPr>
      </w:pPr>
      <w:r>
        <w:rPr>
          <w:rFonts w:ascii="Helvetica" w:hAnsi="Helvetica"/>
          <w:lang w:val="en-US"/>
        </w:rPr>
        <w:t>Predicted mean reflectance and spectral diversity values where greater in 2019 measurements, mean reflectance (estimate=0.07) (p=0.03, SE=0.03, n=26) spectral diversity (estimate=0.16) (p&lt;0.001, SE=0.2, n=26)</w:t>
      </w:r>
      <w:r w:rsidR="00BF48F7">
        <w:rPr>
          <w:rFonts w:ascii="Helvetica" w:hAnsi="Helvetica"/>
          <w:lang w:val="en-US"/>
        </w:rPr>
        <w:t xml:space="preserve"> </w:t>
      </w:r>
      <w:r>
        <w:rPr>
          <w:rFonts w:ascii="Helvetica" w:hAnsi="Helvetica"/>
          <w:lang w:val="en-US"/>
        </w:rPr>
        <w:t xml:space="preserve">(appendix). </w:t>
      </w:r>
      <w:r w:rsidR="001343A0" w:rsidRPr="00491E4D">
        <w:rPr>
          <w:rFonts w:ascii="Helvetica" w:hAnsi="Helvetica"/>
          <w:lang w:val="en-US"/>
        </w:rPr>
        <w:t xml:space="preserve">When comparing between years, vegetation types had reversed trends in terms of </w:t>
      </w:r>
      <w:r w:rsidR="00EE013B">
        <w:rPr>
          <w:rFonts w:ascii="Helvetica" w:hAnsi="Helvetica"/>
          <w:lang w:val="en-US"/>
        </w:rPr>
        <w:t>mean reflectance</w:t>
      </w:r>
      <w:r w:rsidR="001343A0" w:rsidRPr="00491E4D">
        <w:rPr>
          <w:rFonts w:ascii="Helvetica" w:hAnsi="Helvetica"/>
          <w:lang w:val="en-US"/>
        </w:rPr>
        <w:t xml:space="preserve">, Herschel have a higher </w:t>
      </w:r>
      <w:r w:rsidR="00EE013B">
        <w:rPr>
          <w:rFonts w:ascii="Helvetica" w:hAnsi="Helvetica"/>
          <w:lang w:val="en-US"/>
        </w:rPr>
        <w:t>mean reflectance</w:t>
      </w:r>
      <w:r w:rsidR="001343A0" w:rsidRPr="00491E4D">
        <w:rPr>
          <w:rFonts w:ascii="Helvetica" w:hAnsi="Helvetica"/>
          <w:lang w:val="en-US"/>
        </w:rPr>
        <w:t xml:space="preserve"> than Komakuk in 2018 and lower </w:t>
      </w:r>
      <w:r w:rsidR="00EE013B">
        <w:rPr>
          <w:rFonts w:ascii="Helvetica" w:hAnsi="Helvetica"/>
          <w:lang w:val="en-US"/>
        </w:rPr>
        <w:t>mean reflectance</w:t>
      </w:r>
      <w:r w:rsidR="001343A0" w:rsidRPr="00491E4D">
        <w:rPr>
          <w:rFonts w:ascii="Helvetica" w:hAnsi="Helvetica"/>
          <w:lang w:val="en-US"/>
        </w:rPr>
        <w:t xml:space="preserve"> in 2019. </w:t>
      </w:r>
    </w:p>
    <w:p w14:paraId="59CC19E8" w14:textId="77777777" w:rsidR="001343A0" w:rsidRPr="00491E4D" w:rsidRDefault="001343A0" w:rsidP="001343A0">
      <w:pPr>
        <w:rPr>
          <w:rFonts w:ascii="Helvetica" w:hAnsi="Helvetica"/>
          <w:lang w:val="en-US"/>
        </w:rPr>
      </w:pPr>
    </w:p>
    <w:p w14:paraId="6782F005" w14:textId="77777777" w:rsidR="001343A0" w:rsidRPr="00491E4D" w:rsidRDefault="001343A0" w:rsidP="001343A0">
      <w:pPr>
        <w:rPr>
          <w:rFonts w:ascii="Helvetica" w:hAnsi="Helvetica"/>
          <w:lang w:val="en-US"/>
        </w:rPr>
      </w:pPr>
    </w:p>
    <w:p w14:paraId="253EEA67" w14:textId="77777777" w:rsidR="001343A0" w:rsidRPr="00491E4D" w:rsidRDefault="001343A0" w:rsidP="001343A0">
      <w:pPr>
        <w:rPr>
          <w:rFonts w:ascii="Helvetica" w:hAnsi="Helvetica"/>
          <w:lang w:val="en-US"/>
        </w:rPr>
      </w:pPr>
    </w:p>
    <w:p w14:paraId="79B32B2F"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3.1.3 When ordinated do spectral signatures discriminate among vegetation type and year </w:t>
      </w:r>
      <w:r w:rsidRPr="00491E4D">
        <w:rPr>
          <w:rFonts w:ascii="Helvetica" w:eastAsia="Times New Roman" w:hAnsi="Helvetica" w:cs="Times New Roman"/>
          <w:lang w:val="en-US"/>
        </w:rPr>
        <w:t xml:space="preserve"> </w:t>
      </w:r>
    </w:p>
    <w:p w14:paraId="698CABFF" w14:textId="77777777" w:rsidR="001343A0" w:rsidRPr="00491E4D" w:rsidRDefault="001343A0" w:rsidP="001343A0">
      <w:pPr>
        <w:rPr>
          <w:rFonts w:ascii="Helvetica" w:hAnsi="Helvetica"/>
          <w:lang w:val="en-US"/>
        </w:rPr>
      </w:pPr>
    </w:p>
    <w:p w14:paraId="5431DBBB" w14:textId="01ECAAA0" w:rsidR="00A37023" w:rsidRPr="00A37023" w:rsidRDefault="001343A0" w:rsidP="001343A0">
      <w:pPr>
        <w:rPr>
          <w:rFonts w:ascii="Helvetica" w:hAnsi="Helvetica"/>
          <w:lang w:val="en-US"/>
        </w:rPr>
      </w:pPr>
      <w:r w:rsidRPr="00491E4D">
        <w:rPr>
          <w:rFonts w:ascii="Helvetica" w:hAnsi="Helvetica"/>
          <w:lang w:val="en-US"/>
        </w:rPr>
        <w:t>The spectral discrimination of vegetations types in an ordination approach was only possible for 2019 measurements. Here</w:t>
      </w:r>
      <w:r w:rsidR="00A37023">
        <w:rPr>
          <w:rFonts w:ascii="Helvetica" w:hAnsi="Helvetica"/>
          <w:lang w:val="en-US"/>
        </w:rPr>
        <w:t>,</w:t>
      </w:r>
      <w:r w:rsidRPr="00491E4D">
        <w:rPr>
          <w:rFonts w:ascii="Helvetica" w:hAnsi="Helvetica"/>
          <w:lang w:val="en-US"/>
        </w:rPr>
        <w:t xml:space="preserve"> Herschel and Komakuk had a sufficiently large distance in spectral feature space and greater inter-group differentiation than intra-group variation. When ordinated, spectral signatures clustered primarily by year (along the PC1 axis) with 2018 Heschel and Komakuk groups overlapping. </w:t>
      </w:r>
      <w:r w:rsidRPr="00A37023">
        <w:rPr>
          <w:rFonts w:ascii="Helvetica" w:hAnsi="Helvetica"/>
          <w:lang w:val="en-US"/>
        </w:rPr>
        <w:t>Mixed vegetation spectral signatures did not discriminate into two groups</w:t>
      </w:r>
      <w:r w:rsidR="00BF48F7">
        <w:rPr>
          <w:rFonts w:ascii="Helvetica" w:hAnsi="Helvetica"/>
          <w:lang w:val="en-US"/>
        </w:rPr>
        <w:t xml:space="preserve"> </w:t>
      </w:r>
      <w:r w:rsidRPr="00A37023">
        <w:rPr>
          <w:rFonts w:ascii="Helvetica" w:hAnsi="Helvetica"/>
          <w:lang w:val="en-US"/>
        </w:rPr>
        <w:t>corresponding with 2019 Herschel and Komakuk measurements</w:t>
      </w:r>
      <w:r w:rsidR="00A37023">
        <w:rPr>
          <w:rFonts w:ascii="Helvetica" w:hAnsi="Helvetica"/>
          <w:lang w:val="en-US"/>
        </w:rPr>
        <w:t>,</w:t>
      </w:r>
      <w:r w:rsidRPr="00A37023">
        <w:rPr>
          <w:rFonts w:ascii="Helvetica" w:hAnsi="Helvetica"/>
          <w:lang w:val="en-US"/>
        </w:rPr>
        <w:t xml:space="preserve"> despite being selected based on exhibiting distinct compositional characteristics of either vegetation type.</w:t>
      </w:r>
      <w:r w:rsidR="009B516E">
        <w:rPr>
          <w:rFonts w:ascii="Helvetica" w:hAnsi="Helvetica"/>
          <w:lang w:val="en-US"/>
        </w:rPr>
        <w:t xml:space="preserve"> </w:t>
      </w:r>
    </w:p>
    <w:p w14:paraId="1819DD8F"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23A795B9" wp14:editId="6F27ACB3">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5">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33556E53" w14:textId="77777777" w:rsidR="001343A0" w:rsidRPr="00491E4D" w:rsidRDefault="001343A0" w:rsidP="001343A0">
      <w:pPr>
        <w:rPr>
          <w:rFonts w:ascii="Helvetica" w:hAnsi="Helvetica"/>
          <w:lang w:val="en-US"/>
        </w:rPr>
      </w:pPr>
    </w:p>
    <w:p w14:paraId="6E00E5E3" w14:textId="77777777" w:rsidR="009B516E" w:rsidRDefault="001343A0" w:rsidP="009B516E">
      <w:pPr>
        <w:rPr>
          <w:rFonts w:ascii="Helvetica" w:hAnsi="Helvetica"/>
          <w:lang w:val="en-US"/>
        </w:rPr>
      </w:pPr>
      <w:r w:rsidRPr="00491E4D">
        <w:rPr>
          <w:rFonts w:ascii="Helvetica" w:hAnsi="Helvetica"/>
          <w:b/>
          <w:bCs/>
          <w:lang w:val="en-US"/>
        </w:rPr>
        <w:t>Figure 3.1.2 PCA of spectral signatures grouped by vegetation type and year.</w:t>
      </w:r>
      <w:r w:rsidRPr="00491E4D">
        <w:rPr>
          <w:rFonts w:ascii="Helvetica" w:hAnsi="Helvetica"/>
          <w:lang w:val="en-US"/>
        </w:rPr>
        <w:t xml:space="preserve"> Spectral signatures of each plot were arranged in ordinal space according to mean reflectance and spectral diversity. </w:t>
      </w:r>
      <w:r>
        <w:rPr>
          <w:rFonts w:ascii="Helvetica" w:hAnsi="Helvetica"/>
          <w:lang w:val="en-US"/>
        </w:rPr>
        <w:t xml:space="preserve">Large points indicate the center of each group. </w:t>
      </w:r>
      <w:r w:rsidRPr="00491E4D">
        <w:rPr>
          <w:rFonts w:ascii="Helvetica" w:hAnsi="Helvetica"/>
          <w:lang w:val="en-US"/>
        </w:rPr>
        <w:t>PC1 accounted for 54.7% of variance and PC2 46.3%</w:t>
      </w:r>
      <w:r w:rsidR="009B516E">
        <w:rPr>
          <w:rFonts w:ascii="Helvetica" w:hAnsi="Helvetica"/>
          <w:lang w:val="en-US"/>
        </w:rPr>
        <w:t xml:space="preserve"> </w:t>
      </w:r>
    </w:p>
    <w:p w14:paraId="56336E7D" w14:textId="77777777" w:rsidR="009B516E" w:rsidRDefault="009B516E" w:rsidP="009B516E">
      <w:pPr>
        <w:rPr>
          <w:rFonts w:ascii="Helvetica" w:hAnsi="Helvetica"/>
          <w:lang w:val="en-US"/>
        </w:rPr>
      </w:pPr>
    </w:p>
    <w:p w14:paraId="349791AE" w14:textId="486EA645" w:rsidR="001D1BF2" w:rsidRDefault="001D1BF2" w:rsidP="009B516E">
      <w:pPr>
        <w:rPr>
          <w:rFonts w:ascii="Helvetica" w:hAnsi="Helvetica"/>
          <w:lang w:val="en-US"/>
        </w:rPr>
      </w:pPr>
      <w:r>
        <w:rPr>
          <w:rFonts w:ascii="Helvetica" w:hAnsi="Helvetica"/>
          <w:lang w:val="en-US"/>
        </w:rPr>
        <w:t xml:space="preserve">Spectral signatures were also ordinated separately by year (appendix xxx). General trends remained relatively consistent, with 2019 measurements showing less differentiation. </w:t>
      </w:r>
    </w:p>
    <w:p w14:paraId="1EF8DBB3" w14:textId="77777777" w:rsidR="001D1BF2" w:rsidRDefault="001D1BF2" w:rsidP="009B516E">
      <w:pPr>
        <w:rPr>
          <w:rFonts w:ascii="Helvetica" w:hAnsi="Helvetica"/>
          <w:lang w:val="en-US"/>
        </w:rPr>
      </w:pPr>
    </w:p>
    <w:p w14:paraId="43B988F1" w14:textId="73D7043F"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00A82983">
        <w:rPr>
          <w:rFonts w:ascii="Helvetica" w:hAnsi="Helvetica"/>
          <w:b/>
          <w:bCs/>
          <w:sz w:val="28"/>
          <w:szCs w:val="28"/>
          <w:lang w:val="en-US"/>
        </w:rPr>
        <w:t>spectral diversity</w:t>
      </w:r>
      <w:r w:rsidRPr="00491E4D">
        <w:rPr>
          <w:rFonts w:ascii="Helvetica" w:hAnsi="Helvetica"/>
          <w:b/>
          <w:bCs/>
          <w:sz w:val="28"/>
          <w:szCs w:val="28"/>
          <w:lang w:val="en-US"/>
        </w:rPr>
        <w:t xml:space="preserve"> and vegetation types? </w:t>
      </w:r>
    </w:p>
    <w:p w14:paraId="5D1C6296" w14:textId="77777777" w:rsidR="001343A0" w:rsidRPr="00491E4D" w:rsidRDefault="001343A0" w:rsidP="001343A0">
      <w:pPr>
        <w:rPr>
          <w:rFonts w:ascii="Helvetica" w:hAnsi="Helvetica"/>
          <w:lang w:val="en-US"/>
        </w:rPr>
      </w:pPr>
    </w:p>
    <w:p w14:paraId="24FF0543" w14:textId="77777777" w:rsidR="001343A0" w:rsidRPr="00491E4D" w:rsidRDefault="001343A0" w:rsidP="001343A0">
      <w:pPr>
        <w:rPr>
          <w:rFonts w:ascii="Helvetica" w:hAnsi="Helvetica"/>
          <w:b/>
          <w:bCs/>
          <w:lang w:val="en-US"/>
        </w:rPr>
      </w:pPr>
      <w:r w:rsidRPr="00491E4D">
        <w:rPr>
          <w:rFonts w:ascii="Helvetica" w:hAnsi="Helvetica"/>
          <w:b/>
          <w:bCs/>
          <w:lang w:val="en-US"/>
        </w:rPr>
        <w:t>3.2.1 What regions of the spectrum best discriminate vegetation types?</w:t>
      </w:r>
    </w:p>
    <w:p w14:paraId="66799CFA" w14:textId="77777777" w:rsidR="001343A0" w:rsidRPr="00491E4D" w:rsidRDefault="001343A0" w:rsidP="001343A0">
      <w:pPr>
        <w:rPr>
          <w:rFonts w:ascii="Helvetica" w:hAnsi="Helvetica"/>
          <w:u w:val="single"/>
          <w:lang w:val="en-US"/>
        </w:rPr>
      </w:pPr>
    </w:p>
    <w:p w14:paraId="62880127" w14:textId="36471AA8" w:rsidR="001343A0" w:rsidRPr="00491E4D" w:rsidRDefault="001343A0" w:rsidP="001343A0">
      <w:pPr>
        <w:rPr>
          <w:rFonts w:ascii="Helvetica" w:hAnsi="Helvetica"/>
          <w:lang w:val="en-US"/>
        </w:rPr>
      </w:pPr>
      <w:r w:rsidRPr="00491E4D">
        <w:rPr>
          <w:rFonts w:ascii="Helvetica" w:hAnsi="Helvetica"/>
          <w:lang w:val="en-US"/>
        </w:rPr>
        <w:t>I identified the red region of the spectrum to</w:t>
      </w:r>
      <w:r>
        <w:rPr>
          <w:rFonts w:ascii="Helvetica" w:hAnsi="Helvetica"/>
          <w:lang w:val="en-US"/>
        </w:rPr>
        <w:t xml:space="preserve"> </w:t>
      </w:r>
      <w:r w:rsidRPr="00491E4D">
        <w:rPr>
          <w:rFonts w:ascii="Helvetica" w:hAnsi="Helvetica"/>
          <w:lang w:val="en-US"/>
        </w:rPr>
        <w:t>best discrimina</w:t>
      </w:r>
      <w:r>
        <w:rPr>
          <w:rFonts w:ascii="Helvetica" w:hAnsi="Helvetica"/>
          <w:lang w:val="en-US"/>
        </w:rPr>
        <w:t>te</w:t>
      </w:r>
      <w:r w:rsidRPr="00491E4D">
        <w:rPr>
          <w:rFonts w:ascii="Helvetica" w:hAnsi="Helvetica"/>
          <w:lang w:val="en-US"/>
        </w:rPr>
        <w:t xml:space="preserve"> vegetation types</w:t>
      </w:r>
      <w:r>
        <w:rPr>
          <w:rFonts w:ascii="Helvetica" w:hAnsi="Helvetica"/>
          <w:lang w:val="en-US"/>
        </w:rPr>
        <w:t>,</w:t>
      </w:r>
      <w:r w:rsidRPr="00491E4D">
        <w:rPr>
          <w:rFonts w:ascii="Helvetica" w:hAnsi="Helvetica"/>
          <w:lang w:val="en-US"/>
        </w:rPr>
        <w:t xml:space="preserve"> based on mean ISI</w:t>
      </w:r>
      <w:r>
        <w:rPr>
          <w:rFonts w:ascii="Helvetica" w:hAnsi="Helvetica"/>
          <w:lang w:val="en-US"/>
        </w:rPr>
        <w:t xml:space="preserve"> </w:t>
      </w:r>
      <w:r w:rsidRPr="00491E4D">
        <w:rPr>
          <w:rFonts w:ascii="Helvetica" w:hAnsi="Helvetica"/>
          <w:lang w:val="en-US"/>
        </w:rPr>
        <w:t>(table 3.2.1). This implies acceptance of H</w:t>
      </w:r>
      <w:r w:rsidRPr="00491E4D">
        <w:rPr>
          <w:rFonts w:ascii="Helvetica" w:hAnsi="Helvetica"/>
          <w:vertAlign w:val="subscript"/>
          <w:lang w:val="en-US"/>
        </w:rPr>
        <w:t>3</w:t>
      </w:r>
      <w:r w:rsidR="00101100">
        <w:rPr>
          <w:rFonts w:ascii="Helvetica" w:hAnsi="Helvetica"/>
          <w:vertAlign w:val="subscript"/>
          <w:lang w:val="en-US"/>
        </w:rPr>
        <w:t>a</w:t>
      </w:r>
      <w:r w:rsidRPr="00491E4D">
        <w:rPr>
          <w:rFonts w:ascii="Helvetica" w:hAnsi="Helvetica"/>
          <w:vertAlign w:val="subscript"/>
          <w:lang w:val="en-US"/>
        </w:rPr>
        <w:t>,</w:t>
      </w:r>
      <w:r w:rsidRPr="00491E4D">
        <w:rPr>
          <w:rFonts w:ascii="Helvetica" w:hAnsi="Helvetica"/>
          <w:lang w:val="en-US"/>
        </w:rPr>
        <w:t xml:space="preserve"> where visible regions of the spectrum were predicted to have higher correspondence with vegetation type. Despite having relatively small inter-type difference in mean reflectance, single </w:t>
      </w:r>
      <w:r w:rsidR="00EB4D3A">
        <w:rPr>
          <w:rFonts w:ascii="Helvetica" w:hAnsi="Helvetica"/>
          <w:lang w:val="en-US"/>
        </w:rPr>
        <w:t>bands</w:t>
      </w:r>
      <w:r w:rsidRPr="00491E4D">
        <w:rPr>
          <w:rFonts w:ascii="Helvetica" w:hAnsi="Helvetica"/>
          <w:lang w:val="en-US"/>
        </w:rPr>
        <w:t xml:space="preserve"> the that green-red transition had the lowest ISI values and were the most informative for discriminating vegetation types (figure 3.2.1). The two selected </w:t>
      </w:r>
      <w:r w:rsidR="00EB4D3A">
        <w:rPr>
          <w:rFonts w:ascii="Helvetica" w:hAnsi="Helvetica"/>
          <w:lang w:val="en-US"/>
        </w:rPr>
        <w:t>bands</w:t>
      </w:r>
      <w:r w:rsidRPr="00491E4D">
        <w:rPr>
          <w:rFonts w:ascii="Helvetica" w:hAnsi="Helvetica"/>
          <w:lang w:val="en-US"/>
        </w:rPr>
        <w:t xml:space="preserve"> with the lowest ISI values, 573 and 599 nm correspond with anthocyanin absorption </w:t>
      </w:r>
      <w:r w:rsidRPr="00491E4D">
        <w:rPr>
          <w:rFonts w:ascii="Helvetica" w:hAnsi="Helvetica"/>
          <w:lang w:val="en-US"/>
        </w:rPr>
        <w:fldChar w:fldCharType="begin"/>
      </w:r>
      <w:r>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Pr="00491E4D">
        <w:rPr>
          <w:rFonts w:ascii="Helvetica" w:hAnsi="Helvetica"/>
          <w:lang w:val="en-US"/>
        </w:rPr>
        <w:fldChar w:fldCharType="separate"/>
      </w:r>
      <w:r>
        <w:rPr>
          <w:rFonts w:ascii="Helvetica" w:hAnsi="Helvetica"/>
          <w:lang w:val="en-US"/>
        </w:rPr>
        <w:t>(Beamish et al., 2017; Merzlyak et al., 2008)</w:t>
      </w:r>
      <w:r w:rsidRPr="00491E4D">
        <w:rPr>
          <w:rFonts w:ascii="Helvetica" w:hAnsi="Helvetica"/>
          <w:lang w:val="en-US"/>
        </w:rPr>
        <w:fldChar w:fldCharType="end"/>
      </w:r>
      <w:r w:rsidRPr="00491E4D">
        <w:rPr>
          <w:rFonts w:ascii="Helvetica" w:hAnsi="Helvetica"/>
          <w:lang w:val="en-US"/>
        </w:rPr>
        <w:t xml:space="preserve">. The red-edge transition (~690 - 740 nm) had relative peak in ISI values at 718 nm, which corresponds with the point of transition from chlorophyll adsorption to canopy structure scattering </w:t>
      </w:r>
      <w:r w:rsidRPr="00491E4D">
        <w:rPr>
          <w:rFonts w:ascii="Helvetica" w:hAnsi="Helvetica"/>
          <w:lang w:val="en-US"/>
        </w:rPr>
        <w:fldChar w:fldCharType="begin"/>
      </w:r>
      <w:r>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Pr="00491E4D">
        <w:rPr>
          <w:rFonts w:ascii="Helvetica" w:hAnsi="Helvetica"/>
          <w:lang w:val="en-US"/>
        </w:rPr>
        <w:fldChar w:fldCharType="separate"/>
      </w:r>
      <w:r>
        <w:rPr>
          <w:rFonts w:ascii="Helvetica" w:hAnsi="Helvetica"/>
          <w:lang w:val="en-US"/>
        </w:rPr>
        <w:t>(Asner and Heidebrecht, 2002; Daughtry, 2000)</w:t>
      </w:r>
      <w:r w:rsidRPr="00491E4D">
        <w:rPr>
          <w:rFonts w:ascii="Helvetica" w:hAnsi="Helvetica"/>
          <w:lang w:val="en-US"/>
        </w:rPr>
        <w:fldChar w:fldCharType="end"/>
      </w:r>
      <w:r w:rsidRPr="00491E4D">
        <w:rPr>
          <w:rFonts w:ascii="Helvetica" w:hAnsi="Helvetica"/>
          <w:lang w:val="en-US"/>
        </w:rPr>
        <w:t>. The NIR region exhibited a plateau with relatively low and consistently stable ISI values from 750-800 nm. The Blue and IR regions respectively were the least discriminative, as well as the most variable, despite sensor noise at the limits of the spectrometer detection range being removed. The additional band selection using more spectrally distinct endmembers in the 2019 data (</w:t>
      </w:r>
      <w:r w:rsidRPr="00491E4D">
        <w:rPr>
          <w:rFonts w:ascii="Helvetica" w:hAnsi="Helvetica"/>
          <w:b/>
          <w:bCs/>
          <w:lang w:val="en-US"/>
        </w:rPr>
        <w:t>appendix</w:t>
      </w:r>
      <w:r w:rsidRPr="00491E4D">
        <w:rPr>
          <w:rFonts w:ascii="Helvetica" w:hAnsi="Helvetica"/>
          <w:lang w:val="en-US"/>
        </w:rPr>
        <w:t xml:space="preserve"> xxx), had </w:t>
      </w:r>
      <w:r w:rsidRPr="00491E4D">
        <w:rPr>
          <w:rFonts w:ascii="Helvetica" w:hAnsi="Helvetica"/>
          <w:u w:val="single"/>
          <w:lang w:val="en-US"/>
        </w:rPr>
        <w:t>visual correspondence</w:t>
      </w:r>
      <w:r w:rsidRPr="00491E4D">
        <w:rPr>
          <w:rFonts w:ascii="Helvetica" w:hAnsi="Helvetica"/>
          <w:lang w:val="en-US"/>
        </w:rPr>
        <w:t xml:space="preserve"> with the full band selection using 2018 and 2019 data</w:t>
      </w:r>
      <w:r w:rsidR="00101100">
        <w:rPr>
          <w:rFonts w:ascii="Helvetica" w:hAnsi="Helvetica"/>
          <w:lang w:val="en-US"/>
        </w:rPr>
        <w:t>.</w:t>
      </w:r>
    </w:p>
    <w:p w14:paraId="16A1294F" w14:textId="77777777" w:rsidR="001343A0" w:rsidRDefault="001343A0" w:rsidP="001343A0">
      <w:pPr>
        <w:rPr>
          <w:rFonts w:ascii="Helvetica" w:hAnsi="Helvetica"/>
          <w:lang w:val="en-US"/>
        </w:rPr>
      </w:pPr>
    </w:p>
    <w:p w14:paraId="3FBA8401" w14:textId="77777777" w:rsidR="001343A0" w:rsidRDefault="001343A0" w:rsidP="001343A0">
      <w:pPr>
        <w:rPr>
          <w:rFonts w:ascii="Helvetica" w:hAnsi="Helvetica"/>
          <w:lang w:val="en-US"/>
        </w:rPr>
      </w:pPr>
    </w:p>
    <w:p w14:paraId="7166FF10" w14:textId="77777777" w:rsidR="001343A0" w:rsidRPr="00491E4D" w:rsidRDefault="001343A0" w:rsidP="001343A0">
      <w:pPr>
        <w:rPr>
          <w:rFonts w:ascii="Helvetica" w:hAnsi="Helvetica"/>
          <w:lang w:val="en-US"/>
        </w:rPr>
      </w:pPr>
    </w:p>
    <w:p w14:paraId="17540DD0" w14:textId="28E1A19B" w:rsidR="001343A0" w:rsidRPr="00491E4D" w:rsidRDefault="001343A0" w:rsidP="001343A0">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Summary of ISI values by region, and breakdown bands selected</w:t>
      </w:r>
      <w:r w:rsidR="00101100">
        <w:rPr>
          <w:rFonts w:ascii="Helvetica" w:hAnsi="Helvetica"/>
          <w:lang w:val="en-US"/>
        </w:rPr>
        <w:t>. A lower ISI</w:t>
      </w:r>
      <w:r w:rsidR="00101100" w:rsidRPr="00491E4D">
        <w:rPr>
          <w:rFonts w:ascii="Helvetica" w:hAnsi="Helvetica"/>
          <w:lang w:val="en-US"/>
        </w:rPr>
        <w:t xml:space="preserve"> </w:t>
      </w:r>
      <w:r w:rsidR="00101100">
        <w:rPr>
          <w:rFonts w:ascii="Helvetica" w:hAnsi="Helvetica"/>
          <w:lang w:val="en-US"/>
        </w:rPr>
        <w:t xml:space="preserve">indicates that </w:t>
      </w:r>
      <w:r w:rsidR="00101100" w:rsidRPr="00491E4D">
        <w:rPr>
          <w:rFonts w:ascii="Helvetica" w:hAnsi="Helvetica"/>
          <w:lang w:val="en-US"/>
        </w:rPr>
        <w:t>a band</w:t>
      </w:r>
      <w:r w:rsidR="00101100">
        <w:rPr>
          <w:rFonts w:ascii="Helvetica" w:hAnsi="Helvetica"/>
          <w:lang w:val="en-US"/>
        </w:rPr>
        <w:t xml:space="preserve"> is better at </w:t>
      </w:r>
      <w:r w:rsidR="00101100" w:rsidRPr="00491E4D">
        <w:rPr>
          <w:rFonts w:ascii="Helvetica" w:hAnsi="Helvetica"/>
          <w:lang w:val="en-US"/>
        </w:rPr>
        <w:t>discriminat</w:t>
      </w:r>
      <w:r w:rsidR="00101100">
        <w:rPr>
          <w:rFonts w:ascii="Helvetica" w:hAnsi="Helvetica"/>
          <w:lang w:val="en-US"/>
        </w:rPr>
        <w:t>ing</w:t>
      </w:r>
      <w:r w:rsidR="00101100" w:rsidRPr="00491E4D">
        <w:rPr>
          <w:rFonts w:ascii="Helvetica" w:hAnsi="Helvetica"/>
          <w:lang w:val="en-US"/>
        </w:rPr>
        <w:t xml:space="preserve"> vegetation types</w:t>
      </w:r>
    </w:p>
    <w:p w14:paraId="0EA2A7ED" w14:textId="77777777" w:rsidR="001343A0" w:rsidRPr="00491E4D" w:rsidRDefault="001343A0" w:rsidP="001343A0">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1842"/>
        <w:gridCol w:w="1258"/>
        <w:gridCol w:w="3708"/>
        <w:gridCol w:w="257"/>
      </w:tblGrid>
      <w:tr w:rsidR="001343A0" w:rsidRPr="00491E4D" w14:paraId="179D221F" w14:textId="77777777" w:rsidTr="00101100">
        <w:trPr>
          <w:trHeight w:val="400"/>
        </w:trPr>
        <w:tc>
          <w:tcPr>
            <w:tcW w:w="2127" w:type="dxa"/>
            <w:tcBorders>
              <w:top w:val="single" w:sz="4" w:space="0" w:color="auto"/>
              <w:bottom w:val="single" w:sz="2" w:space="0" w:color="auto"/>
            </w:tcBorders>
          </w:tcPr>
          <w:p w14:paraId="1110EDE4"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842" w:type="dxa"/>
            <w:tcBorders>
              <w:top w:val="single" w:sz="4" w:space="0" w:color="auto"/>
              <w:bottom w:val="single" w:sz="2" w:space="0" w:color="auto"/>
            </w:tcBorders>
          </w:tcPr>
          <w:p w14:paraId="5182FF8C" w14:textId="77777777" w:rsidR="001343A0" w:rsidRPr="00491E4D" w:rsidRDefault="001343A0" w:rsidP="00983BE8">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258" w:type="dxa"/>
            <w:tcBorders>
              <w:top w:val="single" w:sz="4" w:space="0" w:color="auto"/>
              <w:bottom w:val="single" w:sz="2" w:space="0" w:color="auto"/>
            </w:tcBorders>
          </w:tcPr>
          <w:p w14:paraId="29926EC9" w14:textId="77777777" w:rsidR="001343A0" w:rsidRDefault="001343A0" w:rsidP="00983BE8">
            <w:pPr>
              <w:jc w:val="center"/>
              <w:rPr>
                <w:rFonts w:ascii="Helvetica" w:hAnsi="Helvetica"/>
                <w:lang w:val="en-US"/>
              </w:rPr>
            </w:pPr>
            <w:r w:rsidRPr="00491E4D">
              <w:rPr>
                <w:rFonts w:ascii="Helvetica" w:hAnsi="Helvetica"/>
                <w:color w:val="000000" w:themeColor="text1"/>
                <w:lang w:val="en-US"/>
              </w:rPr>
              <w:t>Mean ISI</w:t>
            </w:r>
          </w:p>
        </w:tc>
        <w:tc>
          <w:tcPr>
            <w:tcW w:w="3708" w:type="dxa"/>
            <w:tcBorders>
              <w:top w:val="single" w:sz="4" w:space="0" w:color="auto"/>
              <w:bottom w:val="single" w:sz="2" w:space="0" w:color="auto"/>
            </w:tcBorders>
          </w:tcPr>
          <w:p w14:paraId="71B0CF16"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57" w:type="dxa"/>
            <w:tcBorders>
              <w:top w:val="single" w:sz="4" w:space="0" w:color="auto"/>
              <w:bottom w:val="single" w:sz="2" w:space="0" w:color="auto"/>
            </w:tcBorders>
          </w:tcPr>
          <w:p w14:paraId="2705766E" w14:textId="256CA6D1" w:rsidR="001343A0" w:rsidRPr="00363EAF" w:rsidRDefault="001343A0" w:rsidP="00983BE8">
            <w:pPr>
              <w:jc w:val="center"/>
              <w:rPr>
                <w:rFonts w:ascii="Helvetica" w:hAnsi="Helvetica"/>
                <w:b/>
                <w:bCs/>
                <w:highlight w:val="red"/>
                <w:lang w:val="en-US"/>
              </w:rPr>
            </w:pPr>
          </w:p>
        </w:tc>
      </w:tr>
      <w:tr w:rsidR="001343A0" w:rsidRPr="00491E4D" w14:paraId="2F5AE924" w14:textId="77777777" w:rsidTr="00101100">
        <w:trPr>
          <w:trHeight w:val="130"/>
        </w:trPr>
        <w:tc>
          <w:tcPr>
            <w:tcW w:w="2127" w:type="dxa"/>
            <w:tcBorders>
              <w:top w:val="single" w:sz="2" w:space="0" w:color="auto"/>
            </w:tcBorders>
          </w:tcPr>
          <w:p w14:paraId="0232AFAB"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842" w:type="dxa"/>
            <w:tcBorders>
              <w:top w:val="single" w:sz="2" w:space="0" w:color="auto"/>
            </w:tcBorders>
          </w:tcPr>
          <w:p w14:paraId="6D89F3A2"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58" w:type="dxa"/>
            <w:tcBorders>
              <w:top w:val="single" w:sz="2" w:space="0" w:color="auto"/>
            </w:tcBorders>
          </w:tcPr>
          <w:p w14:paraId="605476C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c>
          <w:tcPr>
            <w:tcW w:w="3708" w:type="dxa"/>
            <w:tcBorders>
              <w:top w:val="single" w:sz="2" w:space="0" w:color="auto"/>
            </w:tcBorders>
          </w:tcPr>
          <w:p w14:paraId="235CA00F"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5                                    </w:t>
            </w:r>
          </w:p>
        </w:tc>
        <w:tc>
          <w:tcPr>
            <w:tcW w:w="257" w:type="dxa"/>
            <w:tcBorders>
              <w:top w:val="single" w:sz="2" w:space="0" w:color="auto"/>
            </w:tcBorders>
          </w:tcPr>
          <w:p w14:paraId="3375200A" w14:textId="4BA54436" w:rsidR="001343A0" w:rsidRPr="00363EAF" w:rsidRDefault="001343A0" w:rsidP="00983BE8">
            <w:pPr>
              <w:jc w:val="center"/>
              <w:rPr>
                <w:rFonts w:ascii="Helvetica" w:hAnsi="Helvetica"/>
                <w:b/>
                <w:bCs/>
                <w:highlight w:val="red"/>
                <w:lang w:val="en-US"/>
              </w:rPr>
            </w:pPr>
          </w:p>
        </w:tc>
      </w:tr>
      <w:tr w:rsidR="001343A0" w:rsidRPr="00491E4D" w14:paraId="6E991364" w14:textId="77777777" w:rsidTr="00101100">
        <w:tc>
          <w:tcPr>
            <w:tcW w:w="2127" w:type="dxa"/>
          </w:tcPr>
          <w:p w14:paraId="4DAEC4D2"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842" w:type="dxa"/>
          </w:tcPr>
          <w:p w14:paraId="44C195B7"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58" w:type="dxa"/>
          </w:tcPr>
          <w:p w14:paraId="519956C2" w14:textId="77777777" w:rsidR="001343A0" w:rsidRPr="00491E4D" w:rsidRDefault="001343A0" w:rsidP="00983BE8">
            <w:pPr>
              <w:jc w:val="center"/>
              <w:rPr>
                <w:rFonts w:ascii="Helvetica" w:hAnsi="Helvetica"/>
                <w:lang w:val="en-US"/>
              </w:rPr>
            </w:pPr>
            <w:r w:rsidRPr="00491E4D">
              <w:rPr>
                <w:rFonts w:ascii="Helvetica" w:hAnsi="Helvetica"/>
                <w:lang w:val="en-US"/>
              </w:rPr>
              <w:t>17.1</w:t>
            </w:r>
          </w:p>
        </w:tc>
        <w:tc>
          <w:tcPr>
            <w:tcW w:w="3708" w:type="dxa"/>
          </w:tcPr>
          <w:p w14:paraId="02A2430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57" w:type="dxa"/>
          </w:tcPr>
          <w:p w14:paraId="25F2CC6C" w14:textId="30961544" w:rsidR="001343A0" w:rsidRPr="00363EAF" w:rsidRDefault="001343A0" w:rsidP="00101100">
            <w:pPr>
              <w:rPr>
                <w:rFonts w:ascii="Helvetica" w:hAnsi="Helvetica"/>
                <w:b/>
                <w:bCs/>
                <w:highlight w:val="red"/>
                <w:lang w:val="en-US"/>
              </w:rPr>
            </w:pPr>
          </w:p>
        </w:tc>
      </w:tr>
      <w:tr w:rsidR="001343A0" w:rsidRPr="00491E4D" w14:paraId="4F21F472" w14:textId="77777777" w:rsidTr="00101100">
        <w:tc>
          <w:tcPr>
            <w:tcW w:w="2127" w:type="dxa"/>
          </w:tcPr>
          <w:p w14:paraId="0189D11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842" w:type="dxa"/>
          </w:tcPr>
          <w:p w14:paraId="1F2789F8"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58" w:type="dxa"/>
          </w:tcPr>
          <w:p w14:paraId="4AE4B96C" w14:textId="77777777" w:rsidR="001343A0" w:rsidRPr="00491E4D" w:rsidRDefault="001343A0" w:rsidP="00983BE8">
            <w:pPr>
              <w:jc w:val="center"/>
              <w:rPr>
                <w:rFonts w:ascii="Helvetica" w:hAnsi="Helvetica"/>
                <w:lang w:val="en-US"/>
              </w:rPr>
            </w:pPr>
            <w:r w:rsidRPr="00491E4D">
              <w:rPr>
                <w:rFonts w:ascii="Helvetica" w:hAnsi="Helvetica"/>
                <w:lang w:val="en-US"/>
              </w:rPr>
              <w:t>16</w:t>
            </w:r>
          </w:p>
        </w:tc>
        <w:tc>
          <w:tcPr>
            <w:tcW w:w="3708" w:type="dxa"/>
          </w:tcPr>
          <w:p w14:paraId="43AA50C5"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77E96057" w14:textId="78B06F11" w:rsidR="001343A0" w:rsidRPr="00363EAF" w:rsidRDefault="001343A0" w:rsidP="00983BE8">
            <w:pPr>
              <w:jc w:val="center"/>
              <w:rPr>
                <w:rFonts w:ascii="Helvetica" w:hAnsi="Helvetica"/>
                <w:b/>
                <w:bCs/>
                <w:highlight w:val="red"/>
                <w:lang w:val="en-US"/>
              </w:rPr>
            </w:pPr>
          </w:p>
        </w:tc>
      </w:tr>
      <w:tr w:rsidR="001343A0" w:rsidRPr="00491E4D" w14:paraId="6E8EE64C" w14:textId="77777777" w:rsidTr="00101100">
        <w:tc>
          <w:tcPr>
            <w:tcW w:w="2127" w:type="dxa"/>
          </w:tcPr>
          <w:p w14:paraId="64ABA994"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842" w:type="dxa"/>
          </w:tcPr>
          <w:p w14:paraId="28958FBF"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58" w:type="dxa"/>
          </w:tcPr>
          <w:p w14:paraId="0CB86B54" w14:textId="77777777" w:rsidR="001343A0" w:rsidRPr="00491E4D" w:rsidRDefault="001343A0" w:rsidP="00983BE8">
            <w:pPr>
              <w:jc w:val="center"/>
              <w:rPr>
                <w:rFonts w:ascii="Helvetica" w:hAnsi="Helvetica"/>
                <w:lang w:val="en-US"/>
              </w:rPr>
            </w:pPr>
            <w:r w:rsidRPr="00491E4D">
              <w:rPr>
                <w:rFonts w:ascii="Helvetica" w:hAnsi="Helvetica"/>
                <w:lang w:val="en-US"/>
              </w:rPr>
              <w:t>17</w:t>
            </w:r>
          </w:p>
        </w:tc>
        <w:tc>
          <w:tcPr>
            <w:tcW w:w="3708" w:type="dxa"/>
          </w:tcPr>
          <w:p w14:paraId="19FA404C"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57" w:type="dxa"/>
          </w:tcPr>
          <w:p w14:paraId="308161BA" w14:textId="12D2ABB2" w:rsidR="001343A0" w:rsidRPr="00363EAF" w:rsidRDefault="001343A0" w:rsidP="00101100">
            <w:pPr>
              <w:rPr>
                <w:rFonts w:ascii="Helvetica" w:hAnsi="Helvetica"/>
                <w:b/>
                <w:bCs/>
                <w:highlight w:val="red"/>
                <w:lang w:val="en-US"/>
              </w:rPr>
            </w:pPr>
          </w:p>
        </w:tc>
      </w:tr>
      <w:tr w:rsidR="001343A0" w:rsidRPr="00491E4D" w14:paraId="6A54789F" w14:textId="77777777" w:rsidTr="00101100">
        <w:trPr>
          <w:trHeight w:val="397"/>
        </w:trPr>
        <w:tc>
          <w:tcPr>
            <w:tcW w:w="2127" w:type="dxa"/>
            <w:tcBorders>
              <w:bottom w:val="single" w:sz="4" w:space="0" w:color="auto"/>
            </w:tcBorders>
          </w:tcPr>
          <w:p w14:paraId="7B25E79E"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842" w:type="dxa"/>
            <w:tcBorders>
              <w:bottom w:val="single" w:sz="4" w:space="0" w:color="auto"/>
            </w:tcBorders>
          </w:tcPr>
          <w:p w14:paraId="78339BE5"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58" w:type="dxa"/>
            <w:tcBorders>
              <w:bottom w:val="single" w:sz="4" w:space="0" w:color="auto"/>
            </w:tcBorders>
          </w:tcPr>
          <w:p w14:paraId="6EF09800"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708" w:type="dxa"/>
            <w:tcBorders>
              <w:bottom w:val="single" w:sz="4" w:space="0" w:color="auto"/>
            </w:tcBorders>
          </w:tcPr>
          <w:p w14:paraId="1F0422E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11    </w:t>
            </w:r>
          </w:p>
        </w:tc>
        <w:tc>
          <w:tcPr>
            <w:tcW w:w="257" w:type="dxa"/>
            <w:tcBorders>
              <w:bottom w:val="single" w:sz="4" w:space="0" w:color="auto"/>
            </w:tcBorders>
          </w:tcPr>
          <w:p w14:paraId="7CBC995D" w14:textId="51AED6FA" w:rsidR="001343A0" w:rsidRPr="00363EAF" w:rsidRDefault="001343A0" w:rsidP="00983BE8">
            <w:pPr>
              <w:jc w:val="center"/>
              <w:rPr>
                <w:rFonts w:ascii="Helvetica" w:hAnsi="Helvetica"/>
                <w:b/>
                <w:bCs/>
                <w:highlight w:val="red"/>
                <w:lang w:val="en-US"/>
              </w:rPr>
            </w:pPr>
          </w:p>
        </w:tc>
      </w:tr>
    </w:tbl>
    <w:p w14:paraId="45A46512" w14:textId="77777777" w:rsidR="001343A0" w:rsidRPr="00491E4D" w:rsidRDefault="001343A0" w:rsidP="001343A0">
      <w:pPr>
        <w:rPr>
          <w:rFonts w:ascii="Helvetica" w:hAnsi="Helvetica"/>
          <w:lang w:val="en-US"/>
        </w:rPr>
      </w:pPr>
    </w:p>
    <w:p w14:paraId="4EC6404D" w14:textId="77777777" w:rsidR="001343A0" w:rsidRPr="00491E4D" w:rsidRDefault="001343A0" w:rsidP="001343A0">
      <w:pPr>
        <w:rPr>
          <w:rFonts w:ascii="Helvetica" w:hAnsi="Helvetica"/>
          <w:lang w:val="en-US"/>
        </w:rPr>
      </w:pPr>
    </w:p>
    <w:p w14:paraId="269D9EDE"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60194EB4" wp14:editId="45ED3D03">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6">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07E47CC6" w14:textId="77777777" w:rsidR="001343A0" w:rsidRPr="00491E4D" w:rsidRDefault="001343A0" w:rsidP="001343A0">
      <w:pPr>
        <w:rPr>
          <w:rFonts w:ascii="Helvetica" w:hAnsi="Helvetica"/>
          <w:lang w:val="en-US"/>
        </w:rPr>
      </w:pPr>
    </w:p>
    <w:p w14:paraId="63936E67" w14:textId="5D13FB93" w:rsidR="001343A0" w:rsidRPr="00491E4D" w:rsidRDefault="001343A0" w:rsidP="001343A0">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t>
      </w:r>
      <w:r w:rsidR="00EB4D3A">
        <w:rPr>
          <w:rFonts w:ascii="Helvetica" w:hAnsi="Helvetica"/>
          <w:sz w:val="22"/>
          <w:szCs w:val="22"/>
          <w:lang w:val="en-US"/>
        </w:rPr>
        <w:t>bands</w:t>
      </w:r>
      <w:r w:rsidRPr="00491E4D">
        <w:rPr>
          <w:rFonts w:ascii="Helvetica" w:hAnsi="Helvetica"/>
          <w:sz w:val="22"/>
          <w:szCs w:val="22"/>
          <w:lang w:val="en-US"/>
        </w:rPr>
        <w:t xml:space="preserve"> discriminating vegetation types, with low values being more discriminative. Clear dots along the plotted ISI and the corresponding rugs indicate </w:t>
      </w:r>
      <w:r w:rsidR="00EB4D3A">
        <w:rPr>
          <w:rFonts w:ascii="Helvetica" w:hAnsi="Helvetica"/>
          <w:sz w:val="22"/>
          <w:szCs w:val="22"/>
          <w:lang w:val="en-US"/>
        </w:rPr>
        <w:t>bands</w:t>
      </w:r>
      <w:r w:rsidRPr="00491E4D">
        <w:rPr>
          <w:rFonts w:ascii="Helvetica" w:hAnsi="Helvetica"/>
          <w:sz w:val="22"/>
          <w:szCs w:val="22"/>
          <w:lang w:val="en-US"/>
        </w:rPr>
        <w:t xml:space="preserve"> selected, via local minima selection. Background colors correspond to each region of the spectrum; blue 400-500 nm, green 500-600 nm, red 600-680 nm, near infra-red 680-800, infra-red 800-985.  </w:t>
      </w:r>
    </w:p>
    <w:p w14:paraId="29FF4148" w14:textId="77777777" w:rsidR="001343A0" w:rsidRPr="00491E4D" w:rsidRDefault="001343A0" w:rsidP="001343A0">
      <w:pPr>
        <w:rPr>
          <w:rFonts w:ascii="Helvetica" w:hAnsi="Helvetica"/>
          <w:lang w:val="en-US"/>
        </w:rPr>
      </w:pPr>
    </w:p>
    <w:p w14:paraId="40783528" w14:textId="77777777" w:rsidR="001343A0" w:rsidRPr="00491E4D" w:rsidRDefault="001343A0" w:rsidP="001343A0">
      <w:pPr>
        <w:rPr>
          <w:rFonts w:ascii="Helvetica" w:hAnsi="Helvetica"/>
          <w:lang w:val="en-US"/>
        </w:rPr>
      </w:pPr>
    </w:p>
    <w:p w14:paraId="5E9C1CBE" w14:textId="4065D255" w:rsidR="001343A0" w:rsidRPr="00491E4D" w:rsidRDefault="001343A0" w:rsidP="001343A0">
      <w:pPr>
        <w:rPr>
          <w:rFonts w:ascii="Helvetica" w:hAnsi="Helvetica"/>
          <w:b/>
          <w:bCs/>
          <w:lang w:val="en-US"/>
        </w:rPr>
      </w:pPr>
      <w:r w:rsidRPr="00491E4D">
        <w:rPr>
          <w:rFonts w:ascii="Helvetica" w:hAnsi="Helvetica"/>
          <w:b/>
          <w:bCs/>
          <w:lang w:val="en-US"/>
        </w:rPr>
        <w:t xml:space="preserve">3.2.1 What </w:t>
      </w:r>
      <w:r w:rsidR="00EB4D3A">
        <w:rPr>
          <w:rFonts w:ascii="Helvetica" w:hAnsi="Helvetica"/>
          <w:b/>
          <w:bCs/>
          <w:lang w:val="en-US"/>
        </w:rPr>
        <w:t>bands</w:t>
      </w:r>
      <w:r w:rsidRPr="00491E4D">
        <w:rPr>
          <w:rFonts w:ascii="Helvetica" w:hAnsi="Helvetica"/>
          <w:b/>
          <w:bCs/>
          <w:lang w:val="en-US"/>
        </w:rPr>
        <w:t xml:space="preserve"> were selected following automated band selection?</w:t>
      </w:r>
    </w:p>
    <w:p w14:paraId="26077D5E" w14:textId="77777777" w:rsidR="001343A0" w:rsidRPr="00491E4D" w:rsidRDefault="001343A0" w:rsidP="001343A0">
      <w:pPr>
        <w:rPr>
          <w:rFonts w:ascii="Helvetica" w:hAnsi="Helvetica"/>
          <w:lang w:val="en-US"/>
        </w:rPr>
      </w:pPr>
    </w:p>
    <w:p w14:paraId="0861388C" w14:textId="727AB3EC" w:rsidR="001343A0" w:rsidRDefault="001343A0" w:rsidP="001343A0">
      <w:pPr>
        <w:rPr>
          <w:rFonts w:ascii="Helvetica" w:hAnsi="Helvetica"/>
          <w:color w:val="000000" w:themeColor="text1"/>
          <w:lang w:val="en-US"/>
        </w:rPr>
      </w:pPr>
      <w:r w:rsidRPr="00E309EC">
        <w:rPr>
          <w:rFonts w:ascii="Helvetica" w:hAnsi="Helvetica"/>
          <w:color w:val="000000" w:themeColor="text1"/>
          <w:lang w:val="en-US"/>
        </w:rPr>
        <w:t>Automatic band selection yielded a dimensionally reduced, but spectrally diverse subset of bands</w:t>
      </w:r>
      <w:r>
        <w:rPr>
          <w:rFonts w:ascii="Helvetica" w:hAnsi="Helvetica"/>
          <w:color w:val="000000" w:themeColor="text1"/>
          <w:lang w:val="en-US"/>
        </w:rPr>
        <w:t xml:space="preserve">, indicating an acceptance of </w:t>
      </w:r>
      <w:r w:rsidRPr="00491E4D">
        <w:rPr>
          <w:rFonts w:ascii="Helvetica" w:hAnsi="Helvetica"/>
          <w:lang w:val="en-US"/>
        </w:rPr>
        <w:t>H</w:t>
      </w:r>
      <w:r w:rsidRPr="00491E4D">
        <w:rPr>
          <w:rFonts w:ascii="Helvetica" w:hAnsi="Helvetica"/>
          <w:vertAlign w:val="subscript"/>
          <w:lang w:val="en-US"/>
        </w:rPr>
        <w:t>3</w:t>
      </w:r>
      <w:r w:rsidR="00101100">
        <w:rPr>
          <w:rFonts w:ascii="Helvetica" w:hAnsi="Helvetica"/>
          <w:vertAlign w:val="subscript"/>
          <w:lang w:val="en-US"/>
        </w:rPr>
        <w:t>b</w:t>
      </w:r>
      <w:r>
        <w:rPr>
          <w:rFonts w:ascii="Helvetica" w:hAnsi="Helvetica"/>
          <w:vertAlign w:val="subscript"/>
          <w:lang w:val="en-US"/>
        </w:rPr>
        <w:t>.</w:t>
      </w:r>
      <w:r>
        <w:rPr>
          <w:rFonts w:ascii="Helvetica" w:hAnsi="Helvetica"/>
          <w:color w:val="000000" w:themeColor="text1"/>
          <w:lang w:val="en-US"/>
        </w:rPr>
        <w:t xml:space="preserve"> Yet, there was a </w:t>
      </w:r>
      <w:r w:rsidRPr="00E309EC">
        <w:rPr>
          <w:rFonts w:ascii="Helvetica" w:hAnsi="Helvetica"/>
          <w:color w:val="000000" w:themeColor="text1"/>
          <w:lang w:val="en-US"/>
        </w:rPr>
        <w:t>proportionally high inclusion</w:t>
      </w:r>
      <w:r>
        <w:rPr>
          <w:rFonts w:ascii="Helvetica" w:hAnsi="Helvetica"/>
          <w:color w:val="000000" w:themeColor="text1"/>
          <w:lang w:val="en-US"/>
        </w:rPr>
        <w:t xml:space="preserve"> </w:t>
      </w:r>
      <w:r w:rsidR="00EB4D3A">
        <w:rPr>
          <w:rFonts w:ascii="Helvetica" w:hAnsi="Helvetica"/>
          <w:color w:val="000000" w:themeColor="text1"/>
          <w:lang w:val="en-US"/>
        </w:rPr>
        <w:t>bands</w:t>
      </w:r>
      <w:r>
        <w:rPr>
          <w:rFonts w:ascii="Helvetica" w:hAnsi="Helvetica"/>
          <w:color w:val="000000" w:themeColor="text1"/>
          <w:lang w:val="en-US"/>
        </w:rPr>
        <w:t xml:space="preserve"> IR and blue regions</w:t>
      </w:r>
      <w:r w:rsidRPr="00E309EC">
        <w:rPr>
          <w:rFonts w:ascii="Helvetica" w:hAnsi="Helvetica"/>
          <w:color w:val="000000" w:themeColor="text1"/>
          <w:lang w:val="en-US"/>
        </w:rPr>
        <w:t xml:space="preserve">. The applied three-wavelength moving window for minima selection </w:t>
      </w:r>
      <w:r>
        <w:rPr>
          <w:rFonts w:ascii="Helvetica" w:hAnsi="Helvetica"/>
          <w:color w:val="000000" w:themeColor="text1"/>
          <w:lang w:val="en-US"/>
        </w:rPr>
        <w:t xml:space="preserve">unequal distribution of selected </w:t>
      </w:r>
      <w:r w:rsidR="00EB4D3A">
        <w:rPr>
          <w:rFonts w:ascii="Helvetica" w:hAnsi="Helvetica"/>
          <w:color w:val="000000" w:themeColor="text1"/>
          <w:lang w:val="en-US"/>
        </w:rPr>
        <w:t>bands</w:t>
      </w:r>
      <w:r>
        <w:rPr>
          <w:rFonts w:ascii="Helvetica" w:hAnsi="Helvetica"/>
          <w:color w:val="000000" w:themeColor="text1"/>
          <w:lang w:val="en-US"/>
        </w:rPr>
        <w:t>, due to regionally differences ISI variability</w:t>
      </w:r>
      <w:r w:rsidRPr="00E309EC">
        <w:rPr>
          <w:rFonts w:ascii="Helvetica" w:hAnsi="Helvetica"/>
          <w:color w:val="000000" w:themeColor="text1"/>
          <w:lang w:val="en-US"/>
        </w:rPr>
        <w:t xml:space="preserve">. </w:t>
      </w:r>
    </w:p>
    <w:p w14:paraId="14C30B95" w14:textId="77777777" w:rsidR="001343A0" w:rsidRDefault="001343A0" w:rsidP="001343A0">
      <w:pPr>
        <w:rPr>
          <w:rFonts w:ascii="Helvetica" w:hAnsi="Helvetica"/>
          <w:color w:val="000000" w:themeColor="text1"/>
          <w:lang w:val="en-US"/>
        </w:rPr>
      </w:pPr>
    </w:p>
    <w:p w14:paraId="03FB3825" w14:textId="6BABB6B6" w:rsidR="001B4FAD" w:rsidRDefault="001343A0" w:rsidP="001343A0">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w:t>
      </w:r>
      <w:r>
        <w:rPr>
          <w:rFonts w:ascii="Helvetica" w:hAnsi="Helvetica"/>
          <w:vertAlign w:val="subscript"/>
          <w:lang w:val="en-US"/>
        </w:rPr>
        <w:t>, I</w:t>
      </w:r>
      <w:r w:rsidRPr="00491E4D">
        <w:rPr>
          <w:rFonts w:ascii="Helvetica" w:hAnsi="Helvetica"/>
          <w:color w:val="000000" w:themeColor="text1"/>
          <w:lang w:val="en-US"/>
        </w:rPr>
        <w:t xml:space="preserve"> </w:t>
      </w:r>
      <w:r w:rsidR="00BF48F7" w:rsidRPr="00E309EC">
        <w:rPr>
          <w:rFonts w:ascii="Helvetica" w:hAnsi="Helvetica"/>
          <w:color w:val="000000" w:themeColor="text1"/>
          <w:lang w:val="en-US"/>
        </w:rPr>
        <w:t>value</w:t>
      </w:r>
      <w:r w:rsidRPr="00E309EC">
        <w:rPr>
          <w:rFonts w:ascii="Helvetica" w:hAnsi="Helvetica"/>
          <w:color w:val="000000" w:themeColor="text1"/>
          <w:lang w:val="en-US"/>
        </w:rPr>
        <w:t xml:space="preserve"> show the amplitude at which estimate accuracy deceases with the inclusion of each additional </w:t>
      </w:r>
      <w:r w:rsidR="00EB4D3A">
        <w:rPr>
          <w:rFonts w:ascii="Helvetica" w:hAnsi="Helvetica"/>
          <w:color w:val="000000" w:themeColor="text1"/>
          <w:lang w:val="en-US"/>
        </w:rPr>
        <w:t>bands</w:t>
      </w:r>
      <w:r w:rsidRPr="00E309EC">
        <w:rPr>
          <w:rFonts w:ascii="Helvetica" w:hAnsi="Helvetica"/>
          <w:color w:val="000000" w:themeColor="text1"/>
          <w:lang w:val="en-US"/>
        </w:rPr>
        <w:t xml:space="preserve"> (figure</w:t>
      </w:r>
      <w:r>
        <w:rPr>
          <w:rFonts w:ascii="Helvetica" w:hAnsi="Helvetica"/>
          <w:color w:val="000000" w:themeColor="text1"/>
          <w:lang w:val="en-US"/>
        </w:rPr>
        <w:t xml:space="preserve"> 3.2.2</w:t>
      </w:r>
      <w:r w:rsidRPr="00E309EC">
        <w:rPr>
          <w:rFonts w:ascii="Helvetica" w:hAnsi="Helvetica"/>
          <w:color w:val="000000" w:themeColor="text1"/>
          <w:lang w:val="en-US"/>
        </w:rPr>
        <w:t xml:space="preserve">). </w:t>
      </w:r>
      <w:r w:rsidR="00BF48F7">
        <w:rPr>
          <w:rFonts w:ascii="Helvetica" w:hAnsi="Helvetica"/>
          <w:color w:val="000000" w:themeColor="text1"/>
          <w:lang w:val="en-US"/>
        </w:rPr>
        <w:t>I found a</w:t>
      </w:r>
      <w:r w:rsidRPr="00E309EC">
        <w:rPr>
          <w:rFonts w:ascii="Helvetica" w:hAnsi="Helvetica"/>
          <w:color w:val="000000" w:themeColor="text1"/>
          <w:lang w:val="en-US"/>
        </w:rPr>
        <w:t xml:space="preserve"> global maximum at 3 selected </w:t>
      </w:r>
      <w:r w:rsidR="00EB4D3A">
        <w:rPr>
          <w:rFonts w:ascii="Helvetica" w:hAnsi="Helvetica"/>
          <w:color w:val="000000" w:themeColor="text1"/>
          <w:lang w:val="en-US"/>
        </w:rPr>
        <w:t>bands</w:t>
      </w:r>
      <w:r w:rsidR="00BF48F7">
        <w:rPr>
          <w:rFonts w:ascii="Helvetica" w:hAnsi="Helvetica"/>
          <w:color w:val="000000" w:themeColor="text1"/>
          <w:lang w:val="en-US"/>
        </w:rPr>
        <w:t xml:space="preserve">, which </w:t>
      </w:r>
      <w:r w:rsidR="00BF48F7" w:rsidRPr="00E309EC">
        <w:rPr>
          <w:rFonts w:ascii="Helvetica" w:hAnsi="Helvetica"/>
          <w:color w:val="000000" w:themeColor="text1"/>
          <w:lang w:val="en-US"/>
        </w:rPr>
        <w:t>indicates</w:t>
      </w:r>
      <w:r w:rsidRPr="00E309EC">
        <w:rPr>
          <w:rFonts w:ascii="Helvetica" w:hAnsi="Helvetica"/>
          <w:color w:val="000000" w:themeColor="text1"/>
          <w:lang w:val="en-US"/>
        </w:rPr>
        <w:t xml:space="preserve"> </w:t>
      </w:r>
      <w:r>
        <w:rPr>
          <w:rFonts w:ascii="Helvetica" w:hAnsi="Helvetica"/>
          <w:color w:val="000000" w:themeColor="text1"/>
          <w:lang w:val="en-US"/>
        </w:rPr>
        <w:t xml:space="preserve">the theoretical optimum number of </w:t>
      </w:r>
      <w:r w:rsidR="00EB4D3A">
        <w:rPr>
          <w:rFonts w:ascii="Helvetica" w:hAnsi="Helvetica"/>
          <w:color w:val="000000" w:themeColor="text1"/>
          <w:lang w:val="en-US"/>
        </w:rPr>
        <w:t>bands</w:t>
      </w:r>
      <w:r w:rsidR="00101100">
        <w:rPr>
          <w:rFonts w:ascii="Helvetica" w:hAnsi="Helvetica"/>
          <w:color w:val="000000" w:themeColor="text1"/>
          <w:lang w:val="en-US"/>
        </w:rPr>
        <w:t>.</w:t>
      </w:r>
      <w:r>
        <w:rPr>
          <w:rFonts w:ascii="Helvetica" w:hAnsi="Helvetica"/>
          <w:color w:val="000000" w:themeColor="text1"/>
          <w:lang w:val="en-US"/>
        </w:rPr>
        <w:t xml:space="preserve"> </w:t>
      </w:r>
      <w:r w:rsidR="00101100">
        <w:rPr>
          <w:rFonts w:ascii="Helvetica" w:hAnsi="Helvetica"/>
          <w:color w:val="000000" w:themeColor="text1"/>
          <w:lang w:val="en-US"/>
        </w:rPr>
        <w:t>E</w:t>
      </w:r>
      <w:r>
        <w:rPr>
          <w:rFonts w:ascii="Helvetica" w:hAnsi="Helvetica"/>
          <w:color w:val="000000" w:themeColor="text1"/>
          <w:lang w:val="en-US"/>
        </w:rPr>
        <w:t>ach</w:t>
      </w:r>
      <w:r w:rsidR="001B4FAD">
        <w:rPr>
          <w:rFonts w:ascii="Helvetica" w:hAnsi="Helvetica"/>
          <w:color w:val="000000" w:themeColor="text1"/>
          <w:lang w:val="en-US"/>
        </w:rPr>
        <w:t xml:space="preserve"> further</w:t>
      </w:r>
      <w:r w:rsidRPr="00E309EC">
        <w:rPr>
          <w:rFonts w:ascii="Helvetica" w:hAnsi="Helvetica"/>
          <w:color w:val="000000" w:themeColor="text1"/>
          <w:lang w:val="en-US"/>
        </w:rPr>
        <w:t xml:space="preserve"> additional </w:t>
      </w:r>
      <w:r w:rsidR="00EB4D3A">
        <w:rPr>
          <w:rFonts w:ascii="Helvetica" w:hAnsi="Helvetica"/>
          <w:color w:val="000000" w:themeColor="text1"/>
          <w:lang w:val="en-US"/>
        </w:rPr>
        <w:t>band</w:t>
      </w:r>
      <w:r w:rsidRPr="00E309EC">
        <w:rPr>
          <w:rFonts w:ascii="Helvetica" w:hAnsi="Helvetica"/>
          <w:color w:val="000000" w:themeColor="text1"/>
          <w:lang w:val="en-US"/>
        </w:rPr>
        <w:t xml:space="preserve"> inclu</w:t>
      </w:r>
      <w:r w:rsidR="00101100">
        <w:rPr>
          <w:rFonts w:ascii="Helvetica" w:hAnsi="Helvetica"/>
          <w:color w:val="000000" w:themeColor="text1"/>
          <w:lang w:val="en-US"/>
        </w:rPr>
        <w:t>ded</w:t>
      </w:r>
      <w:r w:rsidRPr="00E309EC">
        <w:rPr>
          <w:rFonts w:ascii="Helvetica" w:hAnsi="Helvetica"/>
          <w:color w:val="000000" w:themeColor="text1"/>
          <w:lang w:val="en-US"/>
        </w:rPr>
        <w:t xml:space="preserve"> provides less information relative to introduced variability and reduces the spectral discrimination of vegetation types</w:t>
      </w:r>
      <w:r w:rsidR="001B4FAD">
        <w:rPr>
          <w:rFonts w:ascii="Helvetica" w:hAnsi="Helvetica"/>
          <w:color w:val="000000" w:themeColor="text1"/>
          <w:lang w:val="en-US"/>
        </w:rPr>
        <w:t xml:space="preserve"> </w:t>
      </w:r>
      <w:r w:rsidR="001B4FAD">
        <w:rPr>
          <w:rFonts w:ascii="Helvetica" w:hAnsi="Helvetica"/>
          <w:color w:val="000000" w:themeColor="text1"/>
          <w:lang w:val="en-US"/>
        </w:rPr>
        <w:fldChar w:fldCharType="begin"/>
      </w:r>
      <w:r w:rsidR="001B4FAD">
        <w:rPr>
          <w:rFonts w:ascii="Helvetica" w:hAnsi="Helvetica"/>
          <w:color w:val="000000" w:themeColor="text1"/>
          <w:lang w:val="en-US"/>
        </w:rPr>
        <w:instrText xml:space="preserve"> ADDIN ZOTERO_ITEM CSL_CITATION {"citationID":"7VktnD2I","properties":{"formattedCitation":"(Somers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B4FAD">
        <w:rPr>
          <w:rFonts w:ascii="Helvetica" w:hAnsi="Helvetica"/>
          <w:color w:val="000000" w:themeColor="text1"/>
          <w:lang w:val="en-US"/>
        </w:rPr>
        <w:fldChar w:fldCharType="separate"/>
      </w:r>
      <w:r w:rsidR="001B4FAD">
        <w:rPr>
          <w:rFonts w:ascii="Helvetica" w:hAnsi="Helvetica"/>
          <w:noProof/>
          <w:color w:val="000000" w:themeColor="text1"/>
          <w:lang w:val="en-US"/>
        </w:rPr>
        <w:t>(Somers et al., 2010)</w:t>
      </w:r>
      <w:r w:rsidR="001B4FAD">
        <w:rPr>
          <w:rFonts w:ascii="Helvetica" w:hAnsi="Helvetica"/>
          <w:color w:val="000000" w:themeColor="text1"/>
          <w:lang w:val="en-US"/>
        </w:rPr>
        <w:fldChar w:fldCharType="end"/>
      </w:r>
      <w:r w:rsidRPr="00E309EC">
        <w:rPr>
          <w:rFonts w:ascii="Helvetica" w:hAnsi="Helvetica"/>
          <w:color w:val="000000" w:themeColor="text1"/>
          <w:lang w:val="en-US"/>
        </w:rPr>
        <w:t xml:space="preserve">. </w:t>
      </w:r>
      <w:r w:rsidR="001B4FAD">
        <w:rPr>
          <w:rFonts w:ascii="Helvetica" w:hAnsi="Helvetica"/>
          <w:color w:val="000000" w:themeColor="text1"/>
          <w:lang w:val="en-US"/>
        </w:rPr>
        <w:t xml:space="preserve">The </w:t>
      </w:r>
      <w:r w:rsidR="001B4FAD" w:rsidRPr="00491E4D">
        <w:rPr>
          <w:rFonts w:ascii="Helvetica" w:hAnsi="Helvetica"/>
          <w:color w:val="000000" w:themeColor="text1"/>
          <w:lang w:val="en-US"/>
        </w:rPr>
        <w:t>moving window minima selection</w:t>
      </w:r>
      <w:r w:rsidR="001B4FAD">
        <w:rPr>
          <w:rFonts w:ascii="Helvetica" w:hAnsi="Helvetica"/>
          <w:color w:val="000000" w:themeColor="text1"/>
          <w:lang w:val="en-US"/>
        </w:rPr>
        <w:t xml:space="preserve"> selected 25 bands</w:t>
      </w:r>
    </w:p>
    <w:p w14:paraId="07FA3745" w14:textId="77777777" w:rsidR="001B4FAD" w:rsidRDefault="001B4FAD" w:rsidP="001343A0">
      <w:pPr>
        <w:rPr>
          <w:rFonts w:ascii="Helvetica" w:hAnsi="Helvetica"/>
          <w:color w:val="000000" w:themeColor="text1"/>
          <w:lang w:val="en-US"/>
        </w:rPr>
      </w:pPr>
    </w:p>
    <w:p w14:paraId="591F7BFD"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394A6BF7" wp14:editId="4FD5E781">
            <wp:extent cx="4681728" cy="3498574"/>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7592" cy="3517902"/>
                    </a:xfrm>
                    <a:prstGeom prst="rect">
                      <a:avLst/>
                    </a:prstGeom>
                  </pic:spPr>
                </pic:pic>
              </a:graphicData>
            </a:graphic>
          </wp:inline>
        </w:drawing>
      </w:r>
      <w:r w:rsidRPr="00491E4D">
        <w:rPr>
          <w:rFonts w:ascii="Helvetica" w:hAnsi="Helvetica"/>
          <w:lang w:val="en-US"/>
        </w:rPr>
        <w:t xml:space="preserve"> </w:t>
      </w:r>
    </w:p>
    <w:p w14:paraId="27E47B71" w14:textId="7ED9EE0B" w:rsidR="001343A0" w:rsidRPr="00591BB4" w:rsidRDefault="001343A0" w:rsidP="001343A0">
      <w:pPr>
        <w:rPr>
          <w:rFonts w:ascii="Helvetica" w:hAnsi="Helvetica"/>
          <w:b/>
          <w:bCs/>
          <w:lang w:val="en-US"/>
        </w:rPr>
      </w:pPr>
      <w:r w:rsidRPr="00491E4D">
        <w:rPr>
          <w:rFonts w:ascii="Helvetica" w:hAnsi="Helvetica"/>
          <w:b/>
          <w:bCs/>
          <w:lang w:val="en-US"/>
        </w:rPr>
        <w:t>Figure 3.2.2 D</w:t>
      </w:r>
      <w:r w:rsidRPr="00491E4D">
        <w:rPr>
          <w:rFonts w:ascii="Helvetica" w:hAnsi="Helvetica"/>
          <w:b/>
          <w:bCs/>
          <w:lang w:val="en-US"/>
        </w:rPr>
        <w:softHyphen/>
      </w:r>
      <w:r w:rsidRPr="00491E4D">
        <w:rPr>
          <w:rFonts w:ascii="Helvetica" w:hAnsi="Helvetica"/>
          <w:b/>
          <w:bCs/>
          <w:vertAlign w:val="subscript"/>
          <w:lang w:val="en-US"/>
        </w:rPr>
        <w:t xml:space="preserve">ISI, I </w:t>
      </w:r>
      <w:r w:rsidRPr="00491E4D">
        <w:rPr>
          <w:rFonts w:ascii="Helvetica" w:hAnsi="Helvetica"/>
          <w:b/>
          <w:bCs/>
          <w:lang w:val="en-US"/>
        </w:rPr>
        <w:t xml:space="preserve">Accumulation by number of bands selected. </w:t>
      </w:r>
      <w:r w:rsidRPr="00BB37E3">
        <w:rPr>
          <w:rFonts w:ascii="Helvetica" w:hAnsi="Helvetica"/>
          <w:lang w:val="en-US"/>
        </w:rPr>
        <w:t>D</w:t>
      </w:r>
      <w:r w:rsidRPr="00BB37E3">
        <w:rPr>
          <w:rFonts w:ascii="Helvetica" w:hAnsi="Helvetica"/>
          <w:lang w:val="en-US"/>
        </w:rPr>
        <w:softHyphen/>
      </w:r>
      <w:r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t>
      </w:r>
      <w:r w:rsidR="00EB4D3A">
        <w:rPr>
          <w:rFonts w:ascii="Helvetica" w:hAnsi="Helvetica"/>
          <w:color w:val="000000" w:themeColor="text1"/>
          <w:lang w:val="en-US"/>
        </w:rPr>
        <w:t>band</w:t>
      </w:r>
      <w:r w:rsidRPr="00491E4D">
        <w:rPr>
          <w:rFonts w:ascii="Helvetica" w:hAnsi="Helvetica"/>
          <w:color w:val="000000" w:themeColor="text1"/>
          <w:lang w:val="en-US"/>
        </w:rPr>
        <w:t xml:space="preserve">. The red dashed line indicates the global maximum at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This is the theoretical optimum number of selected </w:t>
      </w:r>
      <w:r w:rsidR="00EB4D3A">
        <w:rPr>
          <w:rFonts w:ascii="Helvetica" w:hAnsi="Helvetica"/>
          <w:color w:val="000000" w:themeColor="text1"/>
          <w:lang w:val="en-US"/>
        </w:rPr>
        <w:t>bands</w:t>
      </w:r>
      <w:r w:rsidRPr="00491E4D">
        <w:rPr>
          <w:rFonts w:ascii="Helvetica" w:hAnsi="Helvetica"/>
          <w:color w:val="000000" w:themeColor="text1"/>
          <w:lang w:val="en-US"/>
        </w:rPr>
        <w:t xml:space="preserve"> to best discriminate Herschel and Komakuk vegetation types based on their spectral signatures. The dotted black line at 25 indicates the number of </w:t>
      </w:r>
      <w:r w:rsidR="00EB4D3A">
        <w:rPr>
          <w:rFonts w:ascii="Helvetica" w:hAnsi="Helvetica"/>
          <w:color w:val="000000" w:themeColor="text1"/>
          <w:lang w:val="en-US"/>
        </w:rPr>
        <w:t>bands</w:t>
      </w:r>
      <w:r w:rsidRPr="00491E4D">
        <w:rPr>
          <w:rFonts w:ascii="Helvetica" w:hAnsi="Helvetica"/>
          <w:color w:val="000000" w:themeColor="text1"/>
          <w:lang w:val="en-US"/>
        </w:rPr>
        <w:t xml:space="preserve"> selected using the three-</w:t>
      </w:r>
      <w:r w:rsidR="00EB4D3A">
        <w:rPr>
          <w:rFonts w:ascii="Helvetica" w:hAnsi="Helvetica"/>
          <w:color w:val="000000" w:themeColor="text1"/>
          <w:lang w:val="en-US"/>
        </w:rPr>
        <w:t>band</w:t>
      </w:r>
      <w:r w:rsidRPr="00491E4D">
        <w:rPr>
          <w:rFonts w:ascii="Helvetica" w:hAnsi="Helvetica"/>
          <w:color w:val="000000" w:themeColor="text1"/>
          <w:lang w:val="en-US"/>
        </w:rPr>
        <w:t xml:space="preserve"> moving window minima selection. (</w:t>
      </w:r>
      <w:r>
        <w:rPr>
          <w:rFonts w:ascii="Helvetica" w:hAnsi="Helvetica"/>
          <w:color w:val="000000" w:themeColor="text1"/>
          <w:lang w:val="en-US"/>
        </w:rPr>
        <w:t>f</w:t>
      </w:r>
      <w:r w:rsidRPr="00491E4D">
        <w:rPr>
          <w:rFonts w:ascii="Helvetica" w:hAnsi="Helvetica"/>
          <w:color w:val="000000" w:themeColor="text1"/>
          <w:lang w:val="en-US"/>
        </w:rPr>
        <w:t>ull methods; appendix xxx)</w:t>
      </w:r>
    </w:p>
    <w:p w14:paraId="0360726D" w14:textId="77777777" w:rsidR="001343A0" w:rsidRPr="00491E4D" w:rsidRDefault="001343A0" w:rsidP="001343A0">
      <w:pPr>
        <w:rPr>
          <w:rFonts w:ascii="Helvetica" w:hAnsi="Helvetica"/>
          <w:lang w:val="en-US"/>
        </w:rPr>
      </w:pPr>
    </w:p>
    <w:p w14:paraId="54E2D440" w14:textId="77777777" w:rsidR="001343A0" w:rsidRPr="00491E4D" w:rsidRDefault="001343A0" w:rsidP="001343A0">
      <w:pPr>
        <w:rPr>
          <w:rFonts w:ascii="Helvetica" w:hAnsi="Helvetica"/>
          <w:lang w:val="en-US"/>
        </w:rPr>
      </w:pPr>
    </w:p>
    <w:p w14:paraId="1CF581E7" w14:textId="77777777" w:rsidR="001343A0" w:rsidRPr="00491E4D" w:rsidRDefault="001343A0" w:rsidP="001343A0">
      <w:pPr>
        <w:rPr>
          <w:rFonts w:ascii="Helvetica" w:hAnsi="Helvetica"/>
          <w:lang w:val="en-US"/>
        </w:rPr>
      </w:pPr>
    </w:p>
    <w:p w14:paraId="11854EEA" w14:textId="77777777" w:rsidR="001343A0" w:rsidRPr="00491E4D" w:rsidRDefault="001343A0" w:rsidP="001343A0">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p>
    <w:p w14:paraId="4AA50393" w14:textId="77777777" w:rsidR="001343A0" w:rsidRDefault="001343A0" w:rsidP="001343A0">
      <w:pPr>
        <w:rPr>
          <w:rFonts w:ascii="Helvetica" w:hAnsi="Helvetica"/>
          <w:lang w:val="en-US"/>
        </w:rPr>
      </w:pPr>
    </w:p>
    <w:p w14:paraId="1C5D8FF5" w14:textId="07AB4507" w:rsidR="000A299B" w:rsidRDefault="001343A0" w:rsidP="000A299B">
      <w:pPr>
        <w:rPr>
          <w:rFonts w:ascii="Helvetica" w:hAnsi="Helvetica"/>
          <w:lang w:val="en-US"/>
        </w:rPr>
      </w:pPr>
      <w:r>
        <w:rPr>
          <w:rFonts w:ascii="Helvetica" w:hAnsi="Helvetica"/>
          <w:lang w:val="en-US"/>
        </w:rPr>
        <w:t>I found that band section in not result in greater differentiation between vegetation types based on their spectral signatures</w:t>
      </w:r>
      <w:r w:rsidR="00BF48F7">
        <w:rPr>
          <w:rFonts w:ascii="Helvetica" w:hAnsi="Helvetica"/>
          <w:lang w:val="en-US"/>
        </w:rPr>
        <w:t>,</w:t>
      </w:r>
      <w:r>
        <w:rPr>
          <w:rFonts w:ascii="Helvetica" w:hAnsi="Helvetica"/>
          <w:lang w:val="en-US"/>
        </w:rPr>
        <w:t xml:space="preserve"> implying a rejection of H</w:t>
      </w:r>
      <w:r w:rsidRPr="00363EAF">
        <w:rPr>
          <w:rFonts w:ascii="Helvetica" w:hAnsi="Helvetica"/>
          <w:vertAlign w:val="subscript"/>
          <w:lang w:val="en-US"/>
        </w:rPr>
        <w:t>2a</w:t>
      </w:r>
      <w:r w:rsidRPr="00491E4D">
        <w:rPr>
          <w:rFonts w:ascii="Helvetica" w:hAnsi="Helvetica"/>
          <w:lang w:val="en-US"/>
        </w:rPr>
        <w:t xml:space="preserve">. </w:t>
      </w:r>
      <w:r w:rsidR="000A299B" w:rsidRPr="00491E4D">
        <w:rPr>
          <w:rFonts w:ascii="Helvetica" w:hAnsi="Helvetica"/>
          <w:lang w:val="en-US"/>
        </w:rPr>
        <w:t xml:space="preserve">Manual and automatic selection included 24 and 25 </w:t>
      </w:r>
      <w:r w:rsidR="000A299B">
        <w:rPr>
          <w:rFonts w:ascii="Helvetica" w:hAnsi="Helvetica"/>
          <w:lang w:val="en-US"/>
        </w:rPr>
        <w:t>bands</w:t>
      </w:r>
      <w:r w:rsidR="000A299B" w:rsidRPr="00491E4D">
        <w:rPr>
          <w:rFonts w:ascii="Helvetica" w:hAnsi="Helvetica"/>
          <w:lang w:val="en-US"/>
        </w:rPr>
        <w:t xml:space="preserve"> respectively</w:t>
      </w:r>
      <w:r w:rsidR="000A299B">
        <w:rPr>
          <w:rFonts w:ascii="Helvetica" w:hAnsi="Helvetica"/>
          <w:lang w:val="en-US"/>
        </w:rPr>
        <w:t>.</w:t>
      </w:r>
    </w:p>
    <w:p w14:paraId="4C686725" w14:textId="77777777" w:rsidR="000A299B" w:rsidRPr="00FF1ABF" w:rsidRDefault="000A299B" w:rsidP="000A299B">
      <w:pPr>
        <w:rPr>
          <w:rFonts w:ascii="Helvetica" w:hAnsi="Helvetica"/>
          <w:lang w:val="en-US"/>
        </w:rPr>
      </w:pPr>
    </w:p>
    <w:p w14:paraId="09D9EFBA" w14:textId="5C49D8AC" w:rsidR="001343A0" w:rsidRDefault="001343A0" w:rsidP="000A299B">
      <w:pPr>
        <w:rPr>
          <w:rFonts w:ascii="Helvetica" w:hAnsi="Helvetica"/>
          <w:lang w:val="en-US"/>
        </w:rPr>
      </w:pPr>
    </w:p>
    <w:p w14:paraId="6B43E596" w14:textId="77777777" w:rsidR="000A299B" w:rsidRPr="00491E4D" w:rsidRDefault="000A299B" w:rsidP="001343A0">
      <w:pPr>
        <w:rPr>
          <w:rFonts w:ascii="Helvetica" w:hAnsi="Helvetica"/>
          <w:lang w:val="en-US"/>
        </w:rPr>
      </w:pPr>
    </w:p>
    <w:p w14:paraId="08CE6CF1" w14:textId="2E88504D" w:rsidR="001343A0" w:rsidRPr="00491E4D" w:rsidRDefault="000A299B" w:rsidP="001343A0">
      <w:pPr>
        <w:rPr>
          <w:rFonts w:ascii="Helvetica" w:hAnsi="Helvetica"/>
          <w:lang w:val="en-US"/>
        </w:rPr>
      </w:pPr>
      <w:r>
        <w:rPr>
          <w:rFonts w:ascii="Helvetica" w:hAnsi="Helvetica"/>
          <w:noProof/>
          <w:lang w:val="en-US"/>
        </w:rPr>
        <w:lastRenderedPageBreak/>
        <w:drawing>
          <wp:inline distT="0" distB="0" distL="0" distR="0" wp14:anchorId="3E7D6713" wp14:editId="64C6988C">
            <wp:extent cx="6483715" cy="3931920"/>
            <wp:effectExtent l="0" t="0" r="635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03 at 07.10.13.png"/>
                    <pic:cNvPicPr/>
                  </pic:nvPicPr>
                  <pic:blipFill>
                    <a:blip r:embed="rId18">
                      <a:extLst>
                        <a:ext uri="{28A0092B-C50C-407E-A947-70E740481C1C}">
                          <a14:useLocalDpi xmlns:a14="http://schemas.microsoft.com/office/drawing/2010/main" val="0"/>
                        </a:ext>
                      </a:extLst>
                    </a:blip>
                    <a:stretch>
                      <a:fillRect/>
                    </a:stretch>
                  </pic:blipFill>
                  <pic:spPr>
                    <a:xfrm>
                      <a:off x="0" y="0"/>
                      <a:ext cx="6488517" cy="3934832"/>
                    </a:xfrm>
                    <a:prstGeom prst="rect">
                      <a:avLst/>
                    </a:prstGeom>
                  </pic:spPr>
                </pic:pic>
              </a:graphicData>
            </a:graphic>
          </wp:inline>
        </w:drawing>
      </w:r>
    </w:p>
    <w:p w14:paraId="72362021" w14:textId="0F3D1B25" w:rsidR="001343A0" w:rsidRPr="00FF1ABF" w:rsidRDefault="001343A0" w:rsidP="001343A0">
      <w:pPr>
        <w:rPr>
          <w:rFonts w:ascii="Helvetica" w:hAnsi="Helvetica"/>
          <w:lang w:val="en-US"/>
        </w:rPr>
      </w:pPr>
      <w:r>
        <w:rPr>
          <w:rFonts w:ascii="Helvetica" w:hAnsi="Helvetica"/>
          <w:b/>
          <w:bCs/>
          <w:lang w:val="en-US"/>
        </w:rPr>
        <w:t xml:space="preserve">Figure 3.2.2 Comparison of predicted mean reflectance and spectral diversity. </w:t>
      </w:r>
      <w:r w:rsidR="001A04E4">
        <w:rPr>
          <w:rFonts w:ascii="Helvetica" w:hAnsi="Helvetica"/>
          <w:lang w:val="en-US"/>
        </w:rPr>
        <w:t>The first row (</w:t>
      </w:r>
      <w:proofErr w:type="gramStart"/>
      <w:r w:rsidR="001A04E4">
        <w:rPr>
          <w:rFonts w:ascii="Helvetica" w:hAnsi="Helvetica"/>
          <w:lang w:val="en-US"/>
        </w:rPr>
        <w:t>A,B</w:t>
      </w:r>
      <w:proofErr w:type="gramEnd"/>
      <w:r w:rsidR="001A04E4">
        <w:rPr>
          <w:rFonts w:ascii="Helvetica" w:hAnsi="Helvetica"/>
          <w:lang w:val="en-US"/>
        </w:rPr>
        <w:t xml:space="preserve">,C) is a visual representation of the bands selected to </w:t>
      </w:r>
      <w:proofErr w:type="spellStart"/>
      <w:r w:rsidR="001A04E4">
        <w:rPr>
          <w:rFonts w:ascii="Helvetica" w:hAnsi="Helvetica"/>
          <w:lang w:val="en-US"/>
        </w:rPr>
        <w:t>used</w:t>
      </w:r>
      <w:proofErr w:type="spellEnd"/>
      <w:r w:rsidR="001A04E4">
        <w:rPr>
          <w:rFonts w:ascii="Helvetica" w:hAnsi="Helvetica"/>
          <w:lang w:val="en-US"/>
        </w:rPr>
        <w:t xml:space="preserve"> in model. </w:t>
      </w:r>
      <w:r>
        <w:rPr>
          <w:rFonts w:ascii="Helvetica" w:hAnsi="Helvetica"/>
          <w:lang w:val="en-US"/>
        </w:rPr>
        <w:t xml:space="preserve">Each column corresponds with one set of </w:t>
      </w:r>
      <w:r w:rsidR="00EB4D3A">
        <w:rPr>
          <w:rFonts w:ascii="Helvetica" w:hAnsi="Helvetica"/>
          <w:lang w:val="en-US"/>
        </w:rPr>
        <w:t>bands</w:t>
      </w:r>
      <w:r>
        <w:rPr>
          <w:rFonts w:ascii="Helvetica" w:hAnsi="Helvetica"/>
          <w:lang w:val="en-US"/>
        </w:rPr>
        <w:t>, with (</w:t>
      </w:r>
      <w:proofErr w:type="gramStart"/>
      <w:r>
        <w:rPr>
          <w:rFonts w:ascii="Helvetica" w:hAnsi="Helvetica"/>
          <w:lang w:val="en-US"/>
        </w:rPr>
        <w:t>A,D</w:t>
      </w:r>
      <w:proofErr w:type="gramEnd"/>
      <w:r>
        <w:rPr>
          <w:rFonts w:ascii="Helvetica" w:hAnsi="Helvetica"/>
          <w:lang w:val="en-US"/>
        </w:rPr>
        <w:t xml:space="preserve">) being the full spectrum, (B,E) manual band selection, and (C,F) automated band selection. </w:t>
      </w:r>
    </w:p>
    <w:p w14:paraId="217B963D" w14:textId="77777777" w:rsidR="001343A0" w:rsidRPr="00491E4D" w:rsidRDefault="001343A0" w:rsidP="001343A0">
      <w:pPr>
        <w:rPr>
          <w:rFonts w:ascii="Helvetica" w:hAnsi="Helvetica"/>
          <w:lang w:val="en-US"/>
        </w:rPr>
      </w:pPr>
    </w:p>
    <w:p w14:paraId="1D3F6C91" w14:textId="77777777" w:rsidR="001343A0" w:rsidRPr="00491E4D" w:rsidRDefault="001343A0" w:rsidP="001343A0">
      <w:pPr>
        <w:rPr>
          <w:rFonts w:ascii="Helvetica" w:hAnsi="Helvetica"/>
          <w:lang w:val="en-US"/>
        </w:rPr>
      </w:pPr>
    </w:p>
    <w:p w14:paraId="369F3CD6" w14:textId="0853ED30" w:rsidR="001343A0" w:rsidRPr="00491E4D" w:rsidRDefault="001343A0" w:rsidP="001343A0">
      <w:pPr>
        <w:rPr>
          <w:rFonts w:ascii="Helvetica" w:hAnsi="Helvetica"/>
          <w:lang w:val="en-US"/>
        </w:rPr>
      </w:pPr>
    </w:p>
    <w:p w14:paraId="15EDAA06" w14:textId="77777777" w:rsidR="001343A0" w:rsidRPr="00491E4D" w:rsidRDefault="001343A0" w:rsidP="001343A0">
      <w:pPr>
        <w:rPr>
          <w:rFonts w:ascii="Helvetica" w:hAnsi="Helvetica"/>
          <w:lang w:val="en-US"/>
        </w:rPr>
      </w:pPr>
    </w:p>
    <w:p w14:paraId="59A05835" w14:textId="764E803B" w:rsidR="001343A0" w:rsidRDefault="001343A0" w:rsidP="001343A0">
      <w:pPr>
        <w:rPr>
          <w:rFonts w:ascii="Helvetica" w:hAnsi="Helvetica"/>
          <w:b/>
          <w:bCs/>
          <w:lang w:val="en-US"/>
        </w:rPr>
      </w:pPr>
      <w:r w:rsidRPr="00491E4D">
        <w:rPr>
          <w:rFonts w:ascii="Helvetica" w:hAnsi="Helvetica"/>
          <w:b/>
          <w:bCs/>
          <w:lang w:val="en-US"/>
        </w:rPr>
        <w:t xml:space="preserve">3.3 How does spectral diversity relate to species richness, evenness, and </w:t>
      </w:r>
      <w:r w:rsidR="00E80016">
        <w:rPr>
          <w:rFonts w:ascii="Helvetica" w:hAnsi="Helvetica"/>
          <w:b/>
          <w:bCs/>
          <w:lang w:val="en-US"/>
        </w:rPr>
        <w:t>bare ground</w:t>
      </w:r>
      <w:r w:rsidRPr="00491E4D">
        <w:rPr>
          <w:rFonts w:ascii="Helvetica" w:hAnsi="Helvetica"/>
          <w:b/>
          <w:bCs/>
          <w:lang w:val="en-US"/>
        </w:rPr>
        <w:t>?</w:t>
      </w:r>
    </w:p>
    <w:p w14:paraId="5E893922" w14:textId="3F3640CC" w:rsidR="001343A0" w:rsidRDefault="001343A0" w:rsidP="001343A0">
      <w:pPr>
        <w:pStyle w:val="NormalWeb"/>
        <w:rPr>
          <w:rFonts w:ascii="Helvetica" w:hAnsi="Helvetica"/>
          <w:b/>
          <w:bCs/>
          <w:lang w:val="en-US"/>
        </w:rPr>
      </w:pPr>
      <w:r w:rsidRPr="00491E4D">
        <w:rPr>
          <w:rFonts w:ascii="Helvetica" w:hAnsi="Helvetica"/>
          <w:b/>
          <w:bCs/>
          <w:lang w:val="en-US"/>
        </w:rPr>
        <w:t xml:space="preserve">3.4.1 How does spectral diversity relate to </w:t>
      </w:r>
      <w:r w:rsidR="00C91753">
        <w:rPr>
          <w:rFonts w:ascii="Helvetica" w:hAnsi="Helvetica"/>
          <w:b/>
          <w:bCs/>
          <w:lang w:val="en-US"/>
        </w:rPr>
        <w:t>richness and evenness</w:t>
      </w:r>
      <w:r w:rsidRPr="00491E4D">
        <w:rPr>
          <w:rFonts w:ascii="Helvetica" w:hAnsi="Helvetica"/>
          <w:b/>
          <w:bCs/>
          <w:lang w:val="en-US"/>
        </w:rPr>
        <w:t>?</w:t>
      </w:r>
    </w:p>
    <w:p w14:paraId="51FDC1E9" w14:textId="7094CFB4" w:rsidR="00737AAE" w:rsidRDefault="00737AAE" w:rsidP="001343A0">
      <w:pPr>
        <w:rPr>
          <w:rFonts w:ascii="Helvetica" w:hAnsi="Helvetica"/>
          <w:lang w:val="en-US"/>
        </w:rPr>
      </w:pPr>
      <w:r>
        <w:rPr>
          <w:rFonts w:ascii="Helvetica" w:hAnsi="Helvetica"/>
          <w:lang w:val="en-US"/>
        </w:rPr>
        <w:t>S</w:t>
      </w:r>
      <w:r w:rsidRPr="00491E4D">
        <w:rPr>
          <w:rFonts w:ascii="Helvetica" w:hAnsi="Helvetica"/>
          <w:lang w:val="en-US"/>
        </w:rPr>
        <w:t>pectral diversity did not have a consistent</w:t>
      </w:r>
      <w:r>
        <w:rPr>
          <w:rFonts w:ascii="Helvetica" w:hAnsi="Helvetica"/>
          <w:lang w:val="en-US"/>
        </w:rPr>
        <w:t>ly significant</w:t>
      </w:r>
      <w:r w:rsidRPr="00491E4D">
        <w:rPr>
          <w:rFonts w:ascii="Helvetica" w:hAnsi="Helvetica"/>
          <w:lang w:val="en-US"/>
        </w:rPr>
        <w:t xml:space="preserve"> positive correspondence with either species richness or species evenness</w:t>
      </w:r>
      <w:r>
        <w:rPr>
          <w:rFonts w:ascii="Helvetica" w:hAnsi="Helvetica"/>
          <w:lang w:val="en-US"/>
        </w:rPr>
        <w:t xml:space="preserve"> </w:t>
      </w:r>
      <w:r w:rsidRPr="00491E4D">
        <w:rPr>
          <w:rFonts w:ascii="Helvetica" w:hAnsi="Helvetica"/>
          <w:lang w:val="en-US"/>
        </w:rPr>
        <w:t xml:space="preserve">implying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b</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and</w:t>
      </w:r>
      <w:r w:rsidRPr="00491E4D">
        <w:rPr>
          <w:rFonts w:ascii="Helvetica" w:eastAsia="Times New Roman" w:hAnsi="Helvetica" w:cs="Times New Roman"/>
          <w:vertAlign w:val="subscript"/>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w:t>
      </w:r>
      <w:r w:rsidR="00FE0BF5">
        <w:rPr>
          <w:rFonts w:ascii="Helvetica" w:eastAsia="Times New Roman" w:hAnsi="Helvetica" w:cs="Times New Roman"/>
          <w:vertAlign w:val="subscript"/>
          <w:lang w:val="en-US"/>
        </w:rPr>
        <w:t>c</w:t>
      </w:r>
      <w:r w:rsidR="00C91753">
        <w:rPr>
          <w:rFonts w:ascii="Helvetica" w:eastAsia="Times New Roman" w:hAnsi="Helvetica" w:cs="Times New Roman"/>
          <w:vertAlign w:val="subscript"/>
          <w:lang w:val="en-US"/>
        </w:rPr>
        <w:t xml:space="preserve"> </w:t>
      </w:r>
      <w:r w:rsidR="00C91753">
        <w:rPr>
          <w:rFonts w:ascii="Helvetica" w:hAnsi="Helvetica"/>
          <w:lang w:val="en-US"/>
        </w:rPr>
        <w:t>(figure 3.4.1, appendix)</w:t>
      </w:r>
      <w:r w:rsidRPr="00491E4D">
        <w:rPr>
          <w:rFonts w:ascii="Helvetica" w:hAnsi="Helvetica"/>
          <w:lang w:val="en-US"/>
        </w:rPr>
        <w:t>.</w:t>
      </w:r>
      <w:r w:rsidR="00FE0BF5">
        <w:rPr>
          <w:rFonts w:ascii="Helvetica" w:hAnsi="Helvetica"/>
          <w:lang w:val="en-US"/>
        </w:rPr>
        <w:t xml:space="preserve"> </w:t>
      </w:r>
      <w:r w:rsidR="00BE6FA9">
        <w:rPr>
          <w:rFonts w:ascii="Helvetica" w:hAnsi="Helvetica"/>
          <w:lang w:val="en-US"/>
        </w:rPr>
        <w:t xml:space="preserve">Only species richness in Herschel vegetation had a significant relationship with </w:t>
      </w:r>
      <w:r>
        <w:rPr>
          <w:rFonts w:ascii="Helvetica" w:hAnsi="Helvetica"/>
          <w:lang w:val="en-US"/>
        </w:rPr>
        <w:t>Spectral diversity (</w:t>
      </w:r>
      <w:r w:rsidR="00BE6FA9">
        <w:rPr>
          <w:rFonts w:ascii="Helvetica" w:hAnsi="Helvetica"/>
          <w:lang w:val="en-US"/>
        </w:rPr>
        <w:t>estimate</w:t>
      </w:r>
      <w:r>
        <w:rPr>
          <w:rFonts w:ascii="Helvetica" w:hAnsi="Helvetica"/>
          <w:lang w:val="en-US"/>
        </w:rPr>
        <w:t>=0.05, SE=0.02, p-value=0.02</w:t>
      </w:r>
      <w:r w:rsidR="00A37023">
        <w:rPr>
          <w:rFonts w:ascii="Helvetica" w:hAnsi="Helvetica"/>
          <w:lang w:val="en-US"/>
        </w:rPr>
        <w:t>, n=11</w:t>
      </w:r>
      <w:r>
        <w:rPr>
          <w:rFonts w:ascii="Helvetica" w:hAnsi="Helvetica"/>
          <w:lang w:val="en-US"/>
        </w:rPr>
        <w:t xml:space="preserve">). </w:t>
      </w:r>
    </w:p>
    <w:p w14:paraId="71B0BD34" w14:textId="77777777" w:rsidR="00737AAE" w:rsidRDefault="00737AAE" w:rsidP="001343A0">
      <w:pPr>
        <w:rPr>
          <w:rFonts w:ascii="Helvetica" w:hAnsi="Helvetica"/>
          <w:lang w:val="en-US"/>
        </w:rPr>
      </w:pPr>
    </w:p>
    <w:p w14:paraId="6A4A0C0F" w14:textId="45BC83F0" w:rsidR="001343A0" w:rsidRPr="00491E4D" w:rsidRDefault="001343A0" w:rsidP="001343A0">
      <w:pPr>
        <w:pStyle w:val="NormalWeb"/>
        <w:rPr>
          <w:rFonts w:ascii="Helvetica" w:hAnsi="Helvetica"/>
          <w:b/>
          <w:bCs/>
          <w:lang w:val="en-US"/>
        </w:rPr>
      </w:pPr>
      <w:r w:rsidRPr="00491E4D">
        <w:rPr>
          <w:rFonts w:ascii="Helvetica" w:hAnsi="Helvetica"/>
          <w:b/>
          <w:bCs/>
          <w:lang w:val="en-US"/>
        </w:rPr>
        <w:t xml:space="preserve">3.4.2 How does </w:t>
      </w:r>
      <w:r w:rsidR="00E80016">
        <w:rPr>
          <w:rFonts w:ascii="Helvetica" w:hAnsi="Helvetica"/>
          <w:b/>
          <w:bCs/>
          <w:lang w:val="en-US"/>
        </w:rPr>
        <w:t>bare ground</w:t>
      </w:r>
      <w:r w:rsidRPr="00491E4D">
        <w:rPr>
          <w:rFonts w:ascii="Helvetica" w:hAnsi="Helvetica"/>
          <w:b/>
          <w:bCs/>
          <w:lang w:val="en-US"/>
        </w:rPr>
        <w:t xml:space="preserve"> relate to biodiversity?</w:t>
      </w:r>
    </w:p>
    <w:p w14:paraId="5607E3CA" w14:textId="004D4433" w:rsidR="00EF4748" w:rsidRDefault="001343A0" w:rsidP="003E3DFB">
      <w:pPr>
        <w:pStyle w:val="NormalWeb"/>
        <w:rPr>
          <w:rFonts w:ascii="Helvetica" w:hAnsi="Helvetica"/>
          <w:lang w:val="en-US"/>
        </w:rPr>
      </w:pPr>
      <w:r w:rsidRPr="00491E4D">
        <w:rPr>
          <w:rFonts w:ascii="Helvetica" w:hAnsi="Helvetica"/>
          <w:lang w:val="en-US"/>
        </w:rPr>
        <w:t xml:space="preserve">I </w:t>
      </w:r>
      <w:r w:rsidR="001D62AC">
        <w:rPr>
          <w:rFonts w:ascii="Helvetica" w:hAnsi="Helvetica"/>
          <w:lang w:val="en-US"/>
        </w:rPr>
        <w:t xml:space="preserve">did </w:t>
      </w:r>
      <w:r w:rsidRPr="00491E4D">
        <w:rPr>
          <w:rFonts w:ascii="Helvetica" w:hAnsi="Helvetica"/>
          <w:lang w:val="en-US"/>
        </w:rPr>
        <w:t xml:space="preserve">found relationship between spectral diversity soil- background in </w:t>
      </w:r>
      <w:r w:rsidR="00737AAE">
        <w:rPr>
          <w:rFonts w:ascii="Helvetica" w:hAnsi="Helvetica"/>
          <w:lang w:val="en-US"/>
        </w:rPr>
        <w:t>either</w:t>
      </w:r>
      <w:r w:rsidRPr="00491E4D">
        <w:rPr>
          <w:rFonts w:ascii="Helvetica" w:hAnsi="Helvetica"/>
          <w:lang w:val="en-US"/>
        </w:rPr>
        <w:t xml:space="preserve"> vegetation types</w:t>
      </w:r>
      <w:r>
        <w:rPr>
          <w:rFonts w:ascii="Helvetica" w:hAnsi="Helvetica"/>
          <w:lang w:val="en-US"/>
        </w:rPr>
        <w:t xml:space="preserve"> (figure 3.4.1</w:t>
      </w:r>
      <w:r w:rsidR="00C91753">
        <w:rPr>
          <w:rFonts w:ascii="Helvetica" w:hAnsi="Helvetica"/>
          <w:lang w:val="en-US"/>
        </w:rPr>
        <w:t>, appendix</w:t>
      </w:r>
      <w:r>
        <w:rPr>
          <w:rFonts w:ascii="Helvetica" w:hAnsi="Helvetica"/>
          <w:lang w:val="en-US"/>
        </w:rPr>
        <w:t>)</w:t>
      </w:r>
      <w:r w:rsidR="00DB44BE">
        <w:rPr>
          <w:rFonts w:ascii="Helvetica" w:hAnsi="Helvetica"/>
          <w:lang w:val="en-US"/>
        </w:rPr>
        <w:t>. This</w:t>
      </w:r>
      <w:r w:rsidRPr="00491E4D">
        <w:rPr>
          <w:rFonts w:ascii="Helvetica" w:hAnsi="Helvetica"/>
          <w:lang w:val="en-US"/>
        </w:rPr>
        <w:t xml:space="preserve"> impl</w:t>
      </w:r>
      <w:r w:rsidR="00DB44BE">
        <w:rPr>
          <w:rFonts w:ascii="Helvetica" w:hAnsi="Helvetica"/>
          <w:lang w:val="en-US"/>
        </w:rPr>
        <w:t>ies</w:t>
      </w:r>
      <w:r w:rsidRPr="00491E4D">
        <w:rPr>
          <w:rFonts w:ascii="Helvetica" w:hAnsi="Helvetica"/>
          <w:lang w:val="en-US"/>
        </w:rPr>
        <w:t xml:space="preserve"> a rejection of </w:t>
      </w:r>
      <w:r w:rsidR="003E3DFB" w:rsidRPr="00491E4D">
        <w:rPr>
          <w:rFonts w:ascii="Helvetica" w:hAnsi="Helvetica"/>
          <w:lang w:val="en-US"/>
        </w:rPr>
        <w:t>H</w:t>
      </w:r>
      <w:r w:rsidR="003E3DFB" w:rsidRPr="00491E4D">
        <w:rPr>
          <w:rFonts w:ascii="Helvetica" w:hAnsi="Helvetica"/>
          <w:vertAlign w:val="subscript"/>
          <w:lang w:val="en-US"/>
        </w:rPr>
        <w:t>2</w:t>
      </w:r>
      <w:r w:rsidR="003E3DFB">
        <w:rPr>
          <w:rFonts w:ascii="Helvetica" w:hAnsi="Helvetica"/>
          <w:vertAlign w:val="subscript"/>
          <w:lang w:val="en-US"/>
        </w:rPr>
        <w:t>d</w:t>
      </w:r>
      <w:r w:rsidR="003E3DFB">
        <w:rPr>
          <w:rFonts w:ascii="Helvetica" w:hAnsi="Helvetica"/>
          <w:lang w:val="en-US"/>
        </w:rPr>
        <w:t xml:space="preserve"> and </w:t>
      </w:r>
      <w:r w:rsidRPr="00491E4D">
        <w:rPr>
          <w:rFonts w:ascii="Helvetica" w:hAnsi="Helvetica"/>
          <w:lang w:val="en-US"/>
        </w:rPr>
        <w:t>H</w:t>
      </w:r>
      <w:r w:rsidRPr="00491E4D">
        <w:rPr>
          <w:rFonts w:ascii="Helvetica" w:hAnsi="Helvetica"/>
          <w:vertAlign w:val="subscript"/>
          <w:lang w:val="en-US"/>
        </w:rPr>
        <w:t xml:space="preserve">2e </w:t>
      </w:r>
      <w:r w:rsidRPr="00491E4D">
        <w:rPr>
          <w:rFonts w:ascii="Helvetica" w:hAnsi="Helvetica"/>
          <w:lang w:val="en-US"/>
        </w:rPr>
        <w:t>which</w:t>
      </w:r>
      <w:r w:rsidR="003E3DFB">
        <w:rPr>
          <w:rFonts w:ascii="Helvetica" w:hAnsi="Helvetica"/>
          <w:lang w:val="en-US"/>
        </w:rPr>
        <w:t xml:space="preserve"> </w:t>
      </w:r>
      <w:r w:rsidRPr="00491E4D">
        <w:rPr>
          <w:rFonts w:ascii="Helvetica" w:hAnsi="Helvetica"/>
          <w:lang w:val="en-US"/>
        </w:rPr>
        <w:t xml:space="preserve">predicted a strong positive correspondence between </w:t>
      </w:r>
      <w:r w:rsidR="00E80016">
        <w:rPr>
          <w:rFonts w:ascii="Helvetica" w:hAnsi="Helvetica"/>
          <w:lang w:val="en-US"/>
        </w:rPr>
        <w:t>bare ground</w:t>
      </w:r>
      <w:r w:rsidRPr="00491E4D">
        <w:rPr>
          <w:rFonts w:ascii="Helvetica" w:hAnsi="Helvetica"/>
          <w:lang w:val="en-US"/>
        </w:rPr>
        <w:t xml:space="preserve"> and spectral diversity. </w:t>
      </w:r>
      <w:r w:rsidR="00737AAE">
        <w:rPr>
          <w:rFonts w:ascii="Helvetica" w:hAnsi="Helvetica"/>
          <w:lang w:val="en-US"/>
        </w:rPr>
        <w:t>I</w:t>
      </w:r>
      <w:r w:rsidR="001D62AC">
        <w:rPr>
          <w:rFonts w:ascii="Helvetica" w:hAnsi="Helvetica"/>
          <w:lang w:val="en-US"/>
        </w:rPr>
        <w:t xml:space="preserve">ncreased bare ground did tend to result in lower spectral diversity, </w:t>
      </w:r>
      <w:r w:rsidR="00737AAE">
        <w:rPr>
          <w:rFonts w:ascii="Helvetica" w:hAnsi="Helvetica"/>
          <w:lang w:val="en-US"/>
        </w:rPr>
        <w:t xml:space="preserve">but </w:t>
      </w:r>
      <w:r w:rsidR="001D62AC">
        <w:rPr>
          <w:rFonts w:ascii="Helvetica" w:hAnsi="Helvetica"/>
          <w:lang w:val="en-US"/>
        </w:rPr>
        <w:t>large error</w:t>
      </w:r>
      <w:r w:rsidR="00737AAE">
        <w:rPr>
          <w:rFonts w:ascii="Helvetica" w:hAnsi="Helvetica"/>
          <w:lang w:val="en-US"/>
        </w:rPr>
        <w:t>s</w:t>
      </w:r>
      <w:r w:rsidR="001D62AC">
        <w:rPr>
          <w:rFonts w:ascii="Helvetica" w:hAnsi="Helvetica"/>
          <w:lang w:val="en-US"/>
        </w:rPr>
        <w:t xml:space="preserve"> </w:t>
      </w:r>
      <w:r w:rsidR="00737AAE">
        <w:rPr>
          <w:rFonts w:ascii="Helvetica" w:hAnsi="Helvetica"/>
          <w:lang w:val="en-US"/>
        </w:rPr>
        <w:t>were associated with</w:t>
      </w:r>
      <w:r w:rsidR="001D62AC">
        <w:rPr>
          <w:rFonts w:ascii="Helvetica" w:hAnsi="Helvetica"/>
          <w:lang w:val="en-US"/>
        </w:rPr>
        <w:t xml:space="preserve"> predict</w:t>
      </w:r>
      <w:r w:rsidR="00737AAE">
        <w:rPr>
          <w:rFonts w:ascii="Helvetica" w:hAnsi="Helvetica"/>
          <w:lang w:val="en-US"/>
        </w:rPr>
        <w:t>ed values</w:t>
      </w:r>
      <w:proofErr w:type="gramStart"/>
      <w:r w:rsidR="00DB44BE">
        <w:rPr>
          <w:rFonts w:ascii="Helvetica" w:hAnsi="Helvetica"/>
          <w:lang w:val="en-US"/>
        </w:rPr>
        <w:t xml:space="preserve">. </w:t>
      </w:r>
      <w:r w:rsidR="00BE6FA9">
        <w:rPr>
          <w:rFonts w:ascii="Helvetica" w:hAnsi="Helvetica"/>
          <w:lang w:val="en-US"/>
        </w:rPr>
        <w:t>.</w:t>
      </w:r>
      <w:proofErr w:type="gramEnd"/>
    </w:p>
    <w:p w14:paraId="46316587" w14:textId="53590168" w:rsidR="001343A0" w:rsidRPr="00491E4D" w:rsidRDefault="00EF4748" w:rsidP="001D62AC">
      <w:pPr>
        <w:rPr>
          <w:rFonts w:ascii="Helvetica" w:hAnsi="Helvetica"/>
          <w:strike/>
          <w:lang w:val="en-US"/>
        </w:rPr>
      </w:pPr>
      <w:r w:rsidRPr="00EF4748">
        <w:rPr>
          <w:rFonts w:ascii="Helvetica" w:eastAsia="Times New Roman" w:hAnsi="Helvetica" w:cs="Times New Roman"/>
          <w:lang w:val="en-US" w:eastAsia="en-GB"/>
        </w:rPr>
        <w:lastRenderedPageBreak/>
        <w:t xml:space="preserve">                   </w:t>
      </w:r>
    </w:p>
    <w:p w14:paraId="7010D876" w14:textId="77777777" w:rsidR="001343A0" w:rsidRPr="00491E4D" w:rsidRDefault="001343A0" w:rsidP="001343A0">
      <w:pPr>
        <w:rPr>
          <w:rFonts w:ascii="Helvetica" w:hAnsi="Helvetica"/>
          <w:b/>
          <w:bCs/>
          <w:lang w:val="en-US"/>
        </w:rPr>
      </w:pPr>
      <w:r w:rsidRPr="00491E4D">
        <w:rPr>
          <w:rFonts w:ascii="Helvetica" w:hAnsi="Helvetica"/>
          <w:b/>
          <w:bCs/>
          <w:lang w:val="en-US"/>
        </w:rPr>
        <w:t>Change to Nrow2!!!!!!!</w:t>
      </w:r>
    </w:p>
    <w:p w14:paraId="514D20B3" w14:textId="77777777" w:rsidR="001343A0" w:rsidRPr="00491E4D" w:rsidRDefault="001343A0" w:rsidP="001343A0">
      <w:pPr>
        <w:rPr>
          <w:rFonts w:ascii="Helvetica" w:hAnsi="Helvetica"/>
          <w:lang w:val="en-US"/>
        </w:rPr>
      </w:pPr>
      <w:r w:rsidRPr="00491E4D">
        <w:rPr>
          <w:rFonts w:ascii="Helvetica" w:hAnsi="Helvetica"/>
          <w:noProof/>
          <w:lang w:val="en-US"/>
        </w:rPr>
        <w:drawing>
          <wp:inline distT="0" distB="0" distL="0" distR="0" wp14:anchorId="6EC173EC" wp14:editId="0E8927CA">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16EC5A5B" w14:textId="2D3CB261" w:rsidR="001343A0" w:rsidRPr="00491E4D" w:rsidRDefault="001343A0" w:rsidP="001343A0">
      <w:pPr>
        <w:rPr>
          <w:rFonts w:ascii="Helvetica" w:hAnsi="Helvetica"/>
          <w:lang w:val="en-US"/>
        </w:rPr>
      </w:pPr>
      <w:r w:rsidRPr="00491E4D">
        <w:rPr>
          <w:rFonts w:ascii="Helvetica" w:hAnsi="Helvetica"/>
          <w:b/>
          <w:bCs/>
          <w:lang w:val="en-US"/>
        </w:rPr>
        <w:t xml:space="preserve">Figure 3.4.1 Multiple linear regression models predicting spectral diversity (CV). </w:t>
      </w:r>
      <w:r>
        <w:rPr>
          <w:rFonts w:ascii="Helvetica" w:hAnsi="Helvetica"/>
          <w:lang w:val="en-US"/>
        </w:rPr>
        <w:t xml:space="preserve">Spectral </w:t>
      </w:r>
      <w:proofErr w:type="gramStart"/>
      <w:r>
        <w:rPr>
          <w:rFonts w:ascii="Helvetica" w:hAnsi="Helvetica"/>
          <w:lang w:val="en-US"/>
        </w:rPr>
        <w:t xml:space="preserve">diversity  </w:t>
      </w:r>
      <w:r>
        <w:rPr>
          <w:rFonts w:ascii="Helvetica" w:hAnsi="Helvetica"/>
          <w:b/>
          <w:bCs/>
          <w:lang w:val="en-US"/>
        </w:rPr>
        <w:t>(</w:t>
      </w:r>
      <w:proofErr w:type="gramEnd"/>
      <w:r>
        <w:rPr>
          <w:rFonts w:ascii="Helvetica" w:hAnsi="Helvetica"/>
          <w:lang w:val="en-US"/>
        </w:rPr>
        <w:t xml:space="preserve">A) increases with richness in Herschel vegetation, (B) does significantly correspond with </w:t>
      </w:r>
      <w:proofErr w:type="spellStart"/>
      <w:r>
        <w:rPr>
          <w:rFonts w:ascii="Helvetica" w:hAnsi="Helvetica"/>
          <w:lang w:val="en-US"/>
        </w:rPr>
        <w:t>eveness</w:t>
      </w:r>
      <w:proofErr w:type="spellEnd"/>
      <w:r>
        <w:rPr>
          <w:rFonts w:ascii="Helvetica" w:hAnsi="Helvetica"/>
          <w:lang w:val="en-US"/>
        </w:rPr>
        <w:t xml:space="preserve">  (C) trends to decrease at higher soil background.  </w:t>
      </w:r>
      <w:r w:rsidRPr="00491E4D">
        <w:rPr>
          <w:rFonts w:ascii="Helvetica" w:hAnsi="Helvetica"/>
          <w:lang w:val="en-US"/>
        </w:rPr>
        <w:t>Herschel vegetation types estimates are in yellow and Komak</w:t>
      </w:r>
      <w:r>
        <w:rPr>
          <w:rFonts w:ascii="Helvetica" w:hAnsi="Helvetica"/>
          <w:lang w:val="en-US"/>
        </w:rPr>
        <w:t>u</w:t>
      </w:r>
      <w:r w:rsidRPr="00491E4D">
        <w:rPr>
          <w:rFonts w:ascii="Helvetica" w:hAnsi="Helvetica"/>
          <w:lang w:val="en-US"/>
        </w:rPr>
        <w:t>k blue, with ribbon representing the upper and lower bounds of the 95% confidence intervals. Plotted points represent computed spectral diversity estimates.</w:t>
      </w:r>
      <w:r w:rsidR="00C91753">
        <w:rPr>
          <w:rFonts w:ascii="Helvetica" w:hAnsi="Helvetica"/>
          <w:lang w:val="en-US"/>
        </w:rPr>
        <w:t xml:space="preserve"> Herschel type, n=11, Komakuk type, n=10)</w:t>
      </w:r>
    </w:p>
    <w:p w14:paraId="04531B0C" w14:textId="77777777" w:rsidR="001343A0" w:rsidRPr="00491E4D" w:rsidRDefault="001343A0" w:rsidP="001343A0">
      <w:pPr>
        <w:rPr>
          <w:rFonts w:ascii="Helvetica" w:hAnsi="Helvetica"/>
          <w:lang w:val="en-US"/>
        </w:rPr>
      </w:pPr>
    </w:p>
    <w:p w14:paraId="29847015" w14:textId="77777777" w:rsidR="001343A0" w:rsidRPr="00633905" w:rsidRDefault="001343A0" w:rsidP="001343A0">
      <w:pPr>
        <w:rPr>
          <w:rFonts w:ascii="Helvetica" w:hAnsi="Helvetica"/>
          <w:strike/>
          <w:lang w:val="en-US"/>
        </w:rPr>
      </w:pPr>
      <w:r w:rsidRPr="00491E4D">
        <w:rPr>
          <w:rFonts w:ascii="Helvetica" w:hAnsi="Helvetica"/>
          <w:b/>
          <w:bCs/>
          <w:lang w:val="en-US"/>
        </w:rPr>
        <w:t xml:space="preserve">3.4.3 How </w:t>
      </w:r>
      <w:r>
        <w:rPr>
          <w:rFonts w:ascii="Helvetica" w:hAnsi="Helvetica"/>
          <w:b/>
          <w:bCs/>
          <w:lang w:val="en-US"/>
        </w:rPr>
        <w:t xml:space="preserve">is </w:t>
      </w:r>
      <w:r w:rsidRPr="00491E4D">
        <w:rPr>
          <w:rFonts w:ascii="Helvetica" w:hAnsi="Helvetica"/>
          <w:b/>
          <w:bCs/>
          <w:lang w:val="en-US"/>
        </w:rPr>
        <w:t xml:space="preserve">spectral diversity </w:t>
      </w:r>
      <w:r>
        <w:rPr>
          <w:rFonts w:ascii="Helvetica" w:hAnsi="Helvetica"/>
          <w:b/>
          <w:bCs/>
          <w:lang w:val="en-US"/>
        </w:rPr>
        <w:t>influenced by</w:t>
      </w:r>
      <w:r w:rsidRPr="00491E4D">
        <w:rPr>
          <w:rFonts w:ascii="Helvetica" w:hAnsi="Helvetica"/>
          <w:b/>
          <w:bCs/>
          <w:lang w:val="en-US"/>
        </w:rPr>
        <w:t xml:space="preserve"> </w:t>
      </w:r>
      <w:r>
        <w:rPr>
          <w:rFonts w:ascii="Helvetica" w:hAnsi="Helvetica"/>
          <w:b/>
          <w:bCs/>
          <w:lang w:val="en-US"/>
        </w:rPr>
        <w:t>additional</w:t>
      </w:r>
      <w:r w:rsidRPr="00491E4D">
        <w:rPr>
          <w:rFonts w:ascii="Helvetica" w:hAnsi="Helvetica"/>
          <w:b/>
          <w:bCs/>
          <w:lang w:val="en-US"/>
        </w:rPr>
        <w:t xml:space="preserve"> environmental</w:t>
      </w:r>
      <w:r>
        <w:rPr>
          <w:rFonts w:ascii="Helvetica" w:hAnsi="Helvetica"/>
          <w:b/>
          <w:bCs/>
          <w:lang w:val="en-US"/>
        </w:rPr>
        <w:t xml:space="preserve"> </w:t>
      </w:r>
      <w:r w:rsidRPr="00491E4D">
        <w:rPr>
          <w:rFonts w:ascii="Helvetica" w:hAnsi="Helvetica"/>
          <w:b/>
          <w:bCs/>
          <w:lang w:val="en-US"/>
        </w:rPr>
        <w:t>f</w:t>
      </w:r>
      <w:r>
        <w:rPr>
          <w:rFonts w:ascii="Helvetica" w:hAnsi="Helvetica"/>
          <w:b/>
          <w:bCs/>
          <w:lang w:val="en-US"/>
        </w:rPr>
        <w:t>actors</w:t>
      </w:r>
      <w:r w:rsidRPr="00491E4D">
        <w:rPr>
          <w:rFonts w:ascii="Helvetica" w:hAnsi="Helvetica"/>
          <w:b/>
          <w:bCs/>
          <w:lang w:val="en-US"/>
        </w:rPr>
        <w:t>?</w:t>
      </w:r>
    </w:p>
    <w:p w14:paraId="58CC97CA" w14:textId="77777777" w:rsidR="001343A0" w:rsidRPr="00491E4D" w:rsidRDefault="001343A0" w:rsidP="001343A0">
      <w:pPr>
        <w:rPr>
          <w:rFonts w:ascii="Helvetica" w:hAnsi="Helvetica"/>
          <w:lang w:val="en-US"/>
        </w:rPr>
      </w:pPr>
      <w:r>
        <w:rPr>
          <w:rFonts w:ascii="Helvetica" w:hAnsi="Helvetica"/>
          <w:lang w:val="en-US"/>
        </w:rPr>
        <w:t xml:space="preserve"> </w:t>
      </w:r>
    </w:p>
    <w:p w14:paraId="4FB334A4" w14:textId="69C45B8D" w:rsidR="001343A0" w:rsidRPr="00491E4D" w:rsidRDefault="001343A0" w:rsidP="001343A0">
      <w:pPr>
        <w:rPr>
          <w:lang w:val="en-US"/>
        </w:rPr>
      </w:pPr>
      <w:r>
        <w:rPr>
          <w:rFonts w:ascii="Helvetica" w:hAnsi="Helvetica"/>
          <w:lang w:val="en-US"/>
        </w:rPr>
        <w:t xml:space="preserve">When spectral signatures were ordinated with additional environmental factors derived from point framing data, total cover had close positive correspondence with spectral diversity (CV). Total cover incorporates both canopy and sub-canopy vegetation layers and indicates </w:t>
      </w:r>
      <w:r w:rsidRPr="00676E75">
        <w:rPr>
          <w:rFonts w:ascii="Helvetica" w:hAnsi="Helvetica"/>
          <w:lang w:val="en-US"/>
        </w:rPr>
        <w:t xml:space="preserve">greater vegetation density. </w:t>
      </w:r>
      <w:r w:rsidR="004C6D6F">
        <w:rPr>
          <w:rFonts w:ascii="Helvetica" w:hAnsi="Helvetica"/>
          <w:lang w:val="en-US"/>
        </w:rPr>
        <w:t xml:space="preserve">Shrub cover, evenness and partially richness were also correlated. </w:t>
      </w:r>
      <w:r>
        <w:rPr>
          <w:rFonts w:ascii="Helvetica" w:hAnsi="Helvetica"/>
          <w:lang w:val="en-US"/>
        </w:rPr>
        <w:t>Aside from</w:t>
      </w:r>
      <w:r w:rsidRPr="00676E75">
        <w:rPr>
          <w:rFonts w:ascii="Helvetica" w:hAnsi="Helvetica"/>
          <w:lang w:val="en-US"/>
        </w:rPr>
        <w:t xml:space="preserve"> </w:t>
      </w:r>
      <w:r>
        <w:rPr>
          <w:rFonts w:ascii="Helvetica" w:hAnsi="Helvetica"/>
          <w:lang w:val="en-US"/>
        </w:rPr>
        <w:t xml:space="preserve">the previously tested factor </w:t>
      </w:r>
      <w:r w:rsidR="00E80016">
        <w:rPr>
          <w:rFonts w:ascii="Helvetica" w:hAnsi="Helvetica"/>
          <w:lang w:val="en-US"/>
        </w:rPr>
        <w:t>bare ground</w:t>
      </w:r>
      <w:r w:rsidRPr="00676E75">
        <w:rPr>
          <w:rFonts w:ascii="Helvetica" w:hAnsi="Helvetica"/>
          <w:lang w:val="en-US"/>
        </w:rPr>
        <w:t xml:space="preserve">, </w:t>
      </w:r>
      <w:r w:rsidR="002D7936">
        <w:rPr>
          <w:rFonts w:ascii="Helvetica" w:hAnsi="Helvetica"/>
          <w:lang w:val="en-US"/>
        </w:rPr>
        <w:t>flowering tissue</w:t>
      </w:r>
      <w:r w:rsidRPr="00676E75">
        <w:rPr>
          <w:rFonts w:ascii="Helvetica" w:hAnsi="Helvetica"/>
          <w:lang w:val="en-US"/>
        </w:rPr>
        <w:t xml:space="preserve"> </w:t>
      </w:r>
      <w:r>
        <w:rPr>
          <w:rFonts w:ascii="Helvetica" w:hAnsi="Helvetica"/>
          <w:lang w:val="en-US"/>
        </w:rPr>
        <w:t>was directionally opposed to spectral diversity</w:t>
      </w:r>
      <w:r w:rsidR="004C6D6F">
        <w:rPr>
          <w:rFonts w:ascii="Helvetica" w:hAnsi="Helvetica"/>
          <w:lang w:val="en-US"/>
        </w:rPr>
        <w:t>.</w:t>
      </w:r>
    </w:p>
    <w:p w14:paraId="28F768DF" w14:textId="3FFFE4F5" w:rsidR="001343A0" w:rsidRDefault="001343A0" w:rsidP="001343A0">
      <w:pPr>
        <w:tabs>
          <w:tab w:val="left" w:pos="4032"/>
        </w:tabs>
        <w:rPr>
          <w:lang w:val="en-US"/>
        </w:rPr>
      </w:pPr>
    </w:p>
    <w:p w14:paraId="56FF68E3" w14:textId="47ADAAE9" w:rsidR="00B12EEA" w:rsidRPr="00BF0790" w:rsidRDefault="004C6D6F" w:rsidP="001343A0">
      <w:pPr>
        <w:tabs>
          <w:tab w:val="left" w:pos="4032"/>
        </w:tabs>
        <w:rPr>
          <w:lang w:val="en-US"/>
        </w:rPr>
      </w:pPr>
      <w:r>
        <w:rPr>
          <w:noProof/>
          <w:lang w:val="en-US"/>
        </w:rPr>
        <w:lastRenderedPageBreak/>
        <w:drawing>
          <wp:inline distT="0" distB="0" distL="0" distR="0" wp14:anchorId="6C8284D5" wp14:editId="33E6B86D">
            <wp:extent cx="6425392" cy="5052695"/>
            <wp:effectExtent l="0" t="0" r="1270" b="190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4 at 20.16.44.png"/>
                    <pic:cNvPicPr/>
                  </pic:nvPicPr>
                  <pic:blipFill>
                    <a:blip r:embed="rId20">
                      <a:extLst>
                        <a:ext uri="{28A0092B-C50C-407E-A947-70E740481C1C}">
                          <a14:useLocalDpi xmlns:a14="http://schemas.microsoft.com/office/drawing/2010/main" val="0"/>
                        </a:ext>
                      </a:extLst>
                    </a:blip>
                    <a:stretch>
                      <a:fillRect/>
                    </a:stretch>
                  </pic:blipFill>
                  <pic:spPr>
                    <a:xfrm>
                      <a:off x="0" y="0"/>
                      <a:ext cx="6438615" cy="5063093"/>
                    </a:xfrm>
                    <a:prstGeom prst="rect">
                      <a:avLst/>
                    </a:prstGeom>
                  </pic:spPr>
                </pic:pic>
              </a:graphicData>
            </a:graphic>
          </wp:inline>
        </w:drawing>
      </w:r>
    </w:p>
    <w:p w14:paraId="410BF0AA" w14:textId="3F303711" w:rsidR="001343A0" w:rsidRDefault="001343A0" w:rsidP="001343A0">
      <w:pPr>
        <w:rPr>
          <w:rFonts w:ascii="Helvetica" w:hAnsi="Helvetica"/>
          <w:b/>
          <w:bCs/>
          <w:lang w:val="en-US"/>
        </w:rPr>
      </w:pPr>
    </w:p>
    <w:p w14:paraId="021C7A29" w14:textId="2A1F83D1" w:rsidR="001343A0" w:rsidRDefault="001343A0" w:rsidP="001343A0">
      <w:pPr>
        <w:rPr>
          <w:rFonts w:ascii="Helvetica" w:hAnsi="Helvetica"/>
          <w:lang w:val="en-US"/>
        </w:rPr>
      </w:pPr>
      <w:r>
        <w:rPr>
          <w:rFonts w:ascii="Helvetica" w:hAnsi="Helvetica"/>
          <w:b/>
          <w:bCs/>
          <w:lang w:val="en-US"/>
        </w:rPr>
        <w:t xml:space="preserve">Figure 3.4.4 Ordination of spectral diversity (CV) </w:t>
      </w:r>
      <w:r w:rsidR="00F213EB">
        <w:rPr>
          <w:rFonts w:ascii="Helvetica" w:hAnsi="Helvetica"/>
          <w:b/>
          <w:bCs/>
          <w:lang w:val="en-US"/>
        </w:rPr>
        <w:t>and</w:t>
      </w:r>
      <w:r>
        <w:rPr>
          <w:rFonts w:ascii="Helvetica" w:hAnsi="Helvetica"/>
          <w:b/>
          <w:bCs/>
          <w:lang w:val="en-US"/>
        </w:rPr>
        <w:t xml:space="preserve"> environmental factors. </w:t>
      </w:r>
      <w:r>
        <w:rPr>
          <w:rFonts w:ascii="Helvetica" w:hAnsi="Helvetica"/>
          <w:lang w:val="en-US"/>
        </w:rPr>
        <w:t xml:space="preserve">Groups were colored with red indicating Herschel 2018, yellow Herschel 2019, purple Komakuk 2018, blue Komakuk 2019. Factors where colored by type, green being diversity indices, orange environmental factors, and lavender spectral properties. </w:t>
      </w:r>
      <w:r w:rsidRPr="00A946C2">
        <w:rPr>
          <w:rFonts w:ascii="Helvetica" w:hAnsi="Helvetica"/>
          <w:b/>
          <w:bCs/>
          <w:lang w:val="en-US"/>
        </w:rPr>
        <w:t>Dead, graminoid, shrub, and reproductive tissue represent plot cover at canopy layer (visible when looking from above)</w:t>
      </w:r>
      <w:r>
        <w:rPr>
          <w:rFonts w:ascii="Helvetica" w:hAnsi="Helvetica"/>
          <w:lang w:val="en-US"/>
        </w:rPr>
        <w:t xml:space="preserve">. </w:t>
      </w:r>
      <w:r w:rsidR="00C32952">
        <w:rPr>
          <w:rFonts w:ascii="Helvetica" w:hAnsi="Helvetica"/>
          <w:lang w:val="en-US"/>
        </w:rPr>
        <w:t xml:space="preserve">Mean reflectance is denoted as </w:t>
      </w:r>
      <w:proofErr w:type="spellStart"/>
      <w:r w:rsidR="00C32952">
        <w:rPr>
          <w:rFonts w:ascii="Helvetica" w:hAnsi="Helvetica"/>
          <w:lang w:val="en-US"/>
        </w:rPr>
        <w:t>Spec_mean</w:t>
      </w:r>
      <w:proofErr w:type="spellEnd"/>
      <w:r w:rsidR="00C32952">
        <w:rPr>
          <w:rFonts w:ascii="Helvetica" w:hAnsi="Helvetica"/>
          <w:lang w:val="en-US"/>
        </w:rPr>
        <w:t>; spectral diversity as CV</w:t>
      </w:r>
      <w:r w:rsidRPr="00491E4D">
        <w:rPr>
          <w:rFonts w:ascii="Helvetica" w:hAnsi="Helvetica"/>
          <w:lang w:val="en-US"/>
        </w:rPr>
        <w:t xml:space="preserve">. </w:t>
      </w:r>
      <w:r>
        <w:rPr>
          <w:rFonts w:ascii="Helvetica" w:hAnsi="Helvetica"/>
          <w:lang w:val="en-US"/>
        </w:rPr>
        <w:t>PC1 accounted for 38% of variance and PC2 25%.</w:t>
      </w:r>
    </w:p>
    <w:p w14:paraId="1987268D" w14:textId="35C08CC4" w:rsidR="001343A0" w:rsidRDefault="001343A0" w:rsidP="001343A0">
      <w:pPr>
        <w:rPr>
          <w:rFonts w:ascii="Helvetica" w:hAnsi="Helvetica"/>
          <w:lang w:val="en-US"/>
        </w:rPr>
      </w:pPr>
    </w:p>
    <w:p w14:paraId="36E508AE" w14:textId="0B8ACE03" w:rsidR="0099122F" w:rsidRDefault="0099122F" w:rsidP="001343A0">
      <w:pPr>
        <w:rPr>
          <w:rFonts w:ascii="Helvetica" w:hAnsi="Helvetica"/>
          <w:lang w:val="en-US"/>
        </w:rPr>
      </w:pPr>
    </w:p>
    <w:p w14:paraId="670DF18D" w14:textId="46DD1F3A" w:rsidR="0099122F" w:rsidRDefault="0099122F" w:rsidP="001343A0">
      <w:pPr>
        <w:rPr>
          <w:rFonts w:ascii="Helvetica" w:hAnsi="Helvetica"/>
          <w:lang w:val="en-US"/>
        </w:rPr>
      </w:pPr>
    </w:p>
    <w:p w14:paraId="0A6CFB44" w14:textId="11F010A2" w:rsidR="00F213EB" w:rsidRDefault="00F213EB" w:rsidP="001343A0">
      <w:pPr>
        <w:rPr>
          <w:rFonts w:ascii="Helvetica" w:hAnsi="Helvetica"/>
          <w:lang w:val="en-US"/>
        </w:rPr>
      </w:pPr>
    </w:p>
    <w:p w14:paraId="41BAE1C8" w14:textId="397481B6" w:rsidR="00F213EB" w:rsidRDefault="00F213EB" w:rsidP="001343A0">
      <w:pPr>
        <w:rPr>
          <w:rFonts w:ascii="Helvetica" w:hAnsi="Helvetica"/>
          <w:lang w:val="en-US"/>
        </w:rPr>
      </w:pPr>
    </w:p>
    <w:p w14:paraId="45A0E49B" w14:textId="77777777" w:rsidR="00F213EB" w:rsidRPr="00491E4D" w:rsidRDefault="00F213EB" w:rsidP="001343A0">
      <w:pPr>
        <w:rPr>
          <w:rFonts w:ascii="Helvetica" w:hAnsi="Helvetica"/>
          <w:lang w:val="en-US"/>
        </w:rPr>
      </w:pPr>
    </w:p>
    <w:p w14:paraId="70DEB6C7" w14:textId="77777777" w:rsidR="001343A0" w:rsidRPr="00491E4D" w:rsidRDefault="001343A0" w:rsidP="001343A0">
      <w:pPr>
        <w:rPr>
          <w:rFonts w:ascii="Helvetica" w:hAnsi="Helvetica"/>
          <w:lang w:val="en-US"/>
        </w:rPr>
      </w:pPr>
    </w:p>
    <w:p w14:paraId="2B16F30B"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3.4 Are closer measurements more similar than more distant measurements? </w:t>
      </w:r>
    </w:p>
    <w:p w14:paraId="00B2D05E" w14:textId="77777777" w:rsidR="001343A0" w:rsidRPr="00491E4D" w:rsidRDefault="001343A0" w:rsidP="001343A0">
      <w:pPr>
        <w:rPr>
          <w:rFonts w:ascii="Helvetica" w:hAnsi="Helvetica"/>
          <w:lang w:val="en-US"/>
        </w:rPr>
      </w:pPr>
      <w:r w:rsidRPr="00491E4D">
        <w:rPr>
          <w:rFonts w:ascii="Helvetica" w:hAnsi="Helvetica"/>
          <w:lang w:val="en-US"/>
        </w:rPr>
        <w:t xml:space="preserve">  </w:t>
      </w:r>
    </w:p>
    <w:p w14:paraId="66F05E58" w14:textId="56F96E00" w:rsidR="001343A0" w:rsidRPr="008E3960" w:rsidRDefault="001343A0" w:rsidP="001343A0">
      <w:pPr>
        <w:rPr>
          <w:rFonts w:ascii="Helvetica" w:hAnsi="Helvetica"/>
          <w:b/>
          <w:bCs/>
          <w:lang w:val="en-US"/>
        </w:rPr>
      </w:pPr>
      <w:r w:rsidRPr="00491E4D">
        <w:rPr>
          <w:rFonts w:ascii="Helvetica" w:hAnsi="Helvetica"/>
          <w:lang w:val="en-US"/>
        </w:rPr>
        <w:t xml:space="preserve">All spectral </w:t>
      </w:r>
      <w:r w:rsidR="00EC2594" w:rsidRPr="00491E4D">
        <w:rPr>
          <w:rFonts w:ascii="Helvetica" w:hAnsi="Helvetica"/>
          <w:lang w:val="en-US"/>
        </w:rPr>
        <w:t>measurements</w:t>
      </w:r>
      <w:r w:rsidRPr="00491E4D">
        <w:rPr>
          <w:rFonts w:ascii="Helvetica" w:hAnsi="Helvetica"/>
          <w:lang w:val="en-US"/>
        </w:rPr>
        <w:t xml:space="preserve"> within one vegetation type exhibited degree</w:t>
      </w:r>
      <w:r w:rsidR="00EC2594">
        <w:rPr>
          <w:rFonts w:ascii="Helvetica" w:hAnsi="Helvetica"/>
          <w:lang w:val="en-US"/>
        </w:rPr>
        <w:t>s</w:t>
      </w:r>
      <w:r w:rsidRPr="00491E4D">
        <w:rPr>
          <w:rFonts w:ascii="Helvetica" w:hAnsi="Helvetica"/>
          <w:lang w:val="en-US"/>
        </w:rPr>
        <w:t xml:space="preserve"> of spatial </w:t>
      </w:r>
      <w:r w:rsidR="00EC2594" w:rsidRPr="00491E4D">
        <w:rPr>
          <w:rFonts w:ascii="Helvetica" w:hAnsi="Helvetica"/>
          <w:lang w:val="en-US"/>
        </w:rPr>
        <w:t>autocorrelation</w:t>
      </w:r>
      <w:r w:rsidRPr="00491E4D">
        <w:rPr>
          <w:rFonts w:ascii="Helvetica" w:hAnsi="Helvetica"/>
          <w:lang w:val="en-US"/>
        </w:rPr>
        <w:t xml:space="preserve">. The distance to the sill indicated uncorrelation of measurements </w:t>
      </w:r>
      <w:r w:rsidR="00EC2594">
        <w:rPr>
          <w:rFonts w:ascii="Helvetica" w:hAnsi="Helvetica"/>
          <w:lang w:val="en-US"/>
        </w:rPr>
        <w:t>2</w:t>
      </w:r>
      <w:r w:rsidRPr="00491E4D">
        <w:rPr>
          <w:rFonts w:ascii="Helvetica" w:hAnsi="Helvetica"/>
          <w:lang w:val="en-US"/>
        </w:rPr>
        <w:t xml:space="preserve">0 </w:t>
      </w:r>
      <w:r w:rsidRPr="00491E4D">
        <w:rPr>
          <w:rFonts w:ascii="Helvetica" w:hAnsi="Helvetica"/>
          <w:lang w:val="en-US"/>
        </w:rPr>
        <w:lastRenderedPageBreak/>
        <w:t>meters</w:t>
      </w:r>
      <w:r w:rsidR="00DB44BE">
        <w:rPr>
          <w:rFonts w:ascii="Helvetica" w:hAnsi="Helvetica"/>
          <w:lang w:val="en-US"/>
        </w:rPr>
        <w:t xml:space="preserve"> (figure 3.4)</w:t>
      </w:r>
      <w:r w:rsidRPr="00491E4D">
        <w:rPr>
          <w:rFonts w:ascii="Helvetica" w:hAnsi="Helvetica"/>
          <w:lang w:val="en-US"/>
        </w:rPr>
        <w:t xml:space="preserve">. Plots of each vegetation type were arranged along transect, with a maximum distance of 50 m between the first and last plot, meaning some spatial autocorrelation is always present. </w:t>
      </w:r>
      <w:r w:rsidRPr="008E3960">
        <w:rPr>
          <w:rFonts w:ascii="Helvetica" w:hAnsi="Helvetica"/>
          <w:b/>
          <w:bCs/>
          <w:lang w:val="en-US"/>
        </w:rPr>
        <w:t>The nugget</w:t>
      </w:r>
      <w:r w:rsidR="00661439" w:rsidRPr="008E3960">
        <w:rPr>
          <w:rFonts w:ascii="Helvetica" w:hAnsi="Helvetica"/>
          <w:b/>
          <w:bCs/>
          <w:lang w:val="en-US"/>
        </w:rPr>
        <w:t xml:space="preserve"> to </w:t>
      </w:r>
      <w:r w:rsidRPr="008E3960">
        <w:rPr>
          <w:rFonts w:ascii="Helvetica" w:hAnsi="Helvetica"/>
          <w:b/>
          <w:bCs/>
          <w:lang w:val="en-US"/>
        </w:rPr>
        <w:t xml:space="preserve">sill ratio indicates what percent of the total observed </w:t>
      </w:r>
      <w:r w:rsidR="00EC2594" w:rsidRPr="008E3960">
        <w:rPr>
          <w:rFonts w:ascii="Helvetica" w:hAnsi="Helvetica"/>
          <w:b/>
          <w:bCs/>
          <w:lang w:val="en-US"/>
        </w:rPr>
        <w:t>variance</w:t>
      </w:r>
      <w:r w:rsidRPr="008E3960">
        <w:rPr>
          <w:rFonts w:ascii="Helvetica" w:hAnsi="Helvetica"/>
          <w:b/>
          <w:bCs/>
          <w:lang w:val="en-US"/>
        </w:rPr>
        <w:t xml:space="preserve"> is observed at </w:t>
      </w:r>
      <w:r w:rsidR="00EC2594" w:rsidRPr="008E3960">
        <w:rPr>
          <w:rFonts w:ascii="Helvetica" w:hAnsi="Helvetica"/>
          <w:b/>
          <w:bCs/>
          <w:lang w:val="en-US"/>
        </w:rPr>
        <w:t>distances</w:t>
      </w:r>
      <w:r w:rsidRPr="008E3960">
        <w:rPr>
          <w:rFonts w:ascii="Helvetica" w:hAnsi="Helvetica"/>
          <w:b/>
          <w:bCs/>
          <w:lang w:val="en-US"/>
        </w:rPr>
        <w:t xml:space="preserve"> smaller that minimal distance between two plots. </w:t>
      </w:r>
      <w:r w:rsidR="00661439" w:rsidRPr="008E3960">
        <w:rPr>
          <w:rFonts w:ascii="Helvetica" w:hAnsi="Helvetica"/>
          <w:b/>
          <w:bCs/>
          <w:lang w:val="en-US"/>
        </w:rPr>
        <w:t>With</w:t>
      </w:r>
      <w:r w:rsidRPr="008E3960">
        <w:rPr>
          <w:rFonts w:ascii="Helvetica" w:hAnsi="Helvetica"/>
          <w:b/>
          <w:bCs/>
          <w:lang w:val="en-US"/>
        </w:rPr>
        <w:t xml:space="preserve"> nugget to sill ratio of </w:t>
      </w:r>
      <w:r w:rsidR="00661439" w:rsidRPr="008E3960">
        <w:rPr>
          <w:rFonts w:ascii="Helvetica" w:hAnsi="Helvetica"/>
          <w:b/>
          <w:bCs/>
          <w:lang w:val="en-US"/>
        </w:rPr>
        <w:t>70% percent</w:t>
      </w:r>
      <w:r w:rsidRPr="008E3960">
        <w:rPr>
          <w:rFonts w:ascii="Helvetica" w:hAnsi="Helvetica"/>
          <w:b/>
          <w:bCs/>
          <w:lang w:val="en-US"/>
        </w:rPr>
        <w:t xml:space="preserve"> of variance between </w:t>
      </w:r>
      <w:r w:rsidR="00661439" w:rsidRPr="008E3960">
        <w:rPr>
          <w:rFonts w:ascii="Helvetica" w:hAnsi="Helvetica"/>
          <w:b/>
          <w:bCs/>
          <w:lang w:val="en-US"/>
        </w:rPr>
        <w:t>measurements</w:t>
      </w:r>
      <w:r w:rsidRPr="008E3960">
        <w:rPr>
          <w:rFonts w:ascii="Helvetica" w:hAnsi="Helvetica"/>
          <w:b/>
          <w:bCs/>
          <w:lang w:val="en-US"/>
        </w:rPr>
        <w:t xml:space="preserve"> can be attributed to distance</w:t>
      </w:r>
      <w:r w:rsidR="00661439" w:rsidRPr="008E3960">
        <w:rPr>
          <w:rFonts w:ascii="Helvetica" w:hAnsi="Helvetica"/>
          <w:b/>
          <w:bCs/>
          <w:lang w:val="en-US"/>
        </w:rPr>
        <w:t xml:space="preserve"> (cite)</w:t>
      </w:r>
      <w:r w:rsidRPr="008E3960">
        <w:rPr>
          <w:rFonts w:ascii="Helvetica" w:hAnsi="Helvetica"/>
          <w:b/>
          <w:bCs/>
          <w:lang w:val="en-US"/>
        </w:rPr>
        <w:t xml:space="preserve">. </w:t>
      </w:r>
    </w:p>
    <w:p w14:paraId="607F60C9" w14:textId="77777777" w:rsidR="00661439" w:rsidRPr="008E3960" w:rsidRDefault="00661439" w:rsidP="001343A0">
      <w:pPr>
        <w:rPr>
          <w:rFonts w:ascii="Helvetica" w:hAnsi="Helvetica"/>
          <w:b/>
          <w:bCs/>
          <w:lang w:val="en-US"/>
        </w:rPr>
      </w:pPr>
    </w:p>
    <w:p w14:paraId="2E6038A7" w14:textId="058E822A" w:rsidR="001343A0" w:rsidRPr="00491E4D" w:rsidRDefault="00EC2594" w:rsidP="001343A0">
      <w:pPr>
        <w:rPr>
          <w:rFonts w:ascii="Helvetica" w:hAnsi="Helvetica"/>
          <w:lang w:val="en-US"/>
        </w:rPr>
      </w:pPr>
      <w:r>
        <w:rPr>
          <w:rFonts w:ascii="Helvetica" w:hAnsi="Helvetica"/>
          <w:noProof/>
          <w:lang w:val="en-US"/>
        </w:rPr>
        <w:drawing>
          <wp:inline distT="0" distB="0" distL="0" distR="0" wp14:anchorId="5E77D4DC" wp14:editId="36916DAB">
            <wp:extent cx="5727700" cy="381571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3 at 14.48.43.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815715"/>
                    </a:xfrm>
                    <a:prstGeom prst="rect">
                      <a:avLst/>
                    </a:prstGeom>
                  </pic:spPr>
                </pic:pic>
              </a:graphicData>
            </a:graphic>
          </wp:inline>
        </w:drawing>
      </w:r>
    </w:p>
    <w:p w14:paraId="26C73BFD" w14:textId="19BFCD4D" w:rsidR="00661439" w:rsidRPr="00661439" w:rsidRDefault="00DB44BE" w:rsidP="00661439">
      <w:pPr>
        <w:shd w:val="clear" w:color="auto" w:fill="FFFFFF"/>
        <w:spacing w:before="100" w:beforeAutospacing="1" w:after="100" w:afterAutospacing="1"/>
        <w:rPr>
          <w:rFonts w:ascii="Helvetica" w:hAnsi="Helvetica"/>
          <w:b/>
          <w:bCs/>
          <w:lang w:val="en-US"/>
        </w:rPr>
      </w:pPr>
      <w:r>
        <w:rPr>
          <w:rFonts w:ascii="Helvetica" w:hAnsi="Helvetica"/>
          <w:b/>
          <w:bCs/>
          <w:lang w:val="en-US"/>
        </w:rPr>
        <w:t xml:space="preserve">Figure 3.4 </w:t>
      </w:r>
      <w:r w:rsidR="00661439">
        <w:rPr>
          <w:rFonts w:ascii="Helvetica" w:hAnsi="Helvetica"/>
          <w:b/>
          <w:bCs/>
          <w:lang w:val="en-US"/>
        </w:rPr>
        <w:t xml:space="preserve">Variogram of spectral measurements. </w:t>
      </w:r>
      <w:r w:rsidR="00661439">
        <w:rPr>
          <w:rFonts w:ascii="Helvetica" w:hAnsi="Helvetica"/>
          <w:lang w:val="en-US"/>
        </w:rPr>
        <w:t>Nugget at 0.0003</w:t>
      </w:r>
      <w:r w:rsidR="00311CAD">
        <w:rPr>
          <w:rFonts w:ascii="Helvetica" w:hAnsi="Helvetica"/>
          <w:lang w:val="en-US"/>
        </w:rPr>
        <w:t>1</w:t>
      </w:r>
      <w:r w:rsidR="00661439">
        <w:rPr>
          <w:rFonts w:ascii="Helvetica" w:hAnsi="Helvetica"/>
          <w:lang w:val="en-US"/>
        </w:rPr>
        <w:t>; sill at 0.0004</w:t>
      </w:r>
      <w:r w:rsidR="00311CAD">
        <w:rPr>
          <w:rFonts w:ascii="Helvetica" w:hAnsi="Helvetica"/>
          <w:lang w:val="en-US"/>
        </w:rPr>
        <w:t>3</w:t>
      </w:r>
    </w:p>
    <w:p w14:paraId="0EB4B909" w14:textId="77777777" w:rsidR="00661439" w:rsidRDefault="00661439" w:rsidP="00661439">
      <w:pPr>
        <w:shd w:val="clear" w:color="auto" w:fill="FFFFFF"/>
        <w:spacing w:before="100" w:beforeAutospacing="1" w:after="100" w:afterAutospacing="1"/>
        <w:rPr>
          <w:rFonts w:ascii="Helvetica" w:hAnsi="Helvetica"/>
          <w:lang w:val="en-US"/>
        </w:rPr>
      </w:pPr>
    </w:p>
    <w:p w14:paraId="5279CA35" w14:textId="44551288" w:rsidR="001343A0" w:rsidRPr="00491E4D" w:rsidRDefault="001343A0" w:rsidP="00661439">
      <w:pPr>
        <w:shd w:val="clear" w:color="auto" w:fill="FFFFFF"/>
        <w:spacing w:before="100" w:beforeAutospacing="1" w:after="100" w:afterAutospacing="1"/>
        <w:rPr>
          <w:rFonts w:ascii="Helvetica" w:hAnsi="Helvetica"/>
          <w:b/>
          <w:bCs/>
          <w:sz w:val="28"/>
          <w:szCs w:val="28"/>
          <w:lang w:val="en-US"/>
        </w:rPr>
      </w:pPr>
      <w:r w:rsidRPr="00491E4D">
        <w:rPr>
          <w:rFonts w:ascii="Helvetica" w:hAnsi="Helvetica"/>
          <w:b/>
          <w:bCs/>
          <w:sz w:val="28"/>
          <w:szCs w:val="28"/>
          <w:lang w:val="en-US"/>
        </w:rPr>
        <w:t>4. Discussion</w:t>
      </w:r>
    </w:p>
    <w:p w14:paraId="254F321E" w14:textId="77777777" w:rsidR="001343A0" w:rsidRPr="00491E4D" w:rsidRDefault="001343A0" w:rsidP="001343A0">
      <w:pPr>
        <w:rPr>
          <w:rFonts w:ascii="Helvetica" w:hAnsi="Helvetica"/>
          <w:b/>
          <w:bCs/>
          <w:u w:val="single"/>
          <w:lang w:val="en-US"/>
        </w:rPr>
      </w:pPr>
    </w:p>
    <w:p w14:paraId="6A42691C" w14:textId="77777777" w:rsidR="001343A0" w:rsidRDefault="001343A0" w:rsidP="001343A0">
      <w:pPr>
        <w:rPr>
          <w:rFonts w:ascii="Helvetica" w:hAnsi="Helvetica"/>
          <w:b/>
          <w:bCs/>
          <w:lang w:val="en-US"/>
        </w:rPr>
      </w:pPr>
      <w:r w:rsidRPr="00491E4D">
        <w:rPr>
          <w:rFonts w:ascii="Helvetica" w:hAnsi="Helvetica"/>
          <w:b/>
          <w:bCs/>
          <w:lang w:val="en-US"/>
        </w:rPr>
        <w:t xml:space="preserve">4.1 Key findings </w:t>
      </w:r>
    </w:p>
    <w:p w14:paraId="10C74A91" w14:textId="77777777" w:rsidR="001343A0" w:rsidRPr="00491E4D" w:rsidRDefault="001343A0" w:rsidP="001343A0">
      <w:pPr>
        <w:rPr>
          <w:rFonts w:ascii="Helvetica" w:hAnsi="Helvetica"/>
          <w:b/>
          <w:bCs/>
          <w:lang w:val="en-US"/>
        </w:rPr>
      </w:pPr>
    </w:p>
    <w:p w14:paraId="488445A9" w14:textId="27627F30"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sidR="00851086">
        <w:rPr>
          <w:rFonts w:ascii="Helvetica" w:hAnsi="Helvetica"/>
          <w:lang w:val="en-US"/>
        </w:rPr>
        <w:t>. M</w:t>
      </w:r>
      <w:r w:rsidR="00EE013B">
        <w:rPr>
          <w:rFonts w:ascii="Helvetica" w:hAnsi="Helvetica"/>
          <w:lang w:val="en-US"/>
        </w:rPr>
        <w:t>ean reflectance</w:t>
      </w:r>
      <w:r>
        <w:rPr>
          <w:rFonts w:ascii="Helvetica" w:hAnsi="Helvetica"/>
          <w:lang w:val="en-US"/>
        </w:rPr>
        <w:t xml:space="preserve"> </w:t>
      </w:r>
      <w:r w:rsidR="00851086">
        <w:rPr>
          <w:rFonts w:ascii="Helvetica" w:hAnsi="Helvetica"/>
          <w:lang w:val="en-US"/>
        </w:rPr>
        <w:t xml:space="preserve">a larger correspondence with vegetation type </w:t>
      </w:r>
      <w:r>
        <w:rPr>
          <w:rFonts w:ascii="Helvetica" w:hAnsi="Helvetica"/>
          <w:lang w:val="en-US"/>
        </w:rPr>
        <w:t xml:space="preserve">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w:t>
      </w:r>
      <w:r w:rsidR="001517A3">
        <w:rPr>
          <w:rFonts w:ascii="Helvetica" w:hAnsi="Helvetica"/>
          <w:lang w:val="en-US"/>
        </w:rPr>
        <w:t xml:space="preserve">both spectral mean and spectral diversity was greater in 2019 vegetation types. </w:t>
      </w:r>
      <w:r>
        <w:rPr>
          <w:rFonts w:ascii="Helvetica" w:hAnsi="Helvetica"/>
          <w:lang w:val="en-US"/>
        </w:rPr>
        <w:t xml:space="preserve">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15714BF3" w14:textId="771B0081"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w:t>
      </w:r>
      <w:r>
        <w:rPr>
          <w:rFonts w:ascii="Helvetica" w:hAnsi="Helvetica"/>
          <w:lang w:val="en-US"/>
        </w:rPr>
        <w:t xml:space="preserve"> (570-670 nm)</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lastRenderedPageBreak/>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BE6FA9">
        <w:rPr>
          <w:rFonts w:ascii="Helvetica" w:hAnsi="Helvetica"/>
          <w:lang w:val="en-US"/>
        </w:rPr>
        <w:t xml:space="preserve">Both manual and automatic </w:t>
      </w:r>
      <w:r w:rsidR="00EB4D3A" w:rsidRPr="00BE6FA9">
        <w:rPr>
          <w:rFonts w:ascii="Helvetica" w:hAnsi="Helvetica"/>
          <w:lang w:val="en-US"/>
        </w:rPr>
        <w:t>band</w:t>
      </w:r>
      <w:r w:rsidRPr="00BE6FA9">
        <w:rPr>
          <w:rFonts w:ascii="Helvetica" w:hAnsi="Helvetica"/>
          <w:lang w:val="en-US"/>
        </w:rPr>
        <w:t xml:space="preserve"> selections </w:t>
      </w:r>
      <w:r w:rsidR="00BE6FA9" w:rsidRPr="00BE6FA9">
        <w:rPr>
          <w:rFonts w:ascii="Helvetica" w:hAnsi="Helvetica"/>
          <w:lang w:val="en-US"/>
        </w:rPr>
        <w:t xml:space="preserve">did not </w:t>
      </w:r>
      <w:r w:rsidRPr="00BE6FA9">
        <w:rPr>
          <w:rFonts w:ascii="Helvetica" w:hAnsi="Helvetica"/>
          <w:lang w:val="en-US"/>
        </w:rPr>
        <w:t xml:space="preserve">visually improved discriminating vegetation types based other their spectral signatures, resulting in </w:t>
      </w:r>
      <w:proofErr w:type="gramStart"/>
      <w:r w:rsidRPr="00BE6FA9">
        <w:rPr>
          <w:rFonts w:ascii="Helvetica" w:hAnsi="Helvetica"/>
          <w:lang w:val="en-US"/>
        </w:rPr>
        <w:t>an</w:t>
      </w:r>
      <w:proofErr w:type="gramEnd"/>
      <w:r w:rsidRPr="00BE6FA9">
        <w:rPr>
          <w:rFonts w:ascii="Helvetica" w:hAnsi="Helvetica"/>
          <w:lang w:val="en-US"/>
        </w:rPr>
        <w:t xml:space="preserve"> </w:t>
      </w:r>
      <w:r w:rsidR="00BE6FA9">
        <w:rPr>
          <w:rFonts w:ascii="Helvetica" w:hAnsi="Helvetica"/>
          <w:lang w:val="en-US"/>
        </w:rPr>
        <w:t>rejection</w:t>
      </w:r>
      <w:r w:rsidRPr="00BE6FA9">
        <w:rPr>
          <w:rFonts w:ascii="Helvetica" w:hAnsi="Helvetica"/>
          <w:lang w:val="en-US"/>
        </w:rPr>
        <w:t xml:space="preserve"> of H</w:t>
      </w:r>
      <w:r w:rsidRPr="00BE6FA9">
        <w:rPr>
          <w:rFonts w:ascii="Helvetica" w:hAnsi="Helvetica"/>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did not</w:t>
      </w:r>
      <w:r w:rsidR="00311CAD">
        <w:rPr>
          <w:rFonts w:ascii="Helvetica" w:hAnsi="Helvetica"/>
          <w:lang w:val="en-US"/>
        </w:rPr>
        <w:t xml:space="preserve"> have a</w:t>
      </w:r>
      <w:r>
        <w:rPr>
          <w:rFonts w:ascii="Helvetica" w:hAnsi="Helvetica"/>
          <w:lang w:val="en-US"/>
        </w:rPr>
        <w:t xml:space="preserve"> </w:t>
      </w:r>
      <w:r w:rsidR="00A37023">
        <w:rPr>
          <w:rFonts w:ascii="Helvetica" w:hAnsi="Helvetica"/>
          <w:lang w:val="en-US"/>
        </w:rPr>
        <w:t xml:space="preserve">consistent positive relationship with </w:t>
      </w:r>
      <w:r>
        <w:rPr>
          <w:rFonts w:ascii="Helvetica" w:hAnsi="Helvetica"/>
          <w:lang w:val="en-US"/>
        </w:rPr>
        <w:t xml:space="preserve">species richness, species evenness and </w:t>
      </w:r>
      <w:r w:rsidR="00E80016">
        <w:rPr>
          <w:rFonts w:ascii="Helvetica" w:hAnsi="Helvetica"/>
          <w:lang w:val="en-US"/>
        </w:rPr>
        <w:t>bare ground</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367B5DCE" w14:textId="0920BBF8" w:rsidR="001343A0" w:rsidRDefault="001343A0" w:rsidP="001343A0">
      <w:pPr>
        <w:rPr>
          <w:rFonts w:ascii="Helvetica" w:hAnsi="Helvetica"/>
          <w:lang w:val="en-US"/>
        </w:rPr>
      </w:pPr>
      <w:r>
        <w:rPr>
          <w:rFonts w:ascii="Helvetica" w:hAnsi="Helvetica"/>
          <w:lang w:val="en-US"/>
        </w:rPr>
        <w:t xml:space="preserve">My results </w:t>
      </w:r>
      <w:r w:rsidR="00363F4B">
        <w:rPr>
          <w:rFonts w:ascii="Helvetica" w:hAnsi="Helvetica"/>
          <w:lang w:val="en-US"/>
        </w:rPr>
        <w:t xml:space="preserve">indicate </w:t>
      </w:r>
      <w:r w:rsidR="00851086">
        <w:rPr>
          <w:rFonts w:ascii="Helvetica" w:hAnsi="Helvetica"/>
          <w:lang w:val="en-US"/>
        </w:rPr>
        <w:t xml:space="preserve">Arctic tundra vegetation types can be successfully identified by their spectral </w:t>
      </w:r>
      <w:r w:rsidR="001517A3">
        <w:rPr>
          <w:rFonts w:ascii="Helvetica" w:hAnsi="Helvetica"/>
          <w:lang w:val="en-US"/>
        </w:rPr>
        <w:t>signatures, yet l</w:t>
      </w:r>
      <w:r w:rsidR="00B12EEA">
        <w:rPr>
          <w:rFonts w:ascii="Helvetica" w:hAnsi="Helvetica"/>
          <w:lang w:val="en-US"/>
        </w:rPr>
        <w:t xml:space="preserve">arge </w:t>
      </w:r>
      <w:r w:rsidR="00363F4B">
        <w:rPr>
          <w:rFonts w:ascii="Helvetica" w:hAnsi="Helvetica"/>
          <w:lang w:val="en-US"/>
        </w:rPr>
        <w:t xml:space="preserve">variance </w:t>
      </w:r>
      <w:r w:rsidR="00B12EEA">
        <w:rPr>
          <w:rFonts w:ascii="Helvetica" w:hAnsi="Helvetica"/>
          <w:lang w:val="en-US"/>
        </w:rPr>
        <w:t>exist</w:t>
      </w:r>
      <w:r w:rsidR="001517A3">
        <w:rPr>
          <w:rFonts w:ascii="Helvetica" w:hAnsi="Helvetica"/>
          <w:lang w:val="en-US"/>
        </w:rPr>
        <w:t>ed</w:t>
      </w:r>
      <w:r w:rsidR="00B12EEA">
        <w:rPr>
          <w:rFonts w:ascii="Helvetica" w:hAnsi="Helvetica"/>
          <w:lang w:val="en-US"/>
        </w:rPr>
        <w:t xml:space="preserve"> </w:t>
      </w:r>
      <w:r w:rsidR="00363F4B">
        <w:rPr>
          <w:rFonts w:ascii="Helvetica" w:hAnsi="Helvetica"/>
          <w:lang w:val="en-US"/>
        </w:rPr>
        <w:t>between years</w:t>
      </w:r>
      <w:r w:rsidR="00B12EEA">
        <w:rPr>
          <w:rFonts w:ascii="Helvetica" w:hAnsi="Helvetica"/>
          <w:lang w:val="en-US"/>
        </w:rPr>
        <w:t xml:space="preserve"> of measurement</w:t>
      </w:r>
      <w:r>
        <w:rPr>
          <w:rFonts w:ascii="Helvetica" w:hAnsi="Helvetica"/>
          <w:lang w:val="en-US"/>
        </w:rPr>
        <w:t>.</w:t>
      </w:r>
      <w:r w:rsidR="00363F4B">
        <w:rPr>
          <w:rFonts w:ascii="Helvetica" w:hAnsi="Helvetica"/>
          <w:lang w:val="en-US"/>
        </w:rPr>
        <w:t xml:space="preserve"> T</w:t>
      </w:r>
      <w:r>
        <w:rPr>
          <w:rFonts w:ascii="Helvetica" w:hAnsi="Helvetica"/>
          <w:lang w:val="en-US"/>
        </w:rPr>
        <w:t xml:space="preserve">he incongruence </w:t>
      </w:r>
      <w:r w:rsidR="00F55111">
        <w:rPr>
          <w:rFonts w:ascii="Helvetica" w:hAnsi="Helvetica"/>
          <w:lang w:val="en-US"/>
        </w:rPr>
        <w:t>between</w:t>
      </w:r>
      <w:r>
        <w:rPr>
          <w:rFonts w:ascii="Helvetica" w:hAnsi="Helvetica"/>
          <w:lang w:val="en-US"/>
        </w:rPr>
        <w:t xml:space="preserve"> </w:t>
      </w:r>
      <w:r w:rsidR="00067C91">
        <w:rPr>
          <w:rFonts w:ascii="Helvetica" w:hAnsi="Helvetica"/>
          <w:lang w:val="en-US"/>
        </w:rPr>
        <w:t xml:space="preserve">my </w:t>
      </w:r>
      <w:r w:rsidR="00F55111">
        <w:rPr>
          <w:rFonts w:ascii="Helvetica" w:hAnsi="Helvetica"/>
          <w:lang w:val="en-US"/>
        </w:rPr>
        <w:t xml:space="preserve">observed spectral-biodiversity relationships </w:t>
      </w:r>
      <w:r>
        <w:rPr>
          <w:rFonts w:ascii="Helvetica" w:hAnsi="Helvetica"/>
          <w:lang w:val="en-US"/>
        </w:rPr>
        <w:t>and previous literature highlight</w:t>
      </w:r>
      <w:r w:rsidR="007D176E">
        <w:rPr>
          <w:rFonts w:ascii="Helvetica" w:hAnsi="Helvetica"/>
          <w:lang w:val="en-US"/>
        </w:rPr>
        <w:t>s the challenges</w:t>
      </w:r>
      <w:r w:rsidR="00F55111">
        <w:rPr>
          <w:rFonts w:ascii="Helvetica" w:hAnsi="Helvetica"/>
          <w:lang w:val="en-US"/>
        </w:rPr>
        <w:t xml:space="preserve"> and</w:t>
      </w:r>
      <w:r w:rsidR="007D176E">
        <w:rPr>
          <w:rFonts w:ascii="Helvetica" w:hAnsi="Helvetica"/>
          <w:lang w:val="en-US"/>
        </w:rPr>
        <w:t xml:space="preserve"> </w:t>
      </w:r>
      <w:r w:rsidR="00067C91">
        <w:rPr>
          <w:rFonts w:ascii="Helvetica" w:hAnsi="Helvetica"/>
          <w:lang w:val="en-US"/>
        </w:rPr>
        <w:t xml:space="preserve">of using hyperspectral data for biodiversity predications. </w:t>
      </w:r>
    </w:p>
    <w:p w14:paraId="137C9D68" w14:textId="77777777" w:rsidR="001343A0" w:rsidRPr="00491E4D" w:rsidRDefault="001343A0" w:rsidP="001343A0">
      <w:pPr>
        <w:rPr>
          <w:rFonts w:ascii="Helvetica" w:hAnsi="Helvetica"/>
          <w:b/>
          <w:bCs/>
          <w:u w:val="single"/>
          <w:lang w:val="en-US"/>
        </w:rPr>
      </w:pPr>
    </w:p>
    <w:p w14:paraId="2EAF5C39" w14:textId="77777777" w:rsidR="001343A0" w:rsidRPr="00491E4D" w:rsidRDefault="001343A0" w:rsidP="001343A0">
      <w:pPr>
        <w:rPr>
          <w:rFonts w:ascii="Helvetica" w:hAnsi="Helvetica"/>
          <w:b/>
          <w:bCs/>
          <w:lang w:val="en-US"/>
        </w:rPr>
      </w:pPr>
      <w:r w:rsidRPr="00491E4D">
        <w:rPr>
          <w:rFonts w:ascii="Helvetica" w:hAnsi="Helvetica"/>
          <w:b/>
          <w:bCs/>
          <w:lang w:val="en-US"/>
        </w:rPr>
        <w:t>4.2 How do Arctic Vegetation types be discriminate based on the mean and variance of hyperspectral signatures?</w:t>
      </w:r>
    </w:p>
    <w:p w14:paraId="1871CE73" w14:textId="77777777" w:rsidR="001343A0" w:rsidRPr="00491E4D" w:rsidRDefault="001343A0" w:rsidP="001343A0">
      <w:pPr>
        <w:jc w:val="both"/>
        <w:rPr>
          <w:rFonts w:ascii="Helvetica" w:eastAsia="Times New Roman" w:hAnsi="Helvetica" w:cs="Times New Roman"/>
          <w:lang w:val="en-US"/>
        </w:rPr>
      </w:pPr>
    </w:p>
    <w:p w14:paraId="6109E027" w14:textId="74729DD0" w:rsidR="001343A0" w:rsidRDefault="001343A0" w:rsidP="001343A0">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 xml:space="preserve">4.2.1 Spectral signatures </w:t>
      </w:r>
      <w:r w:rsidR="00B12EEA">
        <w:rPr>
          <w:rFonts w:ascii="Helvetica" w:eastAsia="Times New Roman" w:hAnsi="Helvetica" w:cs="Times New Roman"/>
          <w:b/>
          <w:bCs/>
          <w:lang w:val="en-US"/>
        </w:rPr>
        <w:t>between</w:t>
      </w:r>
      <w:r w:rsidRPr="00491E4D">
        <w:rPr>
          <w:rFonts w:ascii="Helvetica" w:eastAsia="Times New Roman" w:hAnsi="Helvetica" w:cs="Times New Roman"/>
          <w:b/>
          <w:bCs/>
          <w:lang w:val="en-US"/>
        </w:rPr>
        <w:t xml:space="preserve"> vegetation type</w:t>
      </w:r>
      <w:r w:rsidR="00B12EEA">
        <w:rPr>
          <w:rFonts w:ascii="Helvetica" w:eastAsia="Times New Roman" w:hAnsi="Helvetica" w:cs="Times New Roman"/>
          <w:b/>
          <w:bCs/>
          <w:lang w:val="en-US"/>
        </w:rPr>
        <w:t>s</w:t>
      </w:r>
    </w:p>
    <w:p w14:paraId="4CA7B32B" w14:textId="77777777" w:rsidR="001517A3" w:rsidRDefault="001343A0" w:rsidP="00BD20E9">
      <w:pPr>
        <w:pStyle w:val="NormalWeb"/>
        <w:rPr>
          <w:rFonts w:ascii="Helvetica" w:hAnsi="Helvetica"/>
          <w:lang w:val="en-US"/>
        </w:rPr>
      </w:pPr>
      <w:r>
        <w:rPr>
          <w:rFonts w:ascii="Helvetica" w:hAnsi="Helvetica"/>
          <w:lang w:val="en-US"/>
        </w:rPr>
        <w:t>My results indicate vegetation types</w:t>
      </w:r>
      <w:r w:rsidR="007C19DC">
        <w:rPr>
          <w:rFonts w:ascii="Helvetica" w:hAnsi="Helvetica"/>
          <w:lang w:val="en-US"/>
        </w:rPr>
        <w:t xml:space="preserve"> show greater discrimination based on their mean reflectance</w:t>
      </w:r>
      <w:r w:rsidR="00067C91">
        <w:rPr>
          <w:rFonts w:ascii="Helvetica" w:hAnsi="Helvetica"/>
          <w:lang w:val="en-US"/>
        </w:rPr>
        <w:t>.</w:t>
      </w:r>
      <w:r>
        <w:rPr>
          <w:rFonts w:ascii="Helvetica" w:hAnsi="Helvetica"/>
          <w:lang w:val="en-US"/>
        </w:rPr>
        <w:t xml:space="preserve"> </w:t>
      </w:r>
      <w:r w:rsidR="00D54B6B">
        <w:rPr>
          <w:rFonts w:ascii="Helvetica" w:hAnsi="Helvetica"/>
          <w:lang w:val="en-US"/>
        </w:rPr>
        <w:t xml:space="preserve">I </w:t>
      </w:r>
      <w:r w:rsidRPr="00491E4D">
        <w:rPr>
          <w:rFonts w:ascii="Helvetica" w:hAnsi="Helvetica"/>
          <w:lang w:val="en-US"/>
        </w:rPr>
        <w:t xml:space="preserve">anticipated that spectral diversity would have larger correspondence with vegetation types, </w:t>
      </w:r>
      <w:r w:rsidRPr="00016C0C">
        <w:rPr>
          <w:rFonts w:ascii="Helvetica" w:hAnsi="Helvetica"/>
          <w:lang w:val="en-US"/>
        </w:rPr>
        <w:t>as spectral diversity</w:t>
      </w:r>
      <w:r w:rsidR="00E26810">
        <w:rPr>
          <w:rFonts w:ascii="Helvetica" w:hAnsi="Helvetica"/>
          <w:lang w:val="en-US"/>
        </w:rPr>
        <w:t xml:space="preserve"> can</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 2018)</w:t>
      </w:r>
      <w:r>
        <w:rPr>
          <w:rFonts w:ascii="Helvetica" w:hAnsi="Helvetica"/>
          <w:lang w:val="en-US"/>
        </w:rPr>
        <w:fldChar w:fldCharType="end"/>
      </w:r>
      <w:r>
        <w:rPr>
          <w:rFonts w:ascii="Helvetica" w:hAnsi="Helvetica"/>
          <w:lang w:val="en-US"/>
        </w:rPr>
        <w:t>.</w:t>
      </w:r>
      <w:r w:rsidR="00525BA3">
        <w:rPr>
          <w:rFonts w:ascii="Helvetica" w:hAnsi="Helvetica"/>
          <w:lang w:val="en-US"/>
        </w:rPr>
        <w:t xml:space="preserve"> </w:t>
      </w:r>
      <w:r>
        <w:rPr>
          <w:rFonts w:ascii="Helvetica" w:hAnsi="Helvetica"/>
          <w:lang w:val="en-US"/>
        </w:rPr>
        <w:t>Herschel and Komakuk vegetation</w:t>
      </w:r>
      <w:r w:rsidRPr="00491E4D">
        <w:rPr>
          <w:rFonts w:ascii="Helvetica" w:hAnsi="Helvetica"/>
          <w:lang w:val="en-US"/>
        </w:rPr>
        <w:t xml:space="preserve"> types did significantly differ in their spectral diversity,</w:t>
      </w:r>
      <w:r w:rsidR="00067C91">
        <w:rPr>
          <w:rFonts w:ascii="Helvetica" w:hAnsi="Helvetica"/>
          <w:lang w:val="en-US"/>
        </w:rPr>
        <w:t xml:space="preserve"> but</w:t>
      </w:r>
      <w:r w:rsidRPr="00491E4D">
        <w:rPr>
          <w:rFonts w:ascii="Helvetica" w:hAnsi="Helvetica"/>
          <w:lang w:val="en-US"/>
        </w:rPr>
        <w:t xml:space="preserve"> </w:t>
      </w:r>
      <w:r w:rsidR="00EE013B">
        <w:rPr>
          <w:rFonts w:ascii="Helvetica" w:hAnsi="Helvetica"/>
          <w:lang w:val="en-US"/>
        </w:rPr>
        <w:t>mean reflectance</w:t>
      </w:r>
      <w:r w:rsidRPr="00491E4D">
        <w:rPr>
          <w:rFonts w:ascii="Helvetica" w:hAnsi="Helvetica"/>
          <w:lang w:val="en-US"/>
        </w:rPr>
        <w:t xml:space="preserve"> </w:t>
      </w:r>
      <w:r w:rsidR="00536A73">
        <w:rPr>
          <w:rFonts w:ascii="Helvetica" w:hAnsi="Helvetica"/>
          <w:lang w:val="en-US"/>
        </w:rPr>
        <w:t>had a stronger relationship with</w:t>
      </w:r>
      <w:r>
        <w:rPr>
          <w:rFonts w:ascii="Helvetica" w:hAnsi="Helvetica"/>
          <w:lang w:val="en-US"/>
        </w:rPr>
        <w:t xml:space="preserve"> vegetation type</w:t>
      </w:r>
      <w:r w:rsidRPr="00491E4D">
        <w:rPr>
          <w:rFonts w:ascii="Helvetica" w:hAnsi="Helvetica"/>
          <w:lang w:val="en-US"/>
        </w:rPr>
        <w:t>.</w:t>
      </w:r>
      <w:r w:rsidR="00B12EEA">
        <w:rPr>
          <w:rFonts w:ascii="Helvetica" w:hAnsi="Helvetica"/>
          <w:lang w:val="en-US"/>
        </w:rPr>
        <w:t xml:space="preserve"> </w:t>
      </w:r>
    </w:p>
    <w:p w14:paraId="5AAB8F5F" w14:textId="61CBD830" w:rsidR="0038091C" w:rsidRDefault="00B12EEA" w:rsidP="00BD20E9">
      <w:pPr>
        <w:pStyle w:val="NormalWeb"/>
        <w:rPr>
          <w:rFonts w:ascii="Helvetica" w:hAnsi="Helvetica"/>
          <w:lang w:val="en-US"/>
        </w:rPr>
      </w:pPr>
      <w:commentRangeStart w:id="7"/>
      <w:r>
        <w:rPr>
          <w:rFonts w:ascii="Helvetica" w:hAnsi="Helvetica"/>
          <w:lang w:val="en-US"/>
        </w:rPr>
        <w:t>Komakuk</w:t>
      </w:r>
      <w:r w:rsidR="0038091C">
        <w:rPr>
          <w:rFonts w:ascii="Helvetica" w:hAnsi="Helvetica"/>
          <w:lang w:val="en-US"/>
        </w:rPr>
        <w:t xml:space="preserve"> vegetation have greater mean reflectance</w:t>
      </w:r>
      <w:r>
        <w:rPr>
          <w:rFonts w:ascii="Helvetica" w:hAnsi="Helvetica"/>
          <w:lang w:val="en-US"/>
        </w:rPr>
        <w:t xml:space="preserve"> </w:t>
      </w:r>
      <w:r w:rsidR="0038091C">
        <w:rPr>
          <w:rFonts w:ascii="Helvetica" w:hAnsi="Helvetica"/>
          <w:lang w:val="en-US"/>
        </w:rPr>
        <w:t>veget</w:t>
      </w:r>
      <w:r>
        <w:rPr>
          <w:rFonts w:ascii="Helvetica" w:hAnsi="Helvetica"/>
          <w:lang w:val="en-US"/>
        </w:rPr>
        <w:t xml:space="preserve"> </w:t>
      </w:r>
      <w:r w:rsidR="001517A3">
        <w:rPr>
          <w:rFonts w:ascii="Helvetica" w:hAnsi="Helvetica"/>
          <w:lang w:val="en-US"/>
        </w:rPr>
        <w:t>does</w:t>
      </w:r>
      <w:r w:rsidR="0038091C">
        <w:rPr>
          <w:rFonts w:ascii="Helvetica" w:hAnsi="Helvetica"/>
          <w:lang w:val="en-US"/>
        </w:rPr>
        <w:t xml:space="preserve"> not</w:t>
      </w:r>
      <w:r w:rsidR="001517A3">
        <w:rPr>
          <w:rFonts w:ascii="Helvetica" w:hAnsi="Helvetica"/>
          <w:lang w:val="en-US"/>
        </w:rPr>
        <w:t xml:space="preserve"> </w:t>
      </w:r>
      <w:commentRangeStart w:id="8"/>
      <w:r w:rsidR="0038091C">
        <w:rPr>
          <w:rFonts w:ascii="Helvetica" w:hAnsi="Helvetica"/>
          <w:u w:val="single"/>
          <w:lang w:val="en-US"/>
        </w:rPr>
        <w:t xml:space="preserve">correspond </w:t>
      </w:r>
      <w:commentRangeEnd w:id="8"/>
      <w:r w:rsidR="0038091C">
        <w:rPr>
          <w:rStyle w:val="CommentReference"/>
          <w:rFonts w:ascii="Arial" w:eastAsia="Arial" w:hAnsi="Arial" w:cs="Arial"/>
          <w:lang w:val="en"/>
        </w:rPr>
        <w:commentReference w:id="8"/>
      </w:r>
      <w:r w:rsidR="0038091C">
        <w:rPr>
          <w:rFonts w:ascii="Helvetica" w:hAnsi="Helvetica"/>
          <w:lang w:val="en-US"/>
        </w:rPr>
        <w:t>with physical characteristics associated with higher reflectance.</w:t>
      </w:r>
      <w:r w:rsidR="0038091C" w:rsidRPr="0038091C">
        <w:rPr>
          <w:rFonts w:ascii="Helvetica" w:hAnsi="Helvetica"/>
          <w:lang w:val="en-US"/>
        </w:rPr>
        <w:t xml:space="preserve"> </w:t>
      </w:r>
      <w:r w:rsidR="0038091C">
        <w:rPr>
          <w:rFonts w:ascii="Helvetica" w:hAnsi="Helvetica"/>
          <w:lang w:val="en-US"/>
        </w:rPr>
        <w:t>Increased c</w:t>
      </w:r>
      <w:r w:rsidR="0038091C" w:rsidRPr="00491E4D">
        <w:rPr>
          <w:rFonts w:ascii="Helvetica" w:hAnsi="Helvetica"/>
          <w:lang w:val="en-US"/>
        </w:rPr>
        <w:t>anopy</w:t>
      </w:r>
      <w:r w:rsidR="0038091C">
        <w:rPr>
          <w:rFonts w:ascii="Helvetica" w:hAnsi="Helvetica"/>
          <w:lang w:val="en-US"/>
        </w:rPr>
        <w:t xml:space="preserve"> complexity </w:t>
      </w:r>
      <w:r w:rsidR="0038091C" w:rsidRPr="00491E4D">
        <w:rPr>
          <w:rFonts w:ascii="Helvetica" w:hAnsi="Helvetica"/>
          <w:lang w:val="en-US"/>
        </w:rPr>
        <w:t xml:space="preserve">and </w:t>
      </w:r>
      <w:r w:rsidR="00A719CA">
        <w:rPr>
          <w:rFonts w:ascii="Helvetica" w:hAnsi="Helvetica"/>
          <w:lang w:val="en-US"/>
        </w:rPr>
        <w:t>v</w:t>
      </w:r>
      <w:r w:rsidR="0038091C" w:rsidRPr="00491E4D">
        <w:rPr>
          <w:rFonts w:ascii="Helvetica" w:hAnsi="Helvetica"/>
          <w:lang w:val="en-US"/>
        </w:rPr>
        <w:t>egetation density predominantly</w:t>
      </w:r>
      <w:r w:rsidR="0038091C">
        <w:rPr>
          <w:rFonts w:ascii="Helvetica" w:hAnsi="Helvetica"/>
          <w:lang w:val="en-US"/>
        </w:rPr>
        <w:t xml:space="preserve"> </w:t>
      </w:r>
      <w:r w:rsidR="0038091C" w:rsidRPr="00491E4D">
        <w:rPr>
          <w:rFonts w:ascii="Helvetica" w:hAnsi="Helvetica"/>
          <w:lang w:val="en-US"/>
        </w:rPr>
        <w:t>amplify</w:t>
      </w:r>
      <w:r w:rsidR="0038091C">
        <w:rPr>
          <w:rFonts w:ascii="Helvetica" w:hAnsi="Helvetica"/>
          <w:lang w:val="en-US"/>
        </w:rPr>
        <w:t xml:space="preserve"> </w:t>
      </w:r>
      <w:r w:rsidR="0038091C" w:rsidRPr="00491E4D">
        <w:rPr>
          <w:rFonts w:ascii="Helvetica" w:hAnsi="Helvetica"/>
          <w:lang w:val="en-US"/>
        </w:rPr>
        <w:t>reflectance in the NIR and IR regions of the spectru</w:t>
      </w:r>
      <w:r w:rsidR="00A719CA">
        <w:rPr>
          <w:rFonts w:ascii="Helvetica" w:hAnsi="Helvetica"/>
          <w:lang w:val="en-US"/>
        </w:rPr>
        <w:t>m</w:t>
      </w:r>
      <w:r w:rsidR="0038091C" w:rsidRPr="00491E4D">
        <w:rPr>
          <w:rFonts w:ascii="Helvetica" w:hAnsi="Helvetica"/>
          <w:lang w:val="en-US"/>
        </w:rPr>
        <w:t xml:space="preserve"> </w:t>
      </w:r>
      <w:r w:rsidR="0038091C">
        <w:rPr>
          <w:rFonts w:ascii="Helvetica" w:hAnsi="Helvetica"/>
          <w:lang w:val="en-US"/>
        </w:rPr>
        <w:fldChar w:fldCharType="begin"/>
      </w:r>
      <w:r w:rsidR="0038091C">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38091C">
        <w:rPr>
          <w:rFonts w:ascii="Helvetica" w:hAnsi="Helvetica"/>
          <w:lang w:val="en-US"/>
        </w:rPr>
        <w:fldChar w:fldCharType="separate"/>
      </w:r>
      <w:r w:rsidR="0038091C">
        <w:rPr>
          <w:rFonts w:ascii="Helvetica" w:hAnsi="Helvetica"/>
          <w:lang w:val="en-GB"/>
        </w:rPr>
        <w:t xml:space="preserve">(Asner and Martin, 2009; </w:t>
      </w:r>
      <w:proofErr w:type="spellStart"/>
      <w:r w:rsidR="0038091C">
        <w:rPr>
          <w:rFonts w:ascii="Helvetica" w:hAnsi="Helvetica"/>
          <w:lang w:val="en-GB"/>
        </w:rPr>
        <w:t>Ollinger</w:t>
      </w:r>
      <w:proofErr w:type="spellEnd"/>
      <w:r w:rsidR="0038091C">
        <w:rPr>
          <w:rFonts w:ascii="Helvetica" w:hAnsi="Helvetica"/>
          <w:lang w:val="en-GB"/>
        </w:rPr>
        <w:t>, 2011)</w:t>
      </w:r>
      <w:r w:rsidR="0038091C">
        <w:rPr>
          <w:rFonts w:ascii="Helvetica" w:hAnsi="Helvetica"/>
          <w:lang w:val="en-US"/>
        </w:rPr>
        <w:fldChar w:fldCharType="end"/>
      </w:r>
      <w:r w:rsidR="0038091C">
        <w:rPr>
          <w:rFonts w:ascii="Helvetica" w:hAnsi="Helvetica"/>
          <w:lang w:val="en-US"/>
        </w:rPr>
        <w:t>.</w:t>
      </w:r>
      <w:r w:rsidR="0038091C">
        <w:rPr>
          <w:rFonts w:ascii="Helvetica" w:hAnsi="Helvetica"/>
          <w:lang w:val="en-US"/>
        </w:rPr>
        <w:t xml:space="preserve"> </w:t>
      </w:r>
      <w:r w:rsidR="00A719CA">
        <w:rPr>
          <w:rFonts w:ascii="Helvetica" w:hAnsi="Helvetica"/>
          <w:lang w:val="en-US"/>
        </w:rPr>
        <w:t xml:space="preserve">Therefor </w:t>
      </w:r>
      <w:r w:rsidR="0038091C">
        <w:rPr>
          <w:rFonts w:ascii="Helvetica" w:hAnsi="Helvetica"/>
          <w:lang w:val="en-US"/>
        </w:rPr>
        <w:t xml:space="preserve">Hershel vegetation, </w:t>
      </w:r>
      <w:r w:rsidR="00A719CA">
        <w:rPr>
          <w:rFonts w:ascii="Helvetica" w:hAnsi="Helvetica"/>
          <w:lang w:val="en-US"/>
        </w:rPr>
        <w:t>characterized</w:t>
      </w:r>
      <w:r w:rsidR="0038091C">
        <w:rPr>
          <w:rFonts w:ascii="Helvetica" w:hAnsi="Helvetica"/>
          <w:lang w:val="en-US"/>
        </w:rPr>
        <w:t xml:space="preserve"> by shrub</w:t>
      </w:r>
      <w:r w:rsidR="00A719CA">
        <w:rPr>
          <w:rFonts w:ascii="Helvetica" w:hAnsi="Helvetica"/>
          <w:lang w:val="en-US"/>
        </w:rPr>
        <w:t>s undergoing canopy gradual expansion would</w:t>
      </w:r>
      <w:r w:rsidR="00A719CA">
        <w:rPr>
          <w:rFonts w:ascii="Helvetica" w:hAnsi="Helvetica"/>
          <w:lang w:val="en-US"/>
        </w:rPr>
        <w:t xml:space="preserve"> be expected that </w:t>
      </w:r>
      <w:r w:rsidR="00A719CA">
        <w:rPr>
          <w:rFonts w:ascii="Helvetica" w:hAnsi="Helvetica"/>
          <w:lang w:val="en-US"/>
        </w:rPr>
        <w:t>have greater mean reflectance. Yet Komakuk plots</w:t>
      </w:r>
      <w:r w:rsidR="00066696">
        <w:rPr>
          <w:rFonts w:ascii="Helvetica" w:hAnsi="Helvetica"/>
          <w:lang w:val="en-US"/>
        </w:rPr>
        <w:t xml:space="preserve"> dominated with </w:t>
      </w:r>
      <w:proofErr w:type="spellStart"/>
      <w:r w:rsidR="00066696">
        <w:rPr>
          <w:rFonts w:ascii="Helvetica" w:hAnsi="Helvetica"/>
          <w:lang w:val="en-US"/>
        </w:rPr>
        <w:t>gramonid</w:t>
      </w:r>
      <w:proofErr w:type="spellEnd"/>
      <w:r w:rsidR="00066696">
        <w:rPr>
          <w:rFonts w:ascii="Helvetica" w:hAnsi="Helvetica"/>
          <w:lang w:val="en-US"/>
        </w:rPr>
        <w:t xml:space="preserve"> species with less canopy cover</w:t>
      </w:r>
      <w:r w:rsidR="00A719CA">
        <w:rPr>
          <w:rFonts w:ascii="Helvetica" w:hAnsi="Helvetica"/>
          <w:lang w:val="en-US"/>
        </w:rPr>
        <w:t xml:space="preserve"> were found to have greater mean reflectance, (especially in IR and NIR) (</w:t>
      </w:r>
      <w:proofErr w:type="spellStart"/>
      <w:r w:rsidR="00A719CA">
        <w:rPr>
          <w:rFonts w:ascii="Helvetica" w:hAnsi="Helvetica"/>
          <w:lang w:val="en-US"/>
        </w:rPr>
        <w:t>appendixxxx</w:t>
      </w:r>
      <w:proofErr w:type="spellEnd"/>
      <w:r w:rsidR="00A719CA">
        <w:rPr>
          <w:rFonts w:ascii="Helvetica" w:hAnsi="Helvetica"/>
          <w:lang w:val="en-US"/>
        </w:rPr>
        <w:t xml:space="preserve">). When ordinated </w:t>
      </w:r>
      <w:r w:rsidR="005310DE">
        <w:rPr>
          <w:rFonts w:ascii="Helvetica" w:hAnsi="Helvetica"/>
          <w:lang w:val="en-US"/>
        </w:rPr>
        <w:t xml:space="preserve">it was that standing dead cover </w:t>
      </w:r>
      <w:r w:rsidR="00AE2730">
        <w:rPr>
          <w:rFonts w:ascii="Helvetica" w:hAnsi="Helvetica"/>
          <w:lang w:val="en-US"/>
        </w:rPr>
        <w:t xml:space="preserve">slightly </w:t>
      </w:r>
      <w:r w:rsidR="005310DE">
        <w:rPr>
          <w:rFonts w:ascii="Helvetica" w:hAnsi="Helvetica"/>
          <w:lang w:val="en-US"/>
        </w:rPr>
        <w:t xml:space="preserve">corresponded with increased mean </w:t>
      </w:r>
      <w:proofErr w:type="gramStart"/>
      <w:r w:rsidR="005310DE">
        <w:rPr>
          <w:rFonts w:ascii="Helvetica" w:hAnsi="Helvetica"/>
          <w:lang w:val="en-US"/>
        </w:rPr>
        <w:t>reflectance</w:t>
      </w:r>
      <w:r w:rsidR="00AE2730">
        <w:rPr>
          <w:rFonts w:ascii="Helvetica" w:hAnsi="Helvetica"/>
          <w:lang w:val="en-US"/>
        </w:rPr>
        <w:t>, but</w:t>
      </w:r>
      <w:proofErr w:type="gramEnd"/>
      <w:r w:rsidR="00AE2730">
        <w:rPr>
          <w:rFonts w:ascii="Helvetica" w:hAnsi="Helvetica"/>
          <w:lang w:val="en-US"/>
        </w:rPr>
        <w:t xml:space="preserve"> is unlikely to account for the large increase in spectral mean. It is possible that other factors not related to Komakuk vegetation physiology resulted in the observed high differences in spectral measurements. </w:t>
      </w:r>
      <w:commentRangeEnd w:id="7"/>
      <w:r w:rsidR="00AE2730">
        <w:rPr>
          <w:rStyle w:val="CommentReference"/>
          <w:rFonts w:ascii="Arial" w:eastAsia="Arial" w:hAnsi="Arial" w:cs="Arial"/>
          <w:lang w:val="en"/>
        </w:rPr>
        <w:commentReference w:id="7"/>
      </w:r>
    </w:p>
    <w:p w14:paraId="76EA931D" w14:textId="0C92B3B7" w:rsidR="001343A0" w:rsidRDefault="00BD20E9" w:rsidP="001343A0">
      <w:pPr>
        <w:pStyle w:val="NormalWeb"/>
        <w:rPr>
          <w:rFonts w:ascii="Helvetica" w:hAnsi="Helvetica"/>
          <w:lang w:val="en-US"/>
        </w:rPr>
      </w:pPr>
      <w:r>
        <w:rPr>
          <w:rFonts w:ascii="Helvetica" w:hAnsi="Helvetica"/>
          <w:lang w:val="en-US"/>
        </w:rPr>
        <w:t xml:space="preserve">Vegetation types may show greater discrimination by spectral diversity during senescence. (add </w:t>
      </w:r>
      <w:proofErr w:type="spellStart"/>
      <w:r>
        <w:rPr>
          <w:rFonts w:ascii="Helvetica" w:hAnsi="Helvetica"/>
          <w:lang w:val="en-US"/>
        </w:rPr>
        <w:t>brayant</w:t>
      </w:r>
      <w:proofErr w:type="spellEnd"/>
      <w:r>
        <w:rPr>
          <w:rFonts w:ascii="Helvetica" w:hAnsi="Helvetica"/>
          <w:lang w:val="en-US"/>
        </w:rPr>
        <w:t xml:space="preserve"> </w:t>
      </w:r>
      <w:proofErr w:type="spellStart"/>
      <w:r>
        <w:rPr>
          <w:rFonts w:ascii="Helvetica" w:hAnsi="Helvetica"/>
          <w:lang w:val="en-US"/>
        </w:rPr>
        <w:t>scentence</w:t>
      </w:r>
      <w:proofErr w:type="spellEnd"/>
      <w:r>
        <w:rPr>
          <w:rFonts w:ascii="Helvetica" w:hAnsi="Helvetica"/>
          <w:lang w:val="en-US"/>
        </w:rPr>
        <w:t xml:space="preserve">?) </w:t>
      </w:r>
      <w:commentRangeStart w:id="9"/>
      <w:r w:rsidR="001343A0">
        <w:rPr>
          <w:rFonts w:ascii="Helvetica" w:hAnsi="Helvetica"/>
          <w:lang w:val="en-US"/>
        </w:rPr>
        <w:t xml:space="preserve">At vegetation </w:t>
      </w:r>
      <w:r w:rsidR="001343A0" w:rsidRPr="00491E4D">
        <w:rPr>
          <w:rFonts w:ascii="Helvetica" w:hAnsi="Helvetica"/>
          <w:lang w:val="en-US"/>
        </w:rPr>
        <w:t>senescence</w:t>
      </w:r>
      <w:r w:rsidR="001343A0">
        <w:rPr>
          <w:rFonts w:ascii="Helvetica" w:hAnsi="Helvetica"/>
          <w:lang w:val="en-US"/>
        </w:rPr>
        <w:t xml:space="preserve">, </w:t>
      </w:r>
      <w:r w:rsidR="001343A0" w:rsidRPr="00491E4D">
        <w:rPr>
          <w:rFonts w:ascii="Helvetica" w:hAnsi="Helvetica"/>
          <w:lang w:val="en-US"/>
        </w:rPr>
        <w:t xml:space="preserve">differences in chemical properties, such as photosynthetic pigmentation are most prominent </w:t>
      </w:r>
      <w:r w:rsidR="001343A0" w:rsidRPr="00491E4D">
        <w:rPr>
          <w:rFonts w:ascii="Helvetica" w:hAnsi="Helvetica"/>
          <w:lang w:val="en-US"/>
        </w:rPr>
        <w:fldChar w:fldCharType="begin"/>
      </w:r>
      <w:r w:rsidR="001343A0"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(Beamish et al., 2017)</w:t>
      </w:r>
      <w:r w:rsidR="001343A0" w:rsidRPr="00491E4D">
        <w:rPr>
          <w:rFonts w:ascii="Helvetica" w:hAnsi="Helvetica"/>
          <w:lang w:val="en-US"/>
        </w:rPr>
        <w:fldChar w:fldCharType="end"/>
      </w:r>
      <w:r w:rsidR="001343A0" w:rsidRPr="00491E4D">
        <w:rPr>
          <w:rFonts w:ascii="Helvetica" w:hAnsi="Helvetica"/>
          <w:lang w:val="en-US"/>
        </w:rPr>
        <w:t xml:space="preserve">. </w:t>
      </w:r>
      <w:r w:rsidR="001343A0">
        <w:rPr>
          <w:rFonts w:ascii="Helvetica" w:hAnsi="Helvetica"/>
          <w:lang w:val="en-US"/>
        </w:rPr>
        <w:t>P</w:t>
      </w:r>
      <w:r w:rsidR="001343A0" w:rsidRPr="00491E4D">
        <w:rPr>
          <w:rFonts w:ascii="Helvetica" w:hAnsi="Helvetica"/>
          <w:lang w:val="en-US"/>
        </w:rPr>
        <w:t xml:space="preserve">hotosynthetic </w:t>
      </w:r>
      <w:r w:rsidR="001343A0">
        <w:rPr>
          <w:rFonts w:ascii="Helvetica" w:hAnsi="Helvetica"/>
          <w:lang w:val="en-US"/>
        </w:rPr>
        <w:t>p</w:t>
      </w:r>
      <w:r w:rsidR="001343A0" w:rsidRPr="00491E4D">
        <w:rPr>
          <w:rFonts w:ascii="Helvetica" w:hAnsi="Helvetica"/>
          <w:lang w:val="en-US"/>
        </w:rPr>
        <w:t xml:space="preserve">igmentation influences reflectance across multiple </w:t>
      </w:r>
      <w:r w:rsidR="001343A0">
        <w:rPr>
          <w:rFonts w:ascii="Helvetica" w:hAnsi="Helvetica"/>
          <w:lang w:val="en-US"/>
        </w:rPr>
        <w:t xml:space="preserve">spectral </w:t>
      </w:r>
      <w:r w:rsidR="001343A0" w:rsidRPr="00491E4D">
        <w:rPr>
          <w:rFonts w:ascii="Helvetica" w:hAnsi="Helvetica"/>
          <w:lang w:val="en-US"/>
        </w:rPr>
        <w:t>regions</w:t>
      </w:r>
      <w:r w:rsidR="001343A0">
        <w:rPr>
          <w:rFonts w:ascii="Helvetica" w:hAnsi="Helvetica"/>
          <w:lang w:val="en-US"/>
        </w:rPr>
        <w:t>,</w:t>
      </w:r>
      <w:r w:rsidR="001343A0" w:rsidRPr="00491E4D">
        <w:rPr>
          <w:rFonts w:ascii="Helvetica" w:hAnsi="Helvetica"/>
          <w:lang w:val="en-US"/>
        </w:rPr>
        <w:t xml:space="preserve"> resulting in vegetation types showing less differentiation based on their </w:t>
      </w:r>
      <w:r w:rsidR="001343A0">
        <w:rPr>
          <w:rFonts w:ascii="Helvetica" w:hAnsi="Helvetica"/>
          <w:lang w:val="en-US"/>
        </w:rPr>
        <w:t xml:space="preserve">mean reflectance </w:t>
      </w:r>
      <w:r w:rsidR="001343A0">
        <w:rPr>
          <w:rFonts w:ascii="Helvetica" w:hAnsi="Helvetica"/>
          <w:lang w:val="en-US"/>
        </w:rPr>
        <w:fldChar w:fldCharType="begin"/>
      </w:r>
      <w:r w:rsidR="001343A0">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343A0">
        <w:rPr>
          <w:rFonts w:ascii="Helvetica" w:hAnsi="Helvetica"/>
          <w:lang w:val="en-US"/>
        </w:rPr>
        <w:fldChar w:fldCharType="separate"/>
      </w:r>
      <w:r w:rsidR="001343A0" w:rsidRPr="006E37CC">
        <w:rPr>
          <w:rFonts w:ascii="Helvetica" w:hAnsi="Helvetica"/>
          <w:noProof/>
          <w:lang w:val="en-US"/>
        </w:rPr>
        <w:t>(Wang, et al., 2018;  2018b)</w:t>
      </w:r>
      <w:r w:rsidR="001343A0">
        <w:rPr>
          <w:rFonts w:ascii="Helvetica" w:hAnsi="Helvetica"/>
          <w:lang w:val="en-US"/>
        </w:rPr>
        <w:fldChar w:fldCharType="end"/>
      </w:r>
      <w:r w:rsidR="001343A0" w:rsidRPr="00491E4D">
        <w:rPr>
          <w:rFonts w:ascii="Helvetica" w:hAnsi="Helvetica"/>
          <w:lang w:val="en-US"/>
        </w:rPr>
        <w:t xml:space="preserve">. Spectral diversity accounts for variation across </w:t>
      </w:r>
      <w:r w:rsidR="001343A0" w:rsidRPr="006F5E56">
        <w:rPr>
          <w:rFonts w:ascii="Helvetica" w:hAnsi="Helvetica"/>
          <w:lang w:val="en-US"/>
        </w:rPr>
        <w:t xml:space="preserve">spectral regions and would be </w:t>
      </w:r>
      <w:r w:rsidR="00536A73">
        <w:rPr>
          <w:rFonts w:ascii="Helvetica" w:hAnsi="Helvetica"/>
          <w:lang w:val="en-US"/>
        </w:rPr>
        <w:t>a</w:t>
      </w:r>
      <w:r w:rsidR="001343A0" w:rsidRPr="006F5E56">
        <w:rPr>
          <w:rFonts w:ascii="Helvetica" w:hAnsi="Helvetica"/>
          <w:lang w:val="en-US"/>
        </w:rPr>
        <w:t xml:space="preserve"> better metric for distinguishing vegetation types</w:t>
      </w:r>
      <w:r w:rsidR="001343A0">
        <w:rPr>
          <w:rFonts w:ascii="Helvetica" w:hAnsi="Helvetica"/>
          <w:lang w:val="en-US"/>
        </w:rPr>
        <w:t xml:space="preserve"> (ibid).</w:t>
      </w:r>
      <w:r w:rsidR="001343A0" w:rsidRPr="006E37CC">
        <w:rPr>
          <w:rFonts w:ascii="Helvetica" w:hAnsi="Helvetica"/>
          <w:lang w:val="en-US"/>
        </w:rPr>
        <w:t xml:space="preserve"> </w:t>
      </w:r>
      <w:r w:rsidR="001343A0" w:rsidRPr="006F5E56">
        <w:rPr>
          <w:rFonts w:ascii="Helvetica" w:hAnsi="Helvetica"/>
          <w:lang w:val="en-US"/>
        </w:rPr>
        <w:t xml:space="preserve">Quantifying how </w:t>
      </w:r>
      <w:r w:rsidR="001343A0">
        <w:rPr>
          <w:rFonts w:ascii="Helvetica" w:hAnsi="Helvetica"/>
          <w:lang w:val="en-US"/>
        </w:rPr>
        <w:t>mean reflectance and spectral diversity</w:t>
      </w:r>
      <w:r w:rsidR="001343A0" w:rsidRPr="006F5E56">
        <w:rPr>
          <w:rFonts w:ascii="Helvetica" w:hAnsi="Helvetica"/>
          <w:lang w:val="en-US"/>
        </w:rPr>
        <w:t xml:space="preserve"> </w:t>
      </w:r>
      <w:r w:rsidR="001343A0">
        <w:rPr>
          <w:rFonts w:ascii="Helvetica" w:hAnsi="Helvetica"/>
          <w:lang w:val="en-US"/>
        </w:rPr>
        <w:t>vary</w:t>
      </w:r>
      <w:r w:rsidR="001343A0" w:rsidRPr="006F5E56">
        <w:rPr>
          <w:rFonts w:ascii="Helvetica" w:hAnsi="Helvetica"/>
          <w:lang w:val="en-US"/>
        </w:rPr>
        <w:t xml:space="preserve"> </w:t>
      </w:r>
      <w:r w:rsidR="001343A0">
        <w:rPr>
          <w:rFonts w:ascii="Helvetica" w:hAnsi="Helvetica"/>
          <w:lang w:val="en-US"/>
        </w:rPr>
        <w:t>between</w:t>
      </w:r>
      <w:r w:rsidR="001343A0" w:rsidRPr="006F5E56">
        <w:rPr>
          <w:rFonts w:ascii="Helvetica" w:hAnsi="Helvetica"/>
          <w:lang w:val="en-US"/>
        </w:rPr>
        <w:t xml:space="preserve"> </w:t>
      </w:r>
      <w:r w:rsidR="001343A0">
        <w:rPr>
          <w:rFonts w:ascii="Helvetica" w:hAnsi="Helvetica"/>
          <w:lang w:val="en-US"/>
        </w:rPr>
        <w:t>phenological phases</w:t>
      </w:r>
      <w:r w:rsidR="001343A0" w:rsidRPr="006F5E56">
        <w:rPr>
          <w:rFonts w:ascii="Helvetica" w:hAnsi="Helvetica"/>
          <w:lang w:val="en-US"/>
        </w:rPr>
        <w:t xml:space="preserve">, could provide insight into when vegetation types are most distinct in their spectral </w:t>
      </w:r>
      <w:r w:rsidR="001343A0">
        <w:rPr>
          <w:rFonts w:ascii="Helvetica" w:hAnsi="Helvetica"/>
          <w:lang w:val="en-US"/>
        </w:rPr>
        <w:t>signatures.</w:t>
      </w:r>
      <w:commentRangeEnd w:id="9"/>
      <w:r>
        <w:rPr>
          <w:rStyle w:val="CommentReference"/>
          <w:rFonts w:ascii="Arial" w:eastAsia="Arial" w:hAnsi="Arial" w:cs="Arial"/>
          <w:lang w:val="en"/>
        </w:rPr>
        <w:commentReference w:id="9"/>
      </w:r>
    </w:p>
    <w:p w14:paraId="71534DAE" w14:textId="4D788747" w:rsidR="000B1CD0" w:rsidRDefault="001343A0" w:rsidP="001343A0">
      <w:pPr>
        <w:rPr>
          <w:rFonts w:ascii="Helvetica" w:hAnsi="Helvetica"/>
          <w:b/>
          <w:bCs/>
          <w:lang w:val="en-US"/>
        </w:rPr>
      </w:pPr>
      <w:r w:rsidRPr="00491E4D">
        <w:rPr>
          <w:rFonts w:ascii="Helvetica" w:hAnsi="Helvetica"/>
          <w:b/>
          <w:bCs/>
          <w:lang w:val="en-US"/>
        </w:rPr>
        <w:t xml:space="preserve">4.2.2 Spectral signatures </w:t>
      </w:r>
      <w:r w:rsidR="00B12EEA">
        <w:rPr>
          <w:rFonts w:ascii="Helvetica" w:hAnsi="Helvetica"/>
          <w:b/>
          <w:bCs/>
          <w:lang w:val="en-US"/>
        </w:rPr>
        <w:t>between</w:t>
      </w:r>
      <w:r w:rsidRPr="00491E4D">
        <w:rPr>
          <w:rFonts w:ascii="Helvetica" w:hAnsi="Helvetica"/>
          <w:b/>
          <w:bCs/>
          <w:lang w:val="en-US"/>
        </w:rPr>
        <w:t xml:space="preserve"> </w:t>
      </w:r>
      <w:commentRangeStart w:id="10"/>
      <w:r w:rsidRPr="00491E4D">
        <w:rPr>
          <w:rFonts w:ascii="Helvetica" w:hAnsi="Helvetica"/>
          <w:b/>
          <w:bCs/>
          <w:lang w:val="en-US"/>
        </w:rPr>
        <w:t>year</w:t>
      </w:r>
      <w:r w:rsidR="00B12EEA">
        <w:rPr>
          <w:rFonts w:ascii="Helvetica" w:hAnsi="Helvetica"/>
          <w:b/>
          <w:bCs/>
          <w:lang w:val="en-US"/>
        </w:rPr>
        <w:t>s</w:t>
      </w:r>
      <w:commentRangeEnd w:id="10"/>
      <w:r w:rsidR="00BE394B">
        <w:rPr>
          <w:rStyle w:val="CommentReference"/>
          <w:rFonts w:ascii="Arial" w:eastAsia="Arial" w:hAnsi="Arial" w:cs="Arial"/>
          <w:lang w:val="en" w:eastAsia="en-GB"/>
        </w:rPr>
        <w:commentReference w:id="10"/>
      </w:r>
    </w:p>
    <w:p w14:paraId="7D7B0DB4" w14:textId="79E9E51A" w:rsidR="00320D51" w:rsidRDefault="00BE394B" w:rsidP="001343A0">
      <w:pPr>
        <w:rPr>
          <w:rFonts w:ascii="Helvetica" w:hAnsi="Helvetica"/>
          <w:lang w:val="en-US"/>
        </w:rPr>
      </w:pPr>
      <w:r>
        <w:rPr>
          <w:rFonts w:ascii="Helvetica" w:hAnsi="Helvetica"/>
          <w:lang w:val="en-US"/>
        </w:rPr>
        <w:lastRenderedPageBreak/>
        <w:t>B</w:t>
      </w:r>
      <w:r w:rsidR="001343A0">
        <w:rPr>
          <w:rFonts w:ascii="Helvetica" w:hAnsi="Helvetica"/>
          <w:lang w:val="en-US"/>
        </w:rPr>
        <w:t>etween year</w:t>
      </w:r>
      <w:r w:rsidR="00251498">
        <w:rPr>
          <w:rFonts w:ascii="Helvetica" w:hAnsi="Helvetica"/>
          <w:lang w:val="en-US"/>
        </w:rPr>
        <w:t xml:space="preserve"> </w:t>
      </w:r>
      <w:r w:rsidR="001343A0">
        <w:rPr>
          <w:rFonts w:ascii="Helvetica" w:hAnsi="Helvetica"/>
          <w:lang w:val="en-US"/>
        </w:rPr>
        <w:t xml:space="preserve">variation in spectral signatures may be attributed to </w:t>
      </w:r>
      <w:r w:rsidR="00251498">
        <w:rPr>
          <w:rFonts w:ascii="Helvetica" w:hAnsi="Helvetica"/>
          <w:lang w:val="en-US"/>
        </w:rPr>
        <w:t>inconsistencies</w:t>
      </w:r>
      <w:r w:rsidR="001343A0">
        <w:rPr>
          <w:rFonts w:ascii="Helvetica" w:hAnsi="Helvetica"/>
          <w:lang w:val="en-US"/>
        </w:rPr>
        <w:t xml:space="preserve"> </w:t>
      </w:r>
      <w:r w:rsidR="00A03B82">
        <w:rPr>
          <w:rFonts w:ascii="Helvetica" w:hAnsi="Helvetica"/>
          <w:lang w:val="en-US"/>
        </w:rPr>
        <w:t xml:space="preserve">in </w:t>
      </w:r>
      <w:r w:rsidR="00DC2733">
        <w:rPr>
          <w:rFonts w:ascii="Helvetica" w:hAnsi="Helvetica"/>
          <w:lang w:val="en-US"/>
        </w:rPr>
        <w:t xml:space="preserve">weather </w:t>
      </w:r>
      <w:r w:rsidR="001343A0">
        <w:rPr>
          <w:rFonts w:ascii="Helvetica" w:hAnsi="Helvetica"/>
          <w:lang w:val="en-US"/>
        </w:rPr>
        <w:t>conditions</w:t>
      </w:r>
      <w:r w:rsidR="001343A0" w:rsidRPr="00491E4D">
        <w:rPr>
          <w:rFonts w:ascii="Helvetica" w:hAnsi="Helvetica"/>
          <w:lang w:val="en-US"/>
        </w:rPr>
        <w:t xml:space="preserve">. </w:t>
      </w:r>
      <w:r w:rsidR="001343A0">
        <w:rPr>
          <w:rFonts w:ascii="Helvetica" w:hAnsi="Helvetica"/>
          <w:lang w:val="en-US"/>
        </w:rPr>
        <w:t xml:space="preserve">At Arctic sites, persistent cloud cover, </w:t>
      </w:r>
      <w:r w:rsidR="001343A0" w:rsidRPr="00166311">
        <w:rPr>
          <w:rFonts w:ascii="Helvetica" w:hAnsi="Helvetica"/>
          <w:lang w:val="en-US"/>
        </w:rPr>
        <w:t>variable solar irradiance</w:t>
      </w:r>
      <w:r w:rsidR="001D1BF2">
        <w:rPr>
          <w:rFonts w:ascii="Helvetica" w:hAnsi="Helvetica"/>
          <w:lang w:val="en-US"/>
        </w:rPr>
        <w:t xml:space="preserve">, </w:t>
      </w:r>
      <w:r w:rsidR="001343A0">
        <w:rPr>
          <w:rFonts w:ascii="Helvetica" w:hAnsi="Helvetica"/>
          <w:lang w:val="en-US"/>
        </w:rPr>
        <w:t xml:space="preserve">and short phenological phases impact measurement </w:t>
      </w:r>
      <w:r w:rsidR="001343A0" w:rsidRPr="005A4564">
        <w:rPr>
          <w:rFonts w:ascii="Helvetica" w:hAnsi="Helvetica"/>
          <w:lang w:val="en-US"/>
        </w:rPr>
        <w:t>quality</w:t>
      </w:r>
      <w:r w:rsidR="001343A0">
        <w:rPr>
          <w:rFonts w:ascii="Helvetica" w:hAnsi="Helvetica"/>
          <w:lang w:val="en-US"/>
        </w:rPr>
        <w:t xml:space="preserve"> </w:t>
      </w:r>
      <w:r w:rsidR="001343A0" w:rsidRPr="000B1CD0">
        <w:rPr>
          <w:rFonts w:ascii="Helvetica" w:hAnsi="Helvetica"/>
          <w:lang w:val="en-US"/>
        </w:rPr>
        <w:t xml:space="preserve">and </w:t>
      </w:r>
      <w:r w:rsidR="000B1CD0">
        <w:rPr>
          <w:rFonts w:ascii="Helvetica" w:hAnsi="Helvetica"/>
          <w:lang w:val="en-US"/>
        </w:rPr>
        <w:t>the ability to replicate measurements between years</w:t>
      </w:r>
      <w:r w:rsidR="001343A0">
        <w:rPr>
          <w:rFonts w:ascii="Helvetica" w:hAnsi="Helvetica"/>
          <w:lang w:val="en-US"/>
        </w:rPr>
        <w:t xml:space="preserve"> </w:t>
      </w:r>
      <w:r w:rsidR="001343A0">
        <w:rPr>
          <w:rFonts w:ascii="Helvetica" w:hAnsi="Helvetica"/>
          <w:lang w:val="en-US"/>
        </w:rPr>
        <w:fldChar w:fldCharType="begin"/>
      </w:r>
      <w:r w:rsidR="00BA5E92">
        <w:rPr>
          <w:rFonts w:ascii="Helvetica" w:hAnsi="Helvetica"/>
          <w:lang w:val="en-US"/>
        </w:rPr>
        <w:instrText xml:space="preserve"> ADDIN ZOTERO_ITEM CSL_CITATION {"citationID":"KNDQr6tb","properties":{"formattedCitation":"(Beamish et al., 2017; Hope et al., 1993)","plainCitation":"(Beamish et al., 2017; Hope et al., 1993)","dontUpdate":true,"noteIndex":0},"citationItems":[{"id":627,"uris":["http://zotero.org/users/local/8RirLiuI/items/GS736TSU"],"uri":["http://zotero.org/users/local/8RirLiuI/items/GS736TSU"],"itemData":{"id":627,"type":"article-journal","abstract":"Arctic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1343A0">
        <w:rPr>
          <w:rFonts w:ascii="Helvetica" w:hAnsi="Helvetica"/>
          <w:lang w:val="en-US"/>
        </w:rPr>
        <w:fldChar w:fldCharType="separate"/>
      </w:r>
      <w:r w:rsidR="000B1CD0">
        <w:rPr>
          <w:rFonts w:ascii="Helvetica" w:hAnsi="Helvetica"/>
          <w:noProof/>
          <w:lang w:val="en-US"/>
        </w:rPr>
        <w:t>(Beamish et al., 2017)</w:t>
      </w:r>
      <w:r w:rsidR="001343A0">
        <w:rPr>
          <w:rFonts w:ascii="Helvetica" w:hAnsi="Helvetica"/>
          <w:lang w:val="en-US"/>
        </w:rPr>
        <w:fldChar w:fldCharType="end"/>
      </w:r>
      <w:r w:rsidR="001343A0">
        <w:rPr>
          <w:rFonts w:ascii="Helvetica" w:hAnsi="Helvetica"/>
          <w:lang w:val="en-US"/>
        </w:rPr>
        <w:t>.</w:t>
      </w:r>
      <w:r w:rsidR="00E045EC">
        <w:rPr>
          <w:rFonts w:ascii="Helvetica" w:hAnsi="Helvetica"/>
          <w:lang w:val="en-US"/>
        </w:rPr>
        <w:t xml:space="preserve"> </w:t>
      </w:r>
      <w:r w:rsidR="005819C1">
        <w:rPr>
          <w:rFonts w:ascii="Helvetica" w:hAnsi="Helvetica"/>
          <w:lang w:val="en-US"/>
        </w:rPr>
        <w:t xml:space="preserve">Increased </w:t>
      </w:r>
      <w:r w:rsidR="00A54F48">
        <w:rPr>
          <w:rFonts w:ascii="Helvetica" w:hAnsi="Helvetica"/>
          <w:lang w:val="en-US"/>
        </w:rPr>
        <w:t>cloud</w:t>
      </w:r>
      <w:r w:rsidR="005819C1">
        <w:rPr>
          <w:rFonts w:ascii="Helvetica" w:hAnsi="Helvetica"/>
          <w:lang w:val="en-US"/>
        </w:rPr>
        <w:t xml:space="preserve"> cover </w:t>
      </w:r>
      <w:r w:rsidR="00A54F48">
        <w:rPr>
          <w:rFonts w:ascii="Helvetica" w:hAnsi="Helvetica"/>
          <w:lang w:val="en-US"/>
        </w:rPr>
        <w:t>during</w:t>
      </w:r>
      <w:r w:rsidR="005819C1">
        <w:rPr>
          <w:rFonts w:ascii="Helvetica" w:hAnsi="Helvetica"/>
          <w:lang w:val="en-US"/>
        </w:rPr>
        <w:t xml:space="preserve"> 2018 measurements </w:t>
      </w:r>
      <w:r w:rsidR="00D54B6B">
        <w:rPr>
          <w:rFonts w:ascii="Helvetica" w:hAnsi="Helvetica"/>
          <w:lang w:val="en-US"/>
        </w:rPr>
        <w:t>likely</w:t>
      </w:r>
      <w:r w:rsidR="005819C1">
        <w:rPr>
          <w:rFonts w:ascii="Helvetica" w:hAnsi="Helvetica"/>
          <w:lang w:val="en-US"/>
        </w:rPr>
        <w:t xml:space="preserve"> </w:t>
      </w:r>
      <w:r w:rsidR="00BA0DF1">
        <w:rPr>
          <w:rFonts w:ascii="Helvetica" w:hAnsi="Helvetica"/>
          <w:lang w:val="en-US"/>
        </w:rPr>
        <w:t xml:space="preserve">confounded spectral </w:t>
      </w:r>
      <w:r w:rsidR="00A54F48">
        <w:rPr>
          <w:rFonts w:ascii="Helvetica" w:hAnsi="Helvetica"/>
          <w:lang w:val="en-US"/>
        </w:rPr>
        <w:t>data</w:t>
      </w:r>
      <w:r w:rsidR="00D54B6B">
        <w:rPr>
          <w:rFonts w:ascii="Helvetica" w:hAnsi="Helvetica"/>
          <w:lang w:val="en-US"/>
        </w:rPr>
        <w:t>,</w:t>
      </w:r>
      <w:r w:rsidR="00292AEA" w:rsidRPr="00292AEA">
        <w:rPr>
          <w:rFonts w:ascii="Helvetica" w:hAnsi="Helvetica"/>
          <w:lang w:val="en-US"/>
        </w:rPr>
        <w:t xml:space="preserve"> </w:t>
      </w:r>
      <w:r w:rsidR="00292AEA">
        <w:rPr>
          <w:rFonts w:ascii="Helvetica" w:hAnsi="Helvetica"/>
          <w:lang w:val="en-US"/>
        </w:rPr>
        <w:t>resulting in less spectral differentiation between vegetation types in 2018</w:t>
      </w:r>
      <w:r w:rsidR="00BA0DF1">
        <w:rPr>
          <w:rFonts w:ascii="Helvetica" w:hAnsi="Helvetica"/>
          <w:lang w:val="en-US"/>
        </w:rPr>
        <w:t xml:space="preserve"> </w:t>
      </w:r>
      <w:r w:rsidR="00BA0DF1">
        <w:rPr>
          <w:rFonts w:ascii="Helvetica" w:hAnsi="Helvetica"/>
          <w:lang w:val="en-US"/>
        </w:rPr>
        <w:fldChar w:fldCharType="begin"/>
      </w:r>
      <w:r w:rsidR="00BA0DF1">
        <w:rPr>
          <w:rFonts w:ascii="Helvetica" w:hAnsi="Helvetica"/>
          <w:lang w:val="en-US"/>
        </w:rPr>
        <w:instrText xml:space="preserve"> ADDIN ZOTERO_ITEM CSL_CITATION {"citationID":"MvdOz5WV","properties":{"formattedCitation":"(Hope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BA0DF1">
        <w:rPr>
          <w:rFonts w:ascii="Helvetica" w:hAnsi="Helvetica"/>
          <w:lang w:val="en-US"/>
        </w:rPr>
        <w:fldChar w:fldCharType="separate"/>
      </w:r>
      <w:r w:rsidR="00BA0DF1">
        <w:rPr>
          <w:rFonts w:ascii="Helvetica" w:hAnsi="Helvetica"/>
          <w:noProof/>
          <w:lang w:val="en-US"/>
        </w:rPr>
        <w:t>(Hope et al., 1993)</w:t>
      </w:r>
      <w:r w:rsidR="00BA0DF1">
        <w:rPr>
          <w:rFonts w:ascii="Helvetica" w:hAnsi="Helvetica"/>
          <w:lang w:val="en-US"/>
        </w:rPr>
        <w:fldChar w:fldCharType="end"/>
      </w:r>
      <w:r w:rsidR="005819C1">
        <w:rPr>
          <w:rFonts w:ascii="Helvetica" w:hAnsi="Helvetica"/>
          <w:lang w:val="en-US"/>
        </w:rPr>
        <w:t>.</w:t>
      </w:r>
      <w:r w:rsidR="00BA0DF1">
        <w:rPr>
          <w:rFonts w:ascii="Helvetica" w:hAnsi="Helvetica"/>
          <w:lang w:val="en-US"/>
        </w:rPr>
        <w:t xml:space="preserve"> </w:t>
      </w:r>
      <w:r w:rsidR="00251498">
        <w:rPr>
          <w:rFonts w:ascii="Helvetica" w:hAnsi="Helvetica"/>
          <w:lang w:val="en-US"/>
        </w:rPr>
        <w:t>While</w:t>
      </w:r>
      <w:r w:rsidR="00E045EC">
        <w:rPr>
          <w:rFonts w:ascii="Helvetica" w:hAnsi="Helvetica"/>
          <w:lang w:val="en-US"/>
        </w:rPr>
        <w:t xml:space="preserve"> m</w:t>
      </w:r>
      <w:r w:rsidR="00BA0DF1">
        <w:rPr>
          <w:rFonts w:ascii="Helvetica" w:hAnsi="Helvetica"/>
          <w:lang w:val="en-US"/>
        </w:rPr>
        <w:t>easurements where calibrated for solar irradiance conditions</w:t>
      </w:r>
      <w:r w:rsidR="00D72650">
        <w:rPr>
          <w:rFonts w:ascii="Helvetica" w:hAnsi="Helvetica"/>
          <w:lang w:val="en-US"/>
        </w:rPr>
        <w:t>,</w:t>
      </w:r>
      <w:r w:rsidR="00251498">
        <w:rPr>
          <w:rFonts w:ascii="Helvetica" w:hAnsi="Helvetica"/>
          <w:lang w:val="en-US"/>
        </w:rPr>
        <w:t xml:space="preserve"> this only standardizes reflectanc</w:t>
      </w:r>
      <w:r w:rsidR="00371725">
        <w:rPr>
          <w:rFonts w:ascii="Helvetica" w:hAnsi="Helvetica"/>
          <w:lang w:val="en-US"/>
        </w:rPr>
        <w:t xml:space="preserve">e. </w:t>
      </w:r>
    </w:p>
    <w:p w14:paraId="18F7C522" w14:textId="45A8CEC7" w:rsidR="00D54B6B" w:rsidRPr="00371725" w:rsidRDefault="00AE2730" w:rsidP="001343A0">
      <w:pPr>
        <w:rPr>
          <w:rFonts w:ascii="Helvetica" w:hAnsi="Helvetica"/>
          <w:b/>
          <w:bCs/>
          <w:lang w:val="en-US"/>
        </w:rPr>
      </w:pPr>
      <w:commentRangeStart w:id="11"/>
      <w:r>
        <w:rPr>
          <w:rFonts w:ascii="Helvetica" w:hAnsi="Helvetica"/>
          <w:b/>
          <w:bCs/>
          <w:lang w:val="en-US"/>
        </w:rPr>
        <w:t xml:space="preserve">Need concluding sentence </w:t>
      </w:r>
      <w:commentRangeEnd w:id="11"/>
      <w:r>
        <w:rPr>
          <w:rStyle w:val="CommentReference"/>
          <w:rFonts w:ascii="Arial" w:eastAsia="Arial" w:hAnsi="Arial" w:cs="Arial"/>
          <w:lang w:val="en" w:eastAsia="en-GB"/>
        </w:rPr>
        <w:commentReference w:id="11"/>
      </w:r>
    </w:p>
    <w:p w14:paraId="1A213BC3" w14:textId="19689050" w:rsidR="00D54B6B" w:rsidRDefault="00D54B6B" w:rsidP="001343A0">
      <w:pPr>
        <w:rPr>
          <w:rFonts w:ascii="Helvetica" w:hAnsi="Helvetica"/>
          <w:lang w:val="en-US"/>
        </w:rPr>
      </w:pPr>
    </w:p>
    <w:p w14:paraId="46DE5832" w14:textId="13E7AE70" w:rsidR="007B59EF" w:rsidRDefault="00D54B6B" w:rsidP="001343A0">
      <w:pPr>
        <w:rPr>
          <w:rFonts w:ascii="Helvetica" w:hAnsi="Helvetica"/>
          <w:lang w:val="en-US"/>
        </w:rPr>
      </w:pPr>
      <w:r>
        <w:rPr>
          <w:rFonts w:ascii="Helvetica" w:hAnsi="Helvetica"/>
          <w:lang w:val="en-US"/>
        </w:rPr>
        <w:t xml:space="preserve">Phenology at time of measurements </w:t>
      </w:r>
      <w:r w:rsidR="00320D51">
        <w:rPr>
          <w:rFonts w:ascii="Helvetica" w:hAnsi="Helvetica"/>
          <w:lang w:val="en-US"/>
        </w:rPr>
        <w:t xml:space="preserve">may have resulted in </w:t>
      </w:r>
      <w:r w:rsidR="00371725">
        <w:rPr>
          <w:rFonts w:ascii="Helvetica" w:hAnsi="Helvetica"/>
          <w:lang w:val="en-US"/>
        </w:rPr>
        <w:t>the observed differences in mean reflectance between years</w:t>
      </w:r>
      <w:r w:rsidR="00320D51">
        <w:rPr>
          <w:rFonts w:ascii="Helvetica" w:hAnsi="Helvetica"/>
          <w:lang w:val="en-US"/>
        </w:rPr>
        <w:t xml:space="preserve">. </w:t>
      </w:r>
      <w:r w:rsidR="001D281E">
        <w:rPr>
          <w:rFonts w:ascii="Helvetica" w:hAnsi="Helvetica"/>
          <w:lang w:val="en-US"/>
        </w:rPr>
        <w:t>Short growing season</w:t>
      </w:r>
      <w:r w:rsidR="00E045EC">
        <w:rPr>
          <w:rFonts w:ascii="Helvetica" w:hAnsi="Helvetica"/>
          <w:lang w:val="en-US"/>
        </w:rPr>
        <w:t>s</w:t>
      </w:r>
      <w:r w:rsidR="001D281E">
        <w:rPr>
          <w:rFonts w:ascii="Helvetica" w:hAnsi="Helvetica"/>
          <w:lang w:val="en-US"/>
        </w:rPr>
        <w:t xml:space="preserve"> at high</w:t>
      </w:r>
      <w:r w:rsidR="00453FD3">
        <w:rPr>
          <w:rFonts w:ascii="Helvetica" w:hAnsi="Helvetica"/>
          <w:lang w:val="en-US"/>
        </w:rPr>
        <w:t xml:space="preserve"> latitudes result in rapid sifts in phenology</w:t>
      </w:r>
      <w:r w:rsidR="00525BA3">
        <w:rPr>
          <w:rFonts w:ascii="Helvetica" w:hAnsi="Helvetica"/>
          <w:lang w:val="en-US"/>
        </w:rPr>
        <w:t xml:space="preserve"> </w:t>
      </w:r>
      <w:r w:rsidR="00283102">
        <w:rPr>
          <w:rFonts w:ascii="Helvetica" w:hAnsi="Helvetica"/>
          <w:lang w:val="en-US"/>
        </w:rPr>
        <w:fldChar w:fldCharType="begin"/>
      </w:r>
      <w:r w:rsidR="00283102">
        <w:rPr>
          <w:rFonts w:ascii="Helvetica" w:hAnsi="Helvetica"/>
          <w:lang w:val="en-US"/>
        </w:rPr>
        <w:instrText xml:space="preserve"> ADDIN ZOTERO_ITEM CSL_CITATION {"citationID":"jmESvWRJ","properties":{"formattedCitation":"(Bjorkman et al., 2015)","plainCitation":"(Bjorkman et al., 2015)","noteIndex":0},"citationItems":[{"id":837,"uris":["http://zotero.org/users/local/8RirLiuI/items/TE8W2X9G"],"uri":["http://zotero.org/users/local/8RirLiuI/items/TE8W2X9G"],"itemData":{"id":837,"type":"article-journal","container-title":"Global Change Biology","DOI":"10.1111/gcb.13051","ISSN":"13541013","issue":"12","journalAbbreviation":"Glob Change Biol","language":"en","page":"4651-4661","source":"DOI.org (Crossref)","title":"Contrasting effects of warming and increased snowfall on Arctic tundra plant phenology over the past two decades","volume":"21","author":[{"family":"Bjorkman","given":"Anne D."},{"family":"Elmendorf","given":"Sarah C."},{"family":"Beamish","given":"Alison L."},{"family":"Vellend","given":"Mark"},{"family":"Henry","given":"Gregory H. R."}],"issued":{"date-parts":[["2015",12]]}}}],"schema":"https://github.com/citation-style-language/schema/raw/master/csl-citation.json"} </w:instrText>
      </w:r>
      <w:r w:rsidR="00283102">
        <w:rPr>
          <w:rFonts w:ascii="Helvetica" w:hAnsi="Helvetica"/>
          <w:lang w:val="en-US"/>
        </w:rPr>
        <w:fldChar w:fldCharType="separate"/>
      </w:r>
      <w:r w:rsidR="00283102">
        <w:rPr>
          <w:rFonts w:ascii="Helvetica" w:hAnsi="Helvetica"/>
          <w:noProof/>
          <w:lang w:val="en-US"/>
        </w:rPr>
        <w:t>(Bjorkman et al., 2015)</w:t>
      </w:r>
      <w:r w:rsidR="00283102">
        <w:rPr>
          <w:rFonts w:ascii="Helvetica" w:hAnsi="Helvetica"/>
          <w:lang w:val="en-US"/>
        </w:rPr>
        <w:fldChar w:fldCharType="end"/>
      </w:r>
      <w:r w:rsidR="0034745D">
        <w:rPr>
          <w:rFonts w:ascii="Helvetica" w:hAnsi="Helvetica"/>
          <w:lang w:val="en-US"/>
        </w:rPr>
        <w:t>.</w:t>
      </w:r>
      <w:r w:rsidR="00DC2733">
        <w:rPr>
          <w:rFonts w:ascii="Helvetica" w:hAnsi="Helvetica"/>
          <w:lang w:val="en-US"/>
        </w:rPr>
        <w:t xml:space="preserve"> </w:t>
      </w:r>
      <w:r w:rsidR="00453FD3">
        <w:rPr>
          <w:rFonts w:ascii="Helvetica" w:hAnsi="Helvetica"/>
          <w:lang w:val="en-US"/>
        </w:rPr>
        <w:t xml:space="preserve"> </w:t>
      </w:r>
      <w:commentRangeStart w:id="12"/>
      <w:r w:rsidR="0038788C">
        <w:rPr>
          <w:rFonts w:ascii="Helvetica" w:hAnsi="Helvetica"/>
          <w:lang w:val="en-US"/>
        </w:rPr>
        <w:t>Measurement</w:t>
      </w:r>
      <w:r w:rsidR="00292AEA">
        <w:rPr>
          <w:rFonts w:ascii="Helvetica" w:hAnsi="Helvetica"/>
          <w:lang w:val="en-US"/>
        </w:rPr>
        <w:t>s</w:t>
      </w:r>
      <w:r w:rsidR="0038788C">
        <w:rPr>
          <w:rFonts w:ascii="Helvetica" w:hAnsi="Helvetica"/>
          <w:lang w:val="en-US"/>
        </w:rPr>
        <w:t xml:space="preserve"> occurring 6 days earlier in 2019 </w:t>
      </w:r>
      <w:r w:rsidR="00292AEA">
        <w:rPr>
          <w:rFonts w:ascii="Helvetica" w:hAnsi="Helvetica"/>
          <w:lang w:val="en-US"/>
        </w:rPr>
        <w:t>could</w:t>
      </w:r>
      <w:r w:rsidR="0038788C">
        <w:rPr>
          <w:rFonts w:ascii="Helvetica" w:hAnsi="Helvetica"/>
          <w:lang w:val="en-US"/>
        </w:rPr>
        <w:t xml:space="preserve"> result in </w:t>
      </w:r>
      <w:r w:rsidR="000E79A4">
        <w:rPr>
          <w:rFonts w:ascii="Helvetica" w:hAnsi="Helvetica"/>
          <w:lang w:val="en-US"/>
        </w:rPr>
        <w:t xml:space="preserve">vegetation </w:t>
      </w:r>
      <w:r w:rsidR="00E212E0">
        <w:rPr>
          <w:rFonts w:ascii="Helvetica" w:hAnsi="Helvetica"/>
          <w:lang w:val="en-US"/>
        </w:rPr>
        <w:t xml:space="preserve">still </w:t>
      </w:r>
      <w:r w:rsidR="000E79A4">
        <w:rPr>
          <w:rFonts w:ascii="Helvetica" w:hAnsi="Helvetica"/>
          <w:lang w:val="en-US"/>
        </w:rPr>
        <w:t>exhibiting typical maximum</w:t>
      </w:r>
      <w:r w:rsidR="00E212E0">
        <w:rPr>
          <w:rFonts w:ascii="Helvetica" w:hAnsi="Helvetica"/>
          <w:lang w:val="en-US"/>
        </w:rPr>
        <w:t xml:space="preserve"> canopy</w:t>
      </w:r>
      <w:r w:rsidR="000E79A4">
        <w:rPr>
          <w:rFonts w:ascii="Helvetica" w:hAnsi="Helvetica"/>
          <w:lang w:val="en-US"/>
        </w:rPr>
        <w:t xml:space="preserve"> </w:t>
      </w:r>
      <w:r w:rsidR="00320D51">
        <w:rPr>
          <w:rFonts w:ascii="Helvetica" w:hAnsi="Helvetica"/>
          <w:lang w:val="en-US"/>
        </w:rPr>
        <w:t>characteristics</w:t>
      </w:r>
      <w:r w:rsidR="00E212E0">
        <w:rPr>
          <w:rFonts w:ascii="Helvetica" w:hAnsi="Helvetica"/>
          <w:lang w:val="en-US"/>
        </w:rPr>
        <w:t>, while in 2018 vegetation would be beginning to senescence</w:t>
      </w:r>
      <w:commentRangeEnd w:id="12"/>
      <w:r w:rsidR="00E045EC">
        <w:rPr>
          <w:rStyle w:val="CommentReference"/>
          <w:rFonts w:ascii="Arial" w:eastAsia="Arial" w:hAnsi="Arial" w:cs="Arial"/>
          <w:lang w:val="en" w:eastAsia="en-GB"/>
        </w:rPr>
        <w:commentReference w:id="12"/>
      </w:r>
      <w:r w:rsidR="00E212E0">
        <w:rPr>
          <w:rFonts w:ascii="Helvetica" w:hAnsi="Helvetica"/>
          <w:lang w:val="en-US"/>
        </w:rPr>
        <w:t>.</w:t>
      </w:r>
      <w:commentRangeStart w:id="13"/>
      <w:r w:rsidR="00787154">
        <w:rPr>
          <w:rFonts w:ascii="Helvetica" w:hAnsi="Helvetica"/>
          <w:lang w:val="en-US"/>
        </w:rPr>
        <w:t xml:space="preserve"> </w:t>
      </w:r>
      <w:commentRangeEnd w:id="13"/>
      <w:r w:rsidR="00251498">
        <w:rPr>
          <w:rStyle w:val="CommentReference"/>
          <w:rFonts w:ascii="Arial" w:eastAsia="Arial" w:hAnsi="Arial" w:cs="Arial"/>
          <w:lang w:val="en" w:eastAsia="en-GB"/>
        </w:rPr>
        <w:commentReference w:id="13"/>
      </w:r>
      <w:r w:rsidR="00320D51">
        <w:rPr>
          <w:rFonts w:ascii="Helvetica" w:hAnsi="Helvetica"/>
          <w:lang w:val="en-US"/>
        </w:rPr>
        <w:t>P</w:t>
      </w:r>
      <w:r w:rsidR="007B59EF">
        <w:rPr>
          <w:rFonts w:ascii="Helvetica" w:hAnsi="Helvetica"/>
          <w:lang w:val="en-US"/>
        </w:rPr>
        <w:t>igmentation</w:t>
      </w:r>
      <w:r w:rsidR="00320D51">
        <w:rPr>
          <w:rFonts w:ascii="Helvetica" w:hAnsi="Helvetica"/>
          <w:lang w:val="en-US"/>
        </w:rPr>
        <w:t xml:space="preserve"> concentration</w:t>
      </w:r>
      <w:r w:rsidR="007B59EF">
        <w:rPr>
          <w:rFonts w:ascii="Helvetica" w:hAnsi="Helvetica"/>
          <w:lang w:val="en-US"/>
        </w:rPr>
        <w:t xml:space="preserve">, and canopy density </w:t>
      </w:r>
      <w:r w:rsidR="00320D51">
        <w:rPr>
          <w:rFonts w:ascii="Helvetica" w:hAnsi="Helvetica"/>
          <w:lang w:val="en-US"/>
        </w:rPr>
        <w:t xml:space="preserve">decrease during senescence, resulting in lower mean reflectance </w:t>
      </w:r>
      <w:r w:rsidR="00292AEA">
        <w:rPr>
          <w:rFonts w:ascii="Helvetica" w:hAnsi="Helvetica"/>
          <w:lang w:val="en-US"/>
        </w:rPr>
        <w:fldChar w:fldCharType="begin"/>
      </w:r>
      <w:r w:rsidR="00BA5E92">
        <w:rPr>
          <w:rFonts w:ascii="Helvetica" w:hAnsi="Helvetica"/>
          <w:lang w:val="en-US"/>
        </w:rPr>
        <w:instrText xml:space="preserve"> ADDIN ZOTERO_ITEM CSL_CITATION {"citationID":"9juT2HbL","properties":{"formattedCitation":"(Chavana-Bryant et al., 2017; Wang, Gamon, Montgomery, et al., 2016)","plainCitation":"(Chavana-Bryant et al., 2017; Wang, Gamon, Montgomery, et al., 2016)","dontUpdate":true,"noteIndex":0},"citationItems":[{"id":798,"uris":["http://zotero.org/users/local/8RirLiuI/items/22866LUX"],"uri":["http://zotero.org/users/local/8RirLiuI/items/22866LUX"],"itemData":{"id":798,"type":"article-journal","container-title":"New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92AEA">
        <w:rPr>
          <w:rFonts w:ascii="Helvetica" w:hAnsi="Helvetica"/>
          <w:lang w:val="en-US"/>
        </w:rPr>
        <w:fldChar w:fldCharType="separate"/>
      </w:r>
      <w:r w:rsidR="00292AEA">
        <w:rPr>
          <w:rFonts w:ascii="Helvetica" w:hAnsi="Helvetica"/>
          <w:noProof/>
          <w:lang w:val="en-US"/>
        </w:rPr>
        <w:t>(Chavana-Bryant et al., 2017; Wang, et al., 2016b)</w:t>
      </w:r>
      <w:r w:rsidR="00292AEA">
        <w:rPr>
          <w:rFonts w:ascii="Helvetica" w:hAnsi="Helvetica"/>
          <w:lang w:val="en-US"/>
        </w:rPr>
        <w:fldChar w:fldCharType="end"/>
      </w:r>
      <w:r w:rsidR="007B59EF">
        <w:rPr>
          <w:rFonts w:ascii="Helvetica" w:hAnsi="Helvetica"/>
          <w:lang w:val="en-US"/>
        </w:rPr>
        <w:t>.</w:t>
      </w:r>
      <w:r w:rsidR="00DC2733">
        <w:rPr>
          <w:rFonts w:ascii="Helvetica" w:hAnsi="Helvetica"/>
          <w:lang w:val="en-US"/>
        </w:rPr>
        <w:t xml:space="preserve"> </w:t>
      </w:r>
      <w:r w:rsidR="00371725">
        <w:rPr>
          <w:rFonts w:ascii="Helvetica" w:hAnsi="Helvetica"/>
          <w:lang w:val="en-US"/>
        </w:rPr>
        <w:t xml:space="preserve">Lower mean reflectance of both vegetation types in 2018 relative to 2019, may be attributed to measurements occurring at during early senescence. </w:t>
      </w:r>
    </w:p>
    <w:p w14:paraId="37C531C9" w14:textId="77777777" w:rsidR="00745E2E" w:rsidRDefault="00745E2E" w:rsidP="001343A0">
      <w:pPr>
        <w:rPr>
          <w:rFonts w:ascii="Helvetica" w:hAnsi="Helvetica"/>
          <w:lang w:val="en-US"/>
        </w:rPr>
      </w:pPr>
    </w:p>
    <w:p w14:paraId="7AC657D5" w14:textId="0391D65F" w:rsidR="00BF12A2" w:rsidRDefault="001A72B0" w:rsidP="001343A0">
      <w:pPr>
        <w:rPr>
          <w:rFonts w:ascii="Helvetica" w:hAnsi="Helvetica"/>
          <w:lang w:val="en-US"/>
        </w:rPr>
      </w:pPr>
      <w:r>
        <w:rPr>
          <w:rFonts w:ascii="Helvetica" w:hAnsi="Helvetica"/>
          <w:lang w:val="en-US"/>
        </w:rPr>
        <w:t>Exploratory analysis indicated that wetness in unlikely to have influences spectral signatures between years</w:t>
      </w:r>
      <w:commentRangeStart w:id="14"/>
      <w:r>
        <w:rPr>
          <w:rFonts w:ascii="Helvetica" w:hAnsi="Helvetica"/>
          <w:lang w:val="en-US"/>
        </w:rPr>
        <w:t>.</w:t>
      </w:r>
      <w:commentRangeEnd w:id="14"/>
      <w:r w:rsidR="00234FCF">
        <w:rPr>
          <w:rStyle w:val="CommentReference"/>
          <w:rFonts w:ascii="Arial" w:eastAsia="Arial" w:hAnsi="Arial" w:cs="Arial"/>
          <w:lang w:val="en" w:eastAsia="en-GB"/>
        </w:rPr>
        <w:commentReference w:id="14"/>
      </w:r>
      <w:r>
        <w:rPr>
          <w:rFonts w:ascii="Helvetica" w:hAnsi="Helvetica"/>
          <w:lang w:val="en-US"/>
        </w:rPr>
        <w:t xml:space="preserve"> </w:t>
      </w:r>
      <w:r w:rsidR="006D0C45">
        <w:rPr>
          <w:rFonts w:ascii="Helvetica" w:hAnsi="Helvetica"/>
          <w:lang w:val="en-US"/>
        </w:rPr>
        <w:t xml:space="preserve">Wetness </w:t>
      </w:r>
      <w:r w:rsidR="00ED01C6">
        <w:rPr>
          <w:rFonts w:ascii="Helvetica" w:hAnsi="Helvetica"/>
          <w:lang w:val="en-US"/>
        </w:rPr>
        <w:t>increases</w:t>
      </w:r>
      <w:r w:rsidR="006D0C45">
        <w:rPr>
          <w:rFonts w:ascii="Helvetica" w:hAnsi="Helvetica"/>
          <w:lang w:val="en-US"/>
        </w:rPr>
        <w:t xml:space="preserve"> </w:t>
      </w:r>
      <w:r w:rsidR="00ED01C6">
        <w:rPr>
          <w:rFonts w:ascii="Helvetica" w:hAnsi="Helvetica"/>
          <w:lang w:val="en-US"/>
        </w:rPr>
        <w:t>absorbance</w:t>
      </w:r>
      <w:r w:rsidR="006D0C45">
        <w:rPr>
          <w:rFonts w:ascii="Helvetica" w:hAnsi="Helvetica"/>
          <w:lang w:val="en-US"/>
        </w:rPr>
        <w:t xml:space="preserve"> in</w:t>
      </w:r>
      <w:r w:rsidR="00ED01C6">
        <w:rPr>
          <w:rFonts w:ascii="Helvetica" w:hAnsi="Helvetica"/>
          <w:lang w:val="en-US"/>
        </w:rPr>
        <w:t xml:space="preserve"> the</w:t>
      </w:r>
      <w:r w:rsidR="006D0C45">
        <w:rPr>
          <w:rFonts w:ascii="Helvetica" w:hAnsi="Helvetica"/>
          <w:lang w:val="en-US"/>
        </w:rPr>
        <w:t xml:space="preserve"> red and NIR regions of the spectrum</w:t>
      </w:r>
      <w:r w:rsidR="005F025D">
        <w:rPr>
          <w:rFonts w:ascii="Helvetica" w:hAnsi="Helvetica"/>
          <w:lang w:val="en-US"/>
        </w:rPr>
        <w:t xml:space="preserve">, resulting in a lower mean reflectance </w:t>
      </w:r>
      <w:r w:rsidR="005F025D">
        <w:rPr>
          <w:rFonts w:ascii="Helvetica" w:hAnsi="Helvetica"/>
          <w:lang w:val="en-US"/>
        </w:rPr>
        <w:fldChar w:fldCharType="begin"/>
      </w:r>
      <w:r w:rsidR="005F025D">
        <w:rPr>
          <w:rFonts w:ascii="Helvetica" w:hAnsi="Helvetica"/>
          <w:lang w:val="en-US"/>
        </w:rPr>
        <w:instrText xml:space="preserve"> ADDIN ZOTERO_ITEM CSL_CITATION {"citationID":"OjCzdJKL","properties":{"formattedCitation":"(Buchhorn et al., 2013; Liu et al., 2017)","plainCitation":"(Buchhorn et al., 2013; Liu et al., 2017)","noteIndex":0},"citationItems":[{"id":754,"uris":["http://zotero.org/users/local/8RirLiuI/items/REC52K8W"],"uri":["http://zotero.org/users/local/8RirLiuI/items/REC52K8W"],"itemData":{"id":754,"type":"article-journal","abstract":"Remote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005F025D">
        <w:rPr>
          <w:rFonts w:ascii="Helvetica" w:hAnsi="Helvetica"/>
          <w:lang w:val="en-US"/>
        </w:rPr>
        <w:fldChar w:fldCharType="separate"/>
      </w:r>
      <w:r w:rsidR="005F025D">
        <w:rPr>
          <w:rFonts w:ascii="Helvetica" w:hAnsi="Helvetica"/>
          <w:noProof/>
          <w:lang w:val="en-US"/>
        </w:rPr>
        <w:t>(Buchhorn et al., 2013; Liu et al., 2017)</w:t>
      </w:r>
      <w:r w:rsidR="005F025D">
        <w:rPr>
          <w:rFonts w:ascii="Helvetica" w:hAnsi="Helvetica"/>
          <w:lang w:val="en-US"/>
        </w:rPr>
        <w:fldChar w:fldCharType="end"/>
      </w:r>
      <w:r w:rsidR="005F025D">
        <w:rPr>
          <w:rFonts w:ascii="Helvetica" w:hAnsi="Helvetica"/>
          <w:lang w:val="en-US"/>
        </w:rPr>
        <w:t xml:space="preserve">. Using point framing </w:t>
      </w:r>
      <w:r w:rsidR="00392FE7">
        <w:rPr>
          <w:rFonts w:ascii="Helvetica" w:hAnsi="Helvetica"/>
          <w:lang w:val="en-US"/>
        </w:rPr>
        <w:t xml:space="preserve">data, I identified </w:t>
      </w:r>
      <w:r w:rsidR="005F025D">
        <w:rPr>
          <w:rFonts w:ascii="Helvetica" w:hAnsi="Helvetica"/>
          <w:lang w:val="en-US"/>
        </w:rPr>
        <w:t xml:space="preserve">two plots, which </w:t>
      </w:r>
      <w:r w:rsidR="00392FE7">
        <w:rPr>
          <w:rFonts w:ascii="Helvetica" w:hAnsi="Helvetica"/>
          <w:lang w:val="en-US"/>
        </w:rPr>
        <w:t>had records of standing water, indicating higher wetness</w:t>
      </w:r>
      <w:r w:rsidR="00BF12A2">
        <w:rPr>
          <w:rFonts w:ascii="Helvetica" w:hAnsi="Helvetica"/>
          <w:lang w:val="en-US"/>
        </w:rPr>
        <w:t>. When</w:t>
      </w:r>
      <w:r w:rsidR="00392FE7">
        <w:rPr>
          <w:rFonts w:ascii="Helvetica" w:hAnsi="Helvetica"/>
          <w:lang w:val="en-US"/>
        </w:rPr>
        <w:t xml:space="preserve"> </w:t>
      </w:r>
      <w:r w:rsidR="00BF12A2">
        <w:rPr>
          <w:rFonts w:ascii="Helvetica" w:hAnsi="Helvetica"/>
          <w:lang w:val="en-US"/>
        </w:rPr>
        <w:t>ranked</w:t>
      </w:r>
      <w:r w:rsidR="00292AEA">
        <w:rPr>
          <w:rFonts w:ascii="Helvetica" w:hAnsi="Helvetica"/>
          <w:lang w:val="en-US"/>
        </w:rPr>
        <w:t xml:space="preserve"> I </w:t>
      </w:r>
      <w:r w:rsidR="00BF12A2">
        <w:rPr>
          <w:rFonts w:ascii="Helvetica" w:hAnsi="Helvetica"/>
          <w:lang w:val="en-US"/>
        </w:rPr>
        <w:t xml:space="preserve">observed no visual </w:t>
      </w:r>
      <w:r w:rsidR="00392FE7">
        <w:rPr>
          <w:rFonts w:ascii="Helvetica" w:hAnsi="Helvetica"/>
          <w:lang w:val="en-US"/>
        </w:rPr>
        <w:t>trend o</w:t>
      </w:r>
      <w:r w:rsidR="00292AEA">
        <w:rPr>
          <w:rFonts w:ascii="Helvetica" w:hAnsi="Helvetica"/>
          <w:lang w:val="en-US"/>
        </w:rPr>
        <w:t>f</w:t>
      </w:r>
      <w:r w:rsidR="00392FE7">
        <w:rPr>
          <w:rFonts w:ascii="Helvetica" w:hAnsi="Helvetica"/>
          <w:lang w:val="en-US"/>
        </w:rPr>
        <w:t xml:space="preserve"> wetness influencing spectral signatures</w:t>
      </w:r>
      <w:r w:rsidR="00292AEA">
        <w:rPr>
          <w:rFonts w:ascii="Helvetica" w:hAnsi="Helvetica"/>
          <w:lang w:val="en-US"/>
        </w:rPr>
        <w:t>, as w</w:t>
      </w:r>
      <w:r w:rsidR="00BF12A2">
        <w:rPr>
          <w:rFonts w:ascii="Helvetica" w:hAnsi="Helvetica"/>
          <w:lang w:val="en-US"/>
        </w:rPr>
        <w:t>et plots</w:t>
      </w:r>
      <w:r w:rsidR="005F025D">
        <w:rPr>
          <w:rFonts w:ascii="Helvetica" w:hAnsi="Helvetica"/>
          <w:lang w:val="en-US"/>
        </w:rPr>
        <w:t xml:space="preserve"> in 2018 had both</w:t>
      </w:r>
      <w:r w:rsidR="00BF12A2">
        <w:rPr>
          <w:rFonts w:ascii="Helvetica" w:hAnsi="Helvetica"/>
          <w:lang w:val="en-US"/>
        </w:rPr>
        <w:t xml:space="preserve"> the highest and lowest mean reflectance</w:t>
      </w:r>
      <w:r w:rsidR="005F025D">
        <w:rPr>
          <w:rFonts w:ascii="Helvetica" w:hAnsi="Helvetica"/>
          <w:lang w:val="en-US"/>
        </w:rPr>
        <w:t>.</w:t>
      </w:r>
      <w:r w:rsidR="00ED01C6">
        <w:rPr>
          <w:rFonts w:ascii="Helvetica" w:hAnsi="Helvetica"/>
          <w:lang w:val="en-US"/>
        </w:rPr>
        <w:t xml:space="preserve"> Furthermore,</w:t>
      </w:r>
      <w:r w:rsidR="00292AEA">
        <w:rPr>
          <w:rFonts w:ascii="Helvetica" w:hAnsi="Helvetica"/>
          <w:lang w:val="en-US"/>
        </w:rPr>
        <w:t xml:space="preserve"> between years</w:t>
      </w:r>
      <w:r w:rsidR="00ED01C6">
        <w:rPr>
          <w:rFonts w:ascii="Helvetica" w:hAnsi="Helvetica"/>
          <w:lang w:val="en-US"/>
        </w:rPr>
        <w:t xml:space="preserve"> the </w:t>
      </w:r>
      <w:r w:rsidR="00292AEA">
        <w:rPr>
          <w:rFonts w:ascii="Helvetica" w:hAnsi="Helvetica"/>
          <w:lang w:val="en-US"/>
        </w:rPr>
        <w:t xml:space="preserve">wet </w:t>
      </w:r>
      <w:r w:rsidR="00ED01C6">
        <w:rPr>
          <w:rFonts w:ascii="Helvetica" w:hAnsi="Helvetica"/>
          <w:lang w:val="en-US"/>
        </w:rPr>
        <w:t>plot</w:t>
      </w:r>
      <w:r w:rsidR="00292AEA">
        <w:rPr>
          <w:rFonts w:ascii="Helvetica" w:hAnsi="Helvetica"/>
          <w:lang w:val="en-US"/>
        </w:rPr>
        <w:t>s</w:t>
      </w:r>
      <w:r w:rsidR="00ED01C6">
        <w:rPr>
          <w:rFonts w:ascii="Helvetica" w:hAnsi="Helvetica"/>
          <w:lang w:val="en-US"/>
        </w:rPr>
        <w:t xml:space="preserve"> did not have </w:t>
      </w:r>
      <w:r w:rsidR="008D6C6E">
        <w:rPr>
          <w:rFonts w:ascii="Helvetica" w:hAnsi="Helvetica"/>
          <w:lang w:val="en-US"/>
        </w:rPr>
        <w:t xml:space="preserve">consistently </w:t>
      </w:r>
      <w:r w:rsidR="00ED01C6">
        <w:rPr>
          <w:rFonts w:ascii="Helvetica" w:hAnsi="Helvetica"/>
          <w:lang w:val="en-US"/>
        </w:rPr>
        <w:t>low mean reflectance values.</w:t>
      </w:r>
      <w:r w:rsidR="005F025D">
        <w:rPr>
          <w:rFonts w:ascii="Helvetica" w:hAnsi="Helvetica"/>
          <w:lang w:val="en-US"/>
        </w:rPr>
        <w:t xml:space="preserve"> </w:t>
      </w:r>
      <w:r w:rsidR="008D6C6E">
        <w:rPr>
          <w:rFonts w:ascii="Helvetica" w:hAnsi="Helvetica"/>
          <w:lang w:val="en-US"/>
        </w:rPr>
        <w:t>Therefore, s</w:t>
      </w:r>
      <w:r w:rsidR="00ED01C6">
        <w:rPr>
          <w:rFonts w:ascii="Helvetica" w:hAnsi="Helvetica"/>
          <w:lang w:val="en-US"/>
        </w:rPr>
        <w:t>easonal</w:t>
      </w:r>
      <w:r w:rsidR="008D6C6E">
        <w:rPr>
          <w:rFonts w:ascii="Helvetica" w:hAnsi="Helvetica"/>
          <w:lang w:val="en-US"/>
        </w:rPr>
        <w:t xml:space="preserve"> weather</w:t>
      </w:r>
      <w:r w:rsidR="005F025D">
        <w:rPr>
          <w:rFonts w:ascii="Helvetica" w:hAnsi="Helvetica"/>
          <w:lang w:val="en-US"/>
        </w:rPr>
        <w:t xml:space="preserve"> variation </w:t>
      </w:r>
      <w:r w:rsidR="008D6C6E">
        <w:rPr>
          <w:rFonts w:ascii="Helvetica" w:hAnsi="Helvetica"/>
          <w:lang w:val="en-US"/>
        </w:rPr>
        <w:t>influencing</w:t>
      </w:r>
      <w:r w:rsidR="005F025D">
        <w:rPr>
          <w:rFonts w:ascii="Helvetica" w:hAnsi="Helvetica"/>
          <w:lang w:val="en-US"/>
        </w:rPr>
        <w:t xml:space="preserve"> </w:t>
      </w:r>
      <w:r w:rsidR="00ED01C6">
        <w:rPr>
          <w:rFonts w:ascii="Helvetica" w:hAnsi="Helvetica"/>
          <w:lang w:val="en-US"/>
        </w:rPr>
        <w:t xml:space="preserve">wetness do not explain the spectral difference in between years. </w:t>
      </w:r>
    </w:p>
    <w:p w14:paraId="630FFD4A" w14:textId="4EDCF21C" w:rsidR="003667BA" w:rsidRDefault="003667BA" w:rsidP="001343A0">
      <w:pPr>
        <w:rPr>
          <w:rFonts w:ascii="Helvetica" w:hAnsi="Helvetica"/>
          <w:lang w:val="en-US"/>
        </w:rPr>
      </w:pPr>
    </w:p>
    <w:p w14:paraId="1D907C81" w14:textId="3C9BC70D" w:rsidR="00A771C5" w:rsidRDefault="001343A0" w:rsidP="00A771C5">
      <w:pPr>
        <w:rPr>
          <w:rFonts w:ascii="Helvetica" w:hAnsi="Helvetica"/>
          <w:lang w:val="en-US"/>
        </w:rPr>
      </w:pPr>
      <w:commentRangeStart w:id="15"/>
      <w:r>
        <w:rPr>
          <w:rFonts w:ascii="Helvetica" w:hAnsi="Helvetica"/>
          <w:lang w:val="en-US"/>
        </w:rPr>
        <w:t xml:space="preserve">Deviations in </w:t>
      </w:r>
      <w:r w:rsidR="00392FE7">
        <w:rPr>
          <w:rFonts w:ascii="Helvetica" w:hAnsi="Helvetica"/>
          <w:lang w:val="en-US"/>
        </w:rPr>
        <w:t>levels of replication</w:t>
      </w:r>
      <w:r w:rsidR="00E816C4">
        <w:rPr>
          <w:rFonts w:ascii="Helvetica" w:hAnsi="Helvetica"/>
          <w:lang w:val="en-US"/>
        </w:rPr>
        <w:t xml:space="preserve"> </w:t>
      </w:r>
      <w:r>
        <w:rPr>
          <w:rFonts w:ascii="Helvetica" w:hAnsi="Helvetica"/>
          <w:lang w:val="en-US"/>
        </w:rPr>
        <w:t>may have contributed to differences in spectral signatures</w:t>
      </w:r>
      <w:commentRangeEnd w:id="15"/>
      <w:r w:rsidR="008D6C6E">
        <w:rPr>
          <w:rStyle w:val="CommentReference"/>
          <w:rFonts w:ascii="Arial" w:eastAsia="Arial" w:hAnsi="Arial" w:cs="Arial"/>
          <w:lang w:val="en" w:eastAsia="en-GB"/>
        </w:rPr>
        <w:commentReference w:id="15"/>
      </w:r>
      <w:r>
        <w:rPr>
          <w:rFonts w:ascii="Helvetica" w:hAnsi="Helvetica"/>
          <w:lang w:val="en-US"/>
        </w:rPr>
        <w:t xml:space="preserve">. Reduced replication in 2019, </w:t>
      </w:r>
      <w:r w:rsidR="003667BA">
        <w:rPr>
          <w:rFonts w:ascii="Helvetica" w:hAnsi="Helvetica"/>
          <w:lang w:val="en-US"/>
        </w:rPr>
        <w:t>could</w:t>
      </w:r>
      <w:r>
        <w:rPr>
          <w:rFonts w:ascii="Helvetica" w:hAnsi="Helvetica"/>
          <w:lang w:val="en-US"/>
        </w:rPr>
        <w:t xml:space="preserve"> have resulted</w:t>
      </w:r>
      <w:r w:rsidR="00536A73">
        <w:rPr>
          <w:rFonts w:ascii="Helvetica" w:hAnsi="Helvetica"/>
          <w:lang w:val="en-US"/>
        </w:rPr>
        <w:t xml:space="preserve"> in</w:t>
      </w:r>
      <w:r>
        <w:rPr>
          <w:rFonts w:ascii="Helvetica" w:hAnsi="Helvetica"/>
          <w:lang w:val="en-US"/>
        </w:rPr>
        <w:t xml:space="preserve"> </w:t>
      </w:r>
      <w:r w:rsidR="00800BB1">
        <w:rPr>
          <w:rFonts w:ascii="Helvetica" w:hAnsi="Helvetica"/>
          <w:lang w:val="en-US"/>
        </w:rPr>
        <w:t xml:space="preserve">obtaining an </w:t>
      </w:r>
      <w:r w:rsidR="00392FE7">
        <w:rPr>
          <w:rFonts w:ascii="Helvetica" w:hAnsi="Helvetica"/>
          <w:lang w:val="en-US"/>
        </w:rPr>
        <w:t>unrepresentative sampl</w:t>
      </w:r>
      <w:r w:rsidR="00800BB1">
        <w:rPr>
          <w:rFonts w:ascii="Helvetica" w:hAnsi="Helvetica"/>
          <w:lang w:val="en-US"/>
        </w:rPr>
        <w:t>e including greater small-scale</w:t>
      </w:r>
      <w:r>
        <w:rPr>
          <w:rFonts w:ascii="Helvetica" w:hAnsi="Helvetica"/>
          <w:lang w:val="en-US"/>
        </w:rPr>
        <w:t xml:space="preserve"> heterogenic features. Factors such as </w:t>
      </w:r>
      <w:r w:rsidR="007A0633">
        <w:rPr>
          <w:rFonts w:ascii="Helvetica" w:hAnsi="Helvetica"/>
          <w:lang w:val="en-US"/>
        </w:rPr>
        <w:t>stones</w:t>
      </w:r>
      <w:r>
        <w:rPr>
          <w:rFonts w:ascii="Helvetica" w:hAnsi="Helvetica"/>
          <w:lang w:val="en-US"/>
        </w:rPr>
        <w:t xml:space="preserve">, and </w:t>
      </w:r>
      <w:r w:rsidR="007A0633">
        <w:rPr>
          <w:rFonts w:ascii="Helvetica" w:hAnsi="Helvetica"/>
          <w:lang w:val="en-US"/>
        </w:rPr>
        <w:t>lichens can</w:t>
      </w:r>
      <w:r>
        <w:rPr>
          <w:rFonts w:ascii="Helvetica" w:hAnsi="Helvetica"/>
          <w:lang w:val="en-US"/>
        </w:rPr>
        <w:t xml:space="preserve"> increase reflectance in the NIR and IR regions </w:t>
      </w:r>
      <w:r>
        <w:rPr>
          <w:rFonts w:ascii="Helvetica" w:hAnsi="Helvetica"/>
          <w:lang w:val="en-US"/>
        </w:rPr>
        <w:fldChar w:fldCharType="begin"/>
      </w:r>
      <w:r w:rsidR="007A0633">
        <w:rPr>
          <w:rFonts w:ascii="Helvetica" w:hAnsi="Helvetica"/>
          <w:lang w:val="en-US"/>
        </w:rPr>
        <w:instrText xml:space="preserve"> ADDIN ZOTERO_ITEM CSL_CITATION {"citationID":"womUXMt0","properties":{"formattedCitation":"(Asner, 1998; Chuvieco et al., 2002)","plainCitation":"(Asner, 1998; Chuvieco et al., 2002)","noteIndex":0},"citationItems":[{"id":800,"uris":["http://zotero.org/users/local/8RirLiuI/items/BCNSTZQU"],"uri":["http://zotero.org/users/local/8RirLiuI/items/BCNSTZQU"],"itemData":{"id":800,"type":"article-journal","container-title":"Remote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P."}],"issued":{"date-parts":[["1998",6]]}}},{"id":836,"uris":["http://zotero.org/users/local/8RirLiuI/items/YCX9U65K"],"uri":["http://zotero.org/users/local/8RirLiuI/items/YCX9U65K"],"itemData":{"id":836,"type":"article-journal","container-title":"International Journal of Remote Sensing","DOI":"10.1080/01431160210153129","ISSN":"0143-1161, 1366-5901","issue":"23","journalAbbreviation":"International Journal of Remote Sensing","language":"en","page":"5103-5110","source":"DOI.org (Crossref)","title":"Assessment of different spectral indices in the red-near-infrared spectral domain for burned land discrimination","volume":"23","author":[{"family":"Chuvieco","given":"E."},{"family":"Martín","given":"M. P."},{"family":"Palacios","given":"A."}],"issued":{"date-parts":[["2002",1]]}}}],"schema":"https://github.com/citation-style-language/schema/raw/master/csl-citation.json"} </w:instrText>
      </w:r>
      <w:r>
        <w:rPr>
          <w:rFonts w:ascii="Helvetica" w:hAnsi="Helvetica"/>
          <w:lang w:val="en-US"/>
        </w:rPr>
        <w:fldChar w:fldCharType="separate"/>
      </w:r>
      <w:r w:rsidR="007A0633">
        <w:rPr>
          <w:rFonts w:ascii="Helvetica" w:hAnsi="Helvetica"/>
          <w:noProof/>
          <w:lang w:val="en-US"/>
        </w:rPr>
        <w:t>(Asner, 1998; Chuvieco et al., 2002)</w:t>
      </w:r>
      <w:r>
        <w:rPr>
          <w:rFonts w:ascii="Helvetica" w:hAnsi="Helvetica"/>
          <w:lang w:val="en-US"/>
        </w:rPr>
        <w:fldChar w:fldCharType="end"/>
      </w:r>
      <w:r>
        <w:rPr>
          <w:rFonts w:ascii="Helvetica" w:hAnsi="Helvetica"/>
          <w:lang w:val="en-US"/>
        </w:rPr>
        <w:t xml:space="preserve">. Komakuk </w:t>
      </w:r>
      <w:r w:rsidR="007A0633">
        <w:rPr>
          <w:rFonts w:ascii="Helvetica" w:hAnsi="Helvetica"/>
          <w:lang w:val="en-US"/>
        </w:rPr>
        <w:t xml:space="preserve">plots </w:t>
      </w:r>
      <w:r w:rsidR="00CA4273">
        <w:rPr>
          <w:rFonts w:ascii="Helvetica" w:hAnsi="Helvetica"/>
          <w:lang w:val="en-US"/>
        </w:rPr>
        <w:t>have</w:t>
      </w:r>
      <w:r w:rsidR="007A0633">
        <w:rPr>
          <w:rFonts w:ascii="Helvetica" w:hAnsi="Helvetica"/>
          <w:lang w:val="en-US"/>
        </w:rPr>
        <w:t xml:space="preserve"> increased bare ground </w:t>
      </w:r>
      <w:r w:rsidR="00800BB1">
        <w:rPr>
          <w:rFonts w:ascii="Helvetica" w:hAnsi="Helvetica"/>
          <w:lang w:val="en-US"/>
        </w:rPr>
        <w:t>visibility and an increased chance of including high reflectance heterogenic features.</w:t>
      </w:r>
      <w:r w:rsidR="00072F35">
        <w:rPr>
          <w:rFonts w:ascii="Helvetica" w:hAnsi="Helvetica"/>
          <w:lang w:val="en-US"/>
        </w:rPr>
        <w:t xml:space="preserve"> </w:t>
      </w:r>
      <w:r w:rsidR="00CA01B7">
        <w:rPr>
          <w:rFonts w:ascii="Helvetica" w:hAnsi="Helvetica"/>
          <w:lang w:val="en-US"/>
        </w:rPr>
        <w:t>Yet a post hoc MLRM found that bare ground has a non-significant slightly negative relationship with spectral mean</w:t>
      </w:r>
      <w:r w:rsidR="00E816C4">
        <w:rPr>
          <w:rFonts w:ascii="Helvetica" w:hAnsi="Helvetica"/>
          <w:lang w:val="en-US"/>
        </w:rPr>
        <w:t xml:space="preserve"> (appendix xxx)</w:t>
      </w:r>
      <w:r w:rsidR="00CA01B7">
        <w:rPr>
          <w:rFonts w:ascii="Helvetica" w:hAnsi="Helvetica"/>
          <w:lang w:val="en-US"/>
        </w:rPr>
        <w:t xml:space="preserve">. </w:t>
      </w:r>
      <w:r w:rsidR="00E816C4">
        <w:rPr>
          <w:rFonts w:ascii="Helvetica" w:hAnsi="Helvetica"/>
          <w:lang w:val="en-US"/>
        </w:rPr>
        <w:t>Unrepresent</w:t>
      </w:r>
      <w:r w:rsidR="00A771C5">
        <w:rPr>
          <w:rFonts w:ascii="Helvetica" w:hAnsi="Helvetica"/>
          <w:lang w:val="en-US"/>
        </w:rPr>
        <w:t>ative</w:t>
      </w:r>
      <w:r w:rsidR="00E816C4">
        <w:rPr>
          <w:rFonts w:ascii="Helvetica" w:hAnsi="Helvetica"/>
          <w:lang w:val="en-US"/>
        </w:rPr>
        <w:t xml:space="preserve"> </w:t>
      </w:r>
      <w:r w:rsidR="00A771C5">
        <w:rPr>
          <w:rFonts w:ascii="Helvetica" w:hAnsi="Helvetica"/>
          <w:lang w:val="en-US"/>
        </w:rPr>
        <w:t xml:space="preserve">sampling of small-scale heterogenic features is likely not connected variability in spectral signatures. </w:t>
      </w:r>
    </w:p>
    <w:p w14:paraId="233E9F94" w14:textId="667FB326" w:rsidR="001343A0" w:rsidRDefault="001343A0" w:rsidP="001343A0">
      <w:pPr>
        <w:pStyle w:val="NormalWeb"/>
        <w:rPr>
          <w:rFonts w:ascii="Helvetica" w:hAnsi="Helvetica"/>
          <w:b/>
          <w:bCs/>
          <w:lang w:val="en-US"/>
        </w:rPr>
      </w:pPr>
      <w:r>
        <w:rPr>
          <w:rFonts w:ascii="Helvetica" w:hAnsi="Helvetica"/>
          <w:b/>
          <w:bCs/>
          <w:lang w:val="en-US"/>
        </w:rPr>
        <w:t>4.2.3 Identifying vegetation by spectral signatures in ordination</w:t>
      </w:r>
    </w:p>
    <w:p w14:paraId="2CC0A524" w14:textId="77777777" w:rsidR="00F55EA8" w:rsidRDefault="001343A0" w:rsidP="001343A0">
      <w:pPr>
        <w:pStyle w:val="NormalWeb"/>
        <w:rPr>
          <w:rFonts w:ascii="Helvetica" w:hAnsi="Helvetica"/>
          <w:lang w:val="en-US"/>
        </w:rPr>
      </w:pPr>
      <w:r>
        <w:rPr>
          <w:rFonts w:ascii="Helvetica" w:hAnsi="Helvetica"/>
          <w:lang w:val="en-US"/>
        </w:rPr>
        <w:t xml:space="preserve">I found that when ordinated </w:t>
      </w:r>
      <w:r w:rsidRPr="00491E4D">
        <w:rPr>
          <w:rFonts w:ascii="Helvetica" w:hAnsi="Helvetica"/>
          <w:lang w:val="en-US"/>
        </w:rPr>
        <w:t xml:space="preserve">only </w:t>
      </w:r>
      <w:r>
        <w:rPr>
          <w:rFonts w:ascii="Helvetica" w:hAnsi="Helvetica"/>
          <w:lang w:val="en-US"/>
        </w:rPr>
        <w:t>spectral signatures from</w:t>
      </w:r>
      <w:r w:rsidRPr="00491E4D">
        <w:rPr>
          <w:rFonts w:ascii="Helvetica" w:hAnsi="Helvetica"/>
          <w:lang w:val="en-US"/>
        </w:rPr>
        <w:t xml:space="preserve"> 2019 </w:t>
      </w:r>
      <w:r>
        <w:rPr>
          <w:rFonts w:ascii="Helvetica" w:hAnsi="Helvetica"/>
          <w:lang w:val="en-US"/>
        </w:rPr>
        <w:t>Herschel and Komakuk plots visually discriminated</w:t>
      </w:r>
      <w:r w:rsidRPr="00491E4D">
        <w:rPr>
          <w:rFonts w:ascii="Helvetica" w:hAnsi="Helvetica"/>
          <w:lang w:val="en-US"/>
        </w:rPr>
        <w:t>.</w:t>
      </w:r>
      <w:r>
        <w:rPr>
          <w:rFonts w:ascii="Helvetica" w:hAnsi="Helvetica"/>
          <w:lang w:val="en-US"/>
        </w:rPr>
        <w:t xml:space="preserve"> The lack of inter-type differentiation between 2018 plots, and strong intra-type differences between </w:t>
      </w:r>
      <w:r w:rsidR="008457B2">
        <w:rPr>
          <w:rFonts w:ascii="Helvetica" w:hAnsi="Helvetica"/>
          <w:lang w:val="en-US"/>
        </w:rPr>
        <w:t>2018 and 2019</w:t>
      </w:r>
      <w:r>
        <w:rPr>
          <w:rFonts w:ascii="Helvetica" w:hAnsi="Helvetica"/>
          <w:lang w:val="en-US"/>
        </w:rPr>
        <w:t xml:space="preserve"> suggests uncertainty </w:t>
      </w:r>
      <w:r w:rsidR="003667BA">
        <w:rPr>
          <w:rFonts w:ascii="Helvetica" w:hAnsi="Helvetica"/>
          <w:lang w:val="en-US"/>
        </w:rPr>
        <w:t xml:space="preserve">in </w:t>
      </w:r>
      <w:r>
        <w:rPr>
          <w:rFonts w:ascii="Helvetica" w:hAnsi="Helvetica"/>
          <w:lang w:val="en-US"/>
        </w:rPr>
        <w:t xml:space="preserve">how well spectral signatures can be used to identify vegetation </w:t>
      </w:r>
      <w:r w:rsidR="00867A23">
        <w:rPr>
          <w:rFonts w:ascii="Helvetica" w:hAnsi="Helvetica"/>
          <w:lang w:val="en-US"/>
        </w:rPr>
        <w:t>types.</w:t>
      </w:r>
      <w:r>
        <w:rPr>
          <w:rFonts w:ascii="Helvetica" w:hAnsi="Helvetica"/>
          <w:lang w:val="en-US"/>
        </w:rPr>
        <w:t xml:space="preserve"> </w:t>
      </w:r>
    </w:p>
    <w:p w14:paraId="35F39758" w14:textId="6838F226" w:rsidR="00186000" w:rsidRDefault="00F55EA8" w:rsidP="001343A0">
      <w:pPr>
        <w:pStyle w:val="NormalWeb"/>
        <w:rPr>
          <w:rFonts w:ascii="Helvetica" w:hAnsi="Helvetica"/>
          <w:lang w:val="en-US"/>
        </w:rPr>
      </w:pPr>
      <w:commentRangeStart w:id="16"/>
      <w:r>
        <w:rPr>
          <w:rFonts w:ascii="Helvetica" w:hAnsi="Helvetica"/>
          <w:lang w:val="en-US"/>
        </w:rPr>
        <w:lastRenderedPageBreak/>
        <w:t>Ordination could not discriminate mixed vegetation plots</w:t>
      </w:r>
      <w:commentRangeEnd w:id="16"/>
      <w:r>
        <w:rPr>
          <w:rStyle w:val="CommentReference"/>
          <w:rFonts w:ascii="Arial" w:eastAsia="Arial" w:hAnsi="Arial" w:cs="Arial"/>
          <w:lang w:val="en"/>
        </w:rPr>
        <w:commentReference w:id="16"/>
      </w:r>
      <w:r>
        <w:rPr>
          <w:rFonts w:ascii="Helvetica" w:hAnsi="Helvetica"/>
          <w:lang w:val="en-US"/>
        </w:rPr>
        <w:t xml:space="preserve">. </w:t>
      </w:r>
      <w:r w:rsidR="00800BB1">
        <w:rPr>
          <w:rFonts w:ascii="Helvetica" w:hAnsi="Helvetica"/>
          <w:lang w:val="en-US"/>
        </w:rPr>
        <w:t xml:space="preserve">When ordinate, </w:t>
      </w:r>
      <w:r w:rsidR="001343A0">
        <w:rPr>
          <w:rFonts w:ascii="Helvetica" w:hAnsi="Helvetica"/>
          <w:lang w:val="en-US"/>
        </w:rPr>
        <w:t xml:space="preserve">I expected that mixed plots would </w:t>
      </w:r>
      <w:r>
        <w:rPr>
          <w:rFonts w:ascii="Helvetica" w:hAnsi="Helvetica"/>
          <w:lang w:val="en-US"/>
        </w:rPr>
        <w:t>cluster</w:t>
      </w:r>
      <w:r w:rsidR="001343A0">
        <w:rPr>
          <w:rFonts w:ascii="Helvetica" w:hAnsi="Helvetica"/>
          <w:lang w:val="en-US"/>
        </w:rPr>
        <w:t xml:space="preserve"> into two groups, each corresponding with one vegetation type.</w:t>
      </w:r>
      <w:r w:rsidR="00F47FEB">
        <w:rPr>
          <w:rFonts w:ascii="Helvetica" w:hAnsi="Helvetica"/>
          <w:lang w:val="en-US"/>
        </w:rPr>
        <w:t xml:space="preserve"> Mixed plots where selected based on visually exhibiting characteristic Herschel or Komakuk features.</w:t>
      </w:r>
      <w:r w:rsidR="001343A0">
        <w:rPr>
          <w:rFonts w:ascii="Helvetica" w:hAnsi="Helvetica"/>
          <w:lang w:val="en-US"/>
        </w:rPr>
        <w:t xml:space="preserve"> I found </w:t>
      </w:r>
      <w:r w:rsidR="00F47FEB">
        <w:rPr>
          <w:rFonts w:ascii="Helvetica" w:hAnsi="Helvetica"/>
          <w:lang w:val="en-US"/>
        </w:rPr>
        <w:t>that overlap between Komakuk plots occurred, but that</w:t>
      </w:r>
      <w:r w:rsidR="001343A0">
        <w:rPr>
          <w:rFonts w:ascii="Helvetica" w:hAnsi="Helvetica"/>
          <w:lang w:val="en-US"/>
        </w:rPr>
        <w:t xml:space="preserve"> mixed Herschel plots occupied their own region in ordinal space. </w:t>
      </w:r>
      <w:r w:rsidR="00847312">
        <w:rPr>
          <w:rFonts w:ascii="Helvetica" w:hAnsi="Helvetica"/>
          <w:lang w:val="en-US"/>
        </w:rPr>
        <w:t xml:space="preserve">This is </w:t>
      </w:r>
      <w:r w:rsidR="009E75A0">
        <w:rPr>
          <w:rFonts w:ascii="Helvetica" w:hAnsi="Helvetica"/>
          <w:lang w:val="en-US"/>
        </w:rPr>
        <w:t xml:space="preserve">possibly </w:t>
      </w:r>
      <w:r w:rsidR="00847312">
        <w:rPr>
          <w:rFonts w:ascii="Helvetica" w:hAnsi="Helvetica"/>
          <w:lang w:val="en-US"/>
        </w:rPr>
        <w:t xml:space="preserve">due to </w:t>
      </w:r>
      <w:r w:rsidR="00B64E27">
        <w:rPr>
          <w:rFonts w:ascii="Helvetica" w:hAnsi="Helvetica"/>
          <w:lang w:val="en-US"/>
        </w:rPr>
        <w:t xml:space="preserve">the mixed Herschel plots </w:t>
      </w:r>
      <w:r w:rsidR="00847312">
        <w:rPr>
          <w:rFonts w:ascii="Helvetica" w:hAnsi="Helvetica"/>
          <w:lang w:val="en-US"/>
        </w:rPr>
        <w:t xml:space="preserve">mixed plots having </w:t>
      </w:r>
      <w:r w:rsidR="001343A0">
        <w:rPr>
          <w:rFonts w:ascii="Helvetica" w:hAnsi="Helvetica"/>
          <w:lang w:val="en-US"/>
        </w:rPr>
        <w:t xml:space="preserve">regional heterogeneity in vegetation compositional structure </w:t>
      </w:r>
      <w:r w:rsidR="00847312">
        <w:rPr>
          <w:rFonts w:ascii="Helvetica" w:hAnsi="Helvetica"/>
          <w:lang w:val="en-US"/>
        </w:rPr>
        <w:t>or</w:t>
      </w:r>
      <w:r w:rsidR="001343A0">
        <w:rPr>
          <w:rFonts w:ascii="Helvetica" w:hAnsi="Helvetica"/>
          <w:lang w:val="en-US"/>
        </w:rPr>
        <w:t xml:space="preserve"> phenotypic appearance </w:t>
      </w:r>
      <w:r w:rsidR="001343A0">
        <w:rPr>
          <w:rFonts w:ascii="Helvetica" w:hAnsi="Helvetica"/>
          <w:lang w:val="en-US"/>
        </w:rPr>
        <w:fldChar w:fldCharType="begin"/>
      </w:r>
      <w:r w:rsidR="001343A0">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(Asner, 1998)</w:t>
      </w:r>
      <w:r w:rsidR="001343A0">
        <w:rPr>
          <w:rFonts w:ascii="Helvetica" w:hAnsi="Helvetica"/>
          <w:lang w:val="en-US"/>
        </w:rPr>
        <w:fldChar w:fldCharType="end"/>
      </w:r>
      <w:r w:rsidR="00847312">
        <w:rPr>
          <w:rFonts w:ascii="Helvetica" w:hAnsi="Helvetica"/>
          <w:lang w:val="en-US"/>
        </w:rPr>
        <w:t xml:space="preserve">. </w:t>
      </w:r>
      <w:r w:rsidR="0087186E">
        <w:rPr>
          <w:rFonts w:ascii="Helvetica" w:hAnsi="Helvetica"/>
          <w:lang w:val="en-US"/>
        </w:rPr>
        <w:t>Alternatively,</w:t>
      </w:r>
      <w:r w:rsidR="00847312">
        <w:rPr>
          <w:rFonts w:ascii="Helvetica" w:hAnsi="Helvetica"/>
          <w:lang w:val="en-US"/>
        </w:rPr>
        <w:t xml:space="preserve"> </w:t>
      </w:r>
      <w:r w:rsidR="001343A0">
        <w:rPr>
          <w:rFonts w:ascii="Helvetica" w:hAnsi="Helvetica"/>
          <w:lang w:val="en-US"/>
        </w:rPr>
        <w:t>environmental factors may have had greater influence on spectral signatures than vegetation type.</w:t>
      </w:r>
      <w:r w:rsidR="0087186E">
        <w:rPr>
          <w:rFonts w:ascii="Helvetica" w:hAnsi="Helvetica"/>
          <w:lang w:val="en-US"/>
        </w:rPr>
        <w:t xml:space="preserve"> </w:t>
      </w:r>
      <w:r w:rsidR="00867A23">
        <w:rPr>
          <w:rFonts w:ascii="Helvetica" w:hAnsi="Helvetica"/>
          <w:lang w:val="en-US"/>
        </w:rPr>
        <w:t>(appendix)</w:t>
      </w:r>
      <w:r w:rsidR="0087186E">
        <w:rPr>
          <w:rFonts w:ascii="Helvetica" w:hAnsi="Helvetica"/>
          <w:lang w:val="en-US"/>
        </w:rPr>
        <w:t xml:space="preserve">. </w:t>
      </w:r>
      <w:r w:rsidR="001343A0">
        <w:rPr>
          <w:rFonts w:ascii="Helvetica" w:hAnsi="Helvetica"/>
          <w:lang w:val="en-US"/>
        </w:rPr>
        <w:t>This suggests that at regional scales additional sources of heterogeneity may reduce spectral signatures distinctness, making vegetation types more challenging to discriminate</w:t>
      </w:r>
      <w:commentRangeStart w:id="17"/>
      <w:r w:rsidR="001343A0">
        <w:rPr>
          <w:rFonts w:ascii="Helvetica" w:hAnsi="Helvetica"/>
          <w:lang w:val="en-US"/>
        </w:rPr>
        <w:t>.</w:t>
      </w:r>
      <w:r w:rsidR="00186000">
        <w:rPr>
          <w:rFonts w:ascii="Helvetica" w:hAnsi="Helvetica"/>
          <w:lang w:val="en-US"/>
        </w:rPr>
        <w:t xml:space="preserve"> </w:t>
      </w:r>
      <w:r w:rsidR="00BE394B">
        <w:rPr>
          <w:rFonts w:ascii="Helvetica" w:hAnsi="Helvetica"/>
          <w:lang w:val="en-US"/>
        </w:rPr>
        <w:t xml:space="preserve">In </w:t>
      </w:r>
      <w:r w:rsidR="00186000">
        <w:rPr>
          <w:rFonts w:ascii="Helvetica" w:hAnsi="Helvetica"/>
          <w:lang w:val="en-US"/>
        </w:rPr>
        <w:t xml:space="preserve">ordination approaches, discrimination of vegetation </w:t>
      </w:r>
      <w:r w:rsidR="00BE394B">
        <w:rPr>
          <w:rFonts w:ascii="Helvetica" w:hAnsi="Helvetica"/>
          <w:lang w:val="en-US"/>
        </w:rPr>
        <w:t xml:space="preserve">types is dependent on spatial </w:t>
      </w:r>
      <w:r w:rsidR="00186000">
        <w:rPr>
          <w:rFonts w:ascii="Helvetica" w:hAnsi="Helvetica"/>
          <w:lang w:val="en-US"/>
        </w:rPr>
        <w:t xml:space="preserve">factors. </w:t>
      </w:r>
      <w:commentRangeEnd w:id="17"/>
      <w:r>
        <w:rPr>
          <w:rStyle w:val="CommentReference"/>
          <w:rFonts w:ascii="Arial" w:eastAsia="Arial" w:hAnsi="Arial" w:cs="Arial"/>
          <w:lang w:val="en"/>
        </w:rPr>
        <w:commentReference w:id="17"/>
      </w:r>
    </w:p>
    <w:p w14:paraId="456DAED9"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4.3 Does band selection influence correspondence between spectral diversity and vegetation?</w:t>
      </w:r>
    </w:p>
    <w:p w14:paraId="1BD9925A" w14:textId="77777777" w:rsidR="001343A0" w:rsidRPr="00491E4D" w:rsidRDefault="001343A0" w:rsidP="001343A0">
      <w:pPr>
        <w:rPr>
          <w:rFonts w:ascii="Helvetica" w:hAnsi="Helvetica"/>
          <w:b/>
          <w:bCs/>
          <w:lang w:val="en-US"/>
        </w:rPr>
      </w:pPr>
    </w:p>
    <w:p w14:paraId="04D0402B" w14:textId="1E776FA0" w:rsidR="001343A0" w:rsidRDefault="001343A0" w:rsidP="001343A0">
      <w:pPr>
        <w:rPr>
          <w:lang w:val="en-US"/>
        </w:rPr>
      </w:pPr>
      <w:r w:rsidRPr="00491E4D">
        <w:rPr>
          <w:rFonts w:ascii="Helvetica" w:hAnsi="Helvetica"/>
          <w:b/>
          <w:bCs/>
          <w:lang w:val="en-US"/>
        </w:rPr>
        <w:t>4.3.1 What regions of the spectrum best discriminate vegetation types</w:t>
      </w:r>
      <w:r>
        <w:rPr>
          <w:rFonts w:ascii="Helvetica" w:hAnsi="Helvetica"/>
          <w:b/>
          <w:bCs/>
          <w:lang w:val="en-US"/>
        </w:rPr>
        <w:t>?</w:t>
      </w:r>
      <w:r w:rsidRPr="00491E4D">
        <w:rPr>
          <w:lang w:val="en-US"/>
        </w:rPr>
        <w:t xml:space="preserve"> </w:t>
      </w:r>
    </w:p>
    <w:p w14:paraId="572C4463" w14:textId="77777777" w:rsidR="00604FAF" w:rsidRPr="004E73FC" w:rsidRDefault="00604FAF" w:rsidP="001343A0">
      <w:pPr>
        <w:rPr>
          <w:rFonts w:ascii="Helvetica" w:hAnsi="Helvetica"/>
          <w:b/>
          <w:bCs/>
          <w:lang w:val="en-US"/>
        </w:rPr>
      </w:pPr>
    </w:p>
    <w:p w14:paraId="77050197" w14:textId="24D63C77" w:rsidR="00604FAF" w:rsidRDefault="001343A0" w:rsidP="00F55EA8">
      <w:pPr>
        <w:rPr>
          <w:rFonts w:ascii="Helvetica" w:hAnsi="Helvetica"/>
          <w:lang w:val="en-US"/>
        </w:rPr>
      </w:pPr>
      <w:r>
        <w:rPr>
          <w:rFonts w:ascii="Helvetica" w:hAnsi="Helvetica"/>
          <w:lang w:val="en-US"/>
        </w:rPr>
        <w:t xml:space="preserve">I found that </w:t>
      </w:r>
      <w:r w:rsidR="00EB4D3A">
        <w:rPr>
          <w:rFonts w:ascii="Helvetica" w:hAnsi="Helvetica"/>
          <w:lang w:val="en-US"/>
        </w:rPr>
        <w:t>bands</w:t>
      </w:r>
      <w:r w:rsidRPr="00491E4D">
        <w:rPr>
          <w:rFonts w:ascii="Helvetica" w:hAnsi="Helvetica"/>
          <w:lang w:val="en-US"/>
        </w:rPr>
        <w:t xml:space="preserve"> in the green</w:t>
      </w:r>
      <w:r>
        <w:rPr>
          <w:rFonts w:ascii="Helvetica" w:hAnsi="Helvetica"/>
          <w:lang w:val="en-US"/>
        </w:rPr>
        <w:t>-</w:t>
      </w:r>
      <w:r w:rsidRPr="00491E4D">
        <w:rPr>
          <w:rFonts w:ascii="Helvetica" w:hAnsi="Helvetica"/>
          <w:lang w:val="en-US"/>
        </w:rPr>
        <w:t>red transition region</w:t>
      </w:r>
      <w:r>
        <w:rPr>
          <w:rFonts w:ascii="Helvetica" w:hAnsi="Helvetica"/>
          <w:lang w:val="en-US"/>
        </w:rPr>
        <w:t xml:space="preserve"> (570-670 nm)</w:t>
      </w:r>
      <w:r w:rsidRPr="00491E4D">
        <w:rPr>
          <w:rFonts w:ascii="Helvetica" w:hAnsi="Helvetica"/>
          <w:lang w:val="en-US"/>
        </w:rPr>
        <w:t xml:space="preserve"> were the most distinct </w:t>
      </w:r>
      <w:r w:rsidRPr="00F55EA8">
        <w:rPr>
          <w:rFonts w:ascii="Helvetica" w:hAnsi="Helvetica"/>
          <w:u w:val="single"/>
          <w:lang w:val="en-US"/>
        </w:rPr>
        <w:t>between vegetation types</w:t>
      </w:r>
      <w:r>
        <w:rPr>
          <w:rFonts w:ascii="Helvetica" w:hAnsi="Helvetica"/>
          <w:lang w:val="en-US"/>
        </w:rPr>
        <w:t>.</w:t>
      </w:r>
      <w:r w:rsidR="009E75A0">
        <w:rPr>
          <w:rFonts w:ascii="Helvetica" w:hAnsi="Helvetica"/>
          <w:lang w:val="en-US"/>
        </w:rPr>
        <w:t xml:space="preserve"> </w:t>
      </w:r>
      <w:commentRangeStart w:id="18"/>
      <w:r w:rsidR="009E75A0">
        <w:rPr>
          <w:rFonts w:ascii="Helvetica" w:hAnsi="Helvetica"/>
          <w:lang w:val="en-US"/>
        </w:rPr>
        <w:t>This indicates</w:t>
      </w:r>
      <w:r w:rsidR="00EB70CF">
        <w:rPr>
          <w:rFonts w:ascii="Helvetica" w:hAnsi="Helvetica"/>
          <w:lang w:val="en-US"/>
        </w:rPr>
        <w:t xml:space="preserve"> </w:t>
      </w:r>
      <w:r w:rsidR="009E75A0">
        <w:rPr>
          <w:rFonts w:ascii="Helvetica" w:hAnsi="Helvetica"/>
          <w:lang w:val="en-US"/>
        </w:rPr>
        <w:t xml:space="preserve">that </w:t>
      </w:r>
      <w:r w:rsidR="00604FAF">
        <w:rPr>
          <w:rFonts w:ascii="Helvetica" w:hAnsi="Helvetica"/>
          <w:lang w:val="en-US"/>
        </w:rPr>
        <w:t>absorption of light caused by</w:t>
      </w:r>
      <w:r>
        <w:rPr>
          <w:rFonts w:ascii="Helvetica" w:hAnsi="Helvetica"/>
          <w:lang w:val="en-US"/>
        </w:rPr>
        <w:t xml:space="preserve"> pigmentation are more </w:t>
      </w:r>
      <w:r w:rsidRPr="00F55EA8">
        <w:rPr>
          <w:rFonts w:ascii="Helvetica" w:hAnsi="Helvetica"/>
          <w:u w:val="single"/>
          <w:lang w:val="en-US"/>
        </w:rPr>
        <w:t>distinct between vegetation types</w:t>
      </w:r>
      <w:r w:rsidR="00604FAF">
        <w:rPr>
          <w:rFonts w:ascii="Helvetica" w:hAnsi="Helvetica"/>
          <w:lang w:val="en-US"/>
        </w:rPr>
        <w:t>, than canopy complexity and structure</w:t>
      </w:r>
      <w:r w:rsidR="009E75A0">
        <w:rPr>
          <w:rFonts w:ascii="Helvetica" w:hAnsi="Helvetica"/>
          <w:lang w:val="en-US"/>
        </w:rPr>
        <w:t>.</w:t>
      </w:r>
      <w:commentRangeEnd w:id="18"/>
      <w:r w:rsidR="00604FAF">
        <w:rPr>
          <w:rStyle w:val="CommentReference"/>
          <w:rFonts w:ascii="Arial" w:eastAsia="Arial" w:hAnsi="Arial" w:cs="Arial"/>
          <w:lang w:val="en" w:eastAsia="en-GB"/>
        </w:rPr>
        <w:commentReference w:id="18"/>
      </w:r>
      <w:r w:rsidR="009E75A0">
        <w:rPr>
          <w:rFonts w:ascii="Helvetica" w:hAnsi="Helvetica"/>
          <w:lang w:val="en-US"/>
        </w:rPr>
        <w:t xml:space="preserve"> </w:t>
      </w:r>
      <w:r>
        <w:rPr>
          <w:rFonts w:ascii="Helvetica" w:hAnsi="Helvetica"/>
          <w:lang w:val="en-US"/>
        </w:rPr>
        <w:t xml:space="preserve">The single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 xml:space="preserve">573 </w:t>
      </w:r>
      <w:r>
        <w:rPr>
          <w:rFonts w:ascii="Helvetica" w:hAnsi="Helvetica"/>
          <w:lang w:val="en-US"/>
        </w:rPr>
        <w:t xml:space="preserve">nm was the most </w:t>
      </w:r>
      <w:r w:rsidRPr="00F55EA8">
        <w:rPr>
          <w:rFonts w:ascii="Helvetica" w:hAnsi="Helvetica"/>
          <w:u w:val="single"/>
          <w:lang w:val="en-US"/>
        </w:rPr>
        <w:t>distinct between types</w:t>
      </w:r>
      <w:r>
        <w:rPr>
          <w:rFonts w:ascii="Helvetica" w:hAnsi="Helvetica"/>
          <w:lang w:val="en-US"/>
        </w:rPr>
        <w:t xml:space="preserve"> and corresponds with the absorbance of </w:t>
      </w:r>
      <w:r w:rsidRPr="0077102A">
        <w:rPr>
          <w:rFonts w:ascii="Helvetica" w:hAnsi="Helvetica"/>
          <w:lang w:val="en-US"/>
        </w:rPr>
        <w:t>anthocyanin</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Pr>
          <w:rFonts w:ascii="Helvetica" w:hAnsi="Helvetica"/>
          <w:lang w:val="en-US"/>
        </w:rPr>
        <w:fldChar w:fldCharType="separate"/>
      </w:r>
      <w:r>
        <w:rPr>
          <w:rFonts w:ascii="Helvetica" w:hAnsi="Helvetica"/>
          <w:noProof/>
          <w:lang w:val="en-US"/>
        </w:rPr>
        <w:t>(Merzlyak et al., 2008)</w:t>
      </w:r>
      <w:r>
        <w:rPr>
          <w:rFonts w:ascii="Helvetica" w:hAnsi="Helvetica"/>
          <w:lang w:val="en-US"/>
        </w:rPr>
        <w:fldChar w:fldCharType="end"/>
      </w:r>
      <w:r>
        <w:rPr>
          <w:rFonts w:ascii="Helvetica" w:hAnsi="Helvetica"/>
          <w:lang w:val="en-US"/>
        </w:rPr>
        <w:t>.</w:t>
      </w:r>
      <w:r w:rsidRPr="00681A52">
        <w:rPr>
          <w:rFonts w:ascii="Helvetica" w:hAnsi="Helvetica"/>
          <w:lang w:val="en-US"/>
        </w:rPr>
        <w:t xml:space="preserve"> </w:t>
      </w:r>
      <w:r>
        <w:rPr>
          <w:rFonts w:ascii="Helvetica" w:hAnsi="Helvetica"/>
          <w:lang w:val="en-US"/>
        </w:rPr>
        <w:t xml:space="preserve">Leaf </w:t>
      </w:r>
      <w:r w:rsidRPr="0077102A">
        <w:rPr>
          <w:rFonts w:ascii="Helvetica" w:hAnsi="Helvetica"/>
          <w:lang w:val="en-US"/>
        </w:rPr>
        <w:t>anthocyanin</w:t>
      </w:r>
      <w:r>
        <w:rPr>
          <w:rFonts w:ascii="Helvetica" w:hAnsi="Helvetica"/>
          <w:lang w:val="en-US"/>
        </w:rPr>
        <w:t xml:space="preserve"> accumulation occurs as a response to temperature and light stress or vegetation entering senescence </w:t>
      </w:r>
      <w:r>
        <w:rPr>
          <w:rFonts w:ascii="Helvetica" w:hAnsi="Helvetica"/>
          <w:lang w:val="en-US"/>
        </w:rPr>
        <w:fldChar w:fldCharType="begin"/>
      </w:r>
      <w:r>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w:t>
      </w:r>
      <w:r w:rsidR="002922E0">
        <w:rPr>
          <w:rFonts w:ascii="Helvetica" w:hAnsi="Helvetica"/>
          <w:lang w:val="en-US"/>
        </w:rPr>
        <w:t xml:space="preserve">Yet, there is no indication of either of these events in Herschel vegetation, where anthocyanin absorbance </w:t>
      </w:r>
      <w:r w:rsidR="00F55EA8">
        <w:rPr>
          <w:rFonts w:ascii="Helvetica" w:hAnsi="Helvetica"/>
          <w:lang w:val="en-US"/>
        </w:rPr>
        <w:t>was</w:t>
      </w:r>
      <w:r w:rsidR="002922E0">
        <w:rPr>
          <w:rFonts w:ascii="Helvetica" w:hAnsi="Helvetica"/>
          <w:lang w:val="en-US"/>
        </w:rPr>
        <w:t xml:space="preserve"> greater.  </w:t>
      </w:r>
      <w:r w:rsidR="004218C0">
        <w:rPr>
          <w:rFonts w:ascii="Helvetica" w:hAnsi="Helvetica"/>
          <w:lang w:val="en-US"/>
        </w:rPr>
        <w:t xml:space="preserve">The high distinctness in this region can likely be </w:t>
      </w:r>
      <w:r w:rsidR="002922E0">
        <w:rPr>
          <w:rFonts w:ascii="Helvetica" w:hAnsi="Helvetica"/>
          <w:lang w:val="en-US"/>
        </w:rPr>
        <w:t>attributed to baseline differences in pigmentation concentration between vegetation types</w:t>
      </w:r>
      <w:commentRangeStart w:id="19"/>
      <w:r w:rsidR="002922E0">
        <w:rPr>
          <w:rFonts w:ascii="Helvetica" w:hAnsi="Helvetica"/>
          <w:lang w:val="en-US"/>
        </w:rPr>
        <w:t>.</w:t>
      </w:r>
      <w:commentRangeEnd w:id="19"/>
      <w:r w:rsidR="00F55EA8">
        <w:rPr>
          <w:rStyle w:val="CommentReference"/>
          <w:rFonts w:ascii="Arial" w:eastAsia="Arial" w:hAnsi="Arial" w:cs="Arial"/>
          <w:lang w:val="en" w:eastAsia="en-GB"/>
        </w:rPr>
        <w:commentReference w:id="19"/>
      </w:r>
      <w:r w:rsidR="00F55EA8">
        <w:rPr>
          <w:rFonts w:ascii="Helvetica" w:hAnsi="Helvetica"/>
          <w:lang w:val="en-US"/>
        </w:rPr>
        <w:t xml:space="preserve"> </w:t>
      </w:r>
    </w:p>
    <w:p w14:paraId="7D3A9D48" w14:textId="77777777" w:rsidR="00AB2D00" w:rsidRDefault="00AB2D00" w:rsidP="00AB2D00">
      <w:pPr>
        <w:rPr>
          <w:rFonts w:ascii="Helvetica" w:hAnsi="Helvetica"/>
          <w:lang w:val="en-US"/>
        </w:rPr>
      </w:pPr>
      <w:commentRangeStart w:id="20"/>
      <w:r>
        <w:rPr>
          <w:rFonts w:ascii="Helvetica" w:hAnsi="Helvetica"/>
          <w:lang w:val="en-US"/>
        </w:rPr>
        <w:t>CS</w:t>
      </w:r>
      <w:commentRangeEnd w:id="20"/>
      <w:r>
        <w:rPr>
          <w:rStyle w:val="CommentReference"/>
          <w:rFonts w:ascii="Arial" w:eastAsia="Arial" w:hAnsi="Arial" w:cs="Arial"/>
          <w:lang w:val="en" w:eastAsia="en-GB"/>
        </w:rPr>
        <w:commentReference w:id="20"/>
      </w:r>
    </w:p>
    <w:p w14:paraId="365E8588" w14:textId="3BE92B32" w:rsidR="00AB2D00" w:rsidRDefault="00AB2D00" w:rsidP="00AB2D00">
      <w:pPr>
        <w:rPr>
          <w:rFonts w:ascii="Helvetica" w:hAnsi="Helvetica"/>
          <w:lang w:val="en-US"/>
        </w:rPr>
      </w:pPr>
    </w:p>
    <w:p w14:paraId="06F29BCD" w14:textId="77777777" w:rsidR="00C310F0" w:rsidRDefault="00AB2D00" w:rsidP="00AB2D00">
      <w:pPr>
        <w:rPr>
          <w:rFonts w:ascii="Helvetica" w:hAnsi="Helvetica"/>
          <w:lang w:val="en-US"/>
        </w:rPr>
      </w:pPr>
      <w:r>
        <w:rPr>
          <w:rFonts w:ascii="Helvetica" w:hAnsi="Helvetica"/>
          <w:lang w:val="en-US"/>
        </w:rPr>
        <w:t>Relatively low and stable ISI values in the NIR</w:t>
      </w:r>
      <w:r>
        <w:rPr>
          <w:rFonts w:ascii="Helvetica" w:hAnsi="Helvetica"/>
          <w:lang w:val="en-US"/>
        </w:rPr>
        <w:t xml:space="preserve"> highlights the advantages of using extended spectral ranges.</w:t>
      </w:r>
      <w:r w:rsidR="00066696">
        <w:rPr>
          <w:rFonts w:ascii="Helvetica" w:hAnsi="Helvetica"/>
          <w:lang w:val="en-US"/>
        </w:rPr>
        <w:t xml:space="preserve"> Typically, high distinctness in the NIR could be attributed to between type differences in canopy structure. Yet, as discussed in section 4.2.1 Komakuk is dominated by Graminoids, with less complex </w:t>
      </w:r>
      <w:r w:rsidR="00C310F0">
        <w:rPr>
          <w:rFonts w:ascii="Helvetica" w:hAnsi="Helvetica"/>
          <w:lang w:val="en-US"/>
        </w:rPr>
        <w:t>canopy.</w:t>
      </w:r>
    </w:p>
    <w:p w14:paraId="20E0B82B" w14:textId="77777777" w:rsidR="00C310F0" w:rsidRDefault="00C310F0" w:rsidP="00AB2D00">
      <w:pPr>
        <w:rPr>
          <w:rFonts w:ascii="Helvetica" w:hAnsi="Helvetica"/>
          <w:lang w:val="en-US"/>
        </w:rPr>
      </w:pPr>
    </w:p>
    <w:p w14:paraId="0DA868D3" w14:textId="244FB508" w:rsidR="00AB2D00" w:rsidRDefault="00C310F0" w:rsidP="00AB2D00">
      <w:pPr>
        <w:rPr>
          <w:rFonts w:ascii="Helvetica" w:hAnsi="Helvetica"/>
          <w:lang w:val="en-US"/>
        </w:rPr>
      </w:pPr>
      <w:r>
        <w:rPr>
          <w:rFonts w:ascii="Helvetica" w:hAnsi="Helvetica"/>
          <w:lang w:val="en-US"/>
        </w:rPr>
        <w:t xml:space="preserve"> which in unlikely to </w:t>
      </w:r>
      <w:proofErr w:type="spellStart"/>
      <w:r>
        <w:rPr>
          <w:rFonts w:ascii="Helvetica" w:hAnsi="Helvetica"/>
          <w:lang w:val="en-US"/>
        </w:rPr>
        <w:t>to</w:t>
      </w:r>
      <w:proofErr w:type="spellEnd"/>
      <w:r>
        <w:rPr>
          <w:rFonts w:ascii="Helvetica" w:hAnsi="Helvetica"/>
          <w:lang w:val="en-US"/>
        </w:rPr>
        <w:t xml:space="preserve"> be the source of increase </w:t>
      </w:r>
      <w:proofErr w:type="spellStart"/>
      <w:r>
        <w:rPr>
          <w:rFonts w:ascii="Helvetica" w:hAnsi="Helvetica"/>
          <w:lang w:val="en-US"/>
        </w:rPr>
        <w:t>rela</w:t>
      </w:r>
      <w:proofErr w:type="spellEnd"/>
      <w:r w:rsidR="00066696">
        <w:rPr>
          <w:rFonts w:ascii="Helvetica" w:hAnsi="Helvetica"/>
          <w:lang w:val="en-US"/>
        </w:rPr>
        <w:t xml:space="preserve">.  it is unlikely that canopy structure resulted in the </w:t>
      </w:r>
    </w:p>
    <w:p w14:paraId="3502CE08" w14:textId="77777777" w:rsidR="00AB2D00" w:rsidRDefault="00AB2D00" w:rsidP="00AB2D00">
      <w:pPr>
        <w:rPr>
          <w:rFonts w:ascii="Helvetica" w:hAnsi="Helvetica"/>
          <w:lang w:val="en-US"/>
        </w:rPr>
      </w:pPr>
    </w:p>
    <w:p w14:paraId="711B02BC" w14:textId="10CA1E8D" w:rsidR="00AB2D00" w:rsidRPr="00AB2D00" w:rsidRDefault="00AB2D00" w:rsidP="00AB2D00">
      <w:pPr>
        <w:rPr>
          <w:rFonts w:ascii="Helvetica" w:hAnsi="Helvetica"/>
          <w:lang w:val="en-US"/>
        </w:rPr>
      </w:pPr>
      <w:r>
        <w:rPr>
          <w:rFonts w:ascii="Helvetica" w:hAnsi="Helvetica"/>
          <w:lang w:val="en-US"/>
        </w:rPr>
        <w:t xml:space="preserve">the advantage of going hyperspectral when attempting to differentiate vegetation types. </w:t>
      </w:r>
      <w:proofErr w:type="spellStart"/>
      <w:r>
        <w:rPr>
          <w:rFonts w:ascii="Helvetica" w:hAnsi="Helvetica"/>
          <w:lang w:val="en-US"/>
        </w:rPr>
        <w:t>Ollinger</w:t>
      </w:r>
      <w:proofErr w:type="spellEnd"/>
      <w:r>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Pr>
          <w:rFonts w:ascii="Helvetica" w:hAnsi="Helvetica"/>
          <w:lang w:val="en-US"/>
        </w:rPr>
        <w:t>particualy</w:t>
      </w:r>
      <w:proofErr w:type="spellEnd"/>
      <w:r>
        <w:rPr>
          <w:rFonts w:ascii="Helvetica" w:hAnsi="Helvetica"/>
          <w:lang w:val="en-US"/>
        </w:rPr>
        <w:t xml:space="preserve"> in remote sensing contexts. </w:t>
      </w:r>
    </w:p>
    <w:p w14:paraId="637ECE23" w14:textId="3444D9C3" w:rsidR="001343A0" w:rsidRPr="00A465B7" w:rsidRDefault="001343A0" w:rsidP="001343A0">
      <w:pPr>
        <w:pStyle w:val="NormalWeb"/>
        <w:rPr>
          <w:rFonts w:ascii="Helvetica" w:hAnsi="Helvetica"/>
          <w:lang w:val="en-US"/>
        </w:rPr>
      </w:pPr>
      <w:r>
        <w:rPr>
          <w:rFonts w:ascii="Helvetica" w:hAnsi="Helvetica"/>
          <w:lang w:val="en-US"/>
        </w:rPr>
        <w:t xml:space="preserve">Relatively low and stable ISI values in the NIR, suggests that vegetation types have consistent differences in </w:t>
      </w:r>
      <w:r w:rsidRPr="00491E4D">
        <w:rPr>
          <w:rFonts w:ascii="Helvetica" w:hAnsi="Helvetica"/>
          <w:lang w:val="en-US"/>
        </w:rPr>
        <w:t>canopy structure and vegetation density</w:t>
      </w:r>
      <w:r>
        <w:rPr>
          <w:rFonts w:ascii="Helvetica" w:hAnsi="Helvetica"/>
          <w:lang w:val="en-US"/>
        </w:rPr>
        <w:t xml:space="preserve">. </w:t>
      </w:r>
      <w:r w:rsidRPr="00A465B7">
        <w:rPr>
          <w:rFonts w:ascii="Helvetica" w:hAnsi="Helvetica"/>
          <w:lang w:val="en-US"/>
        </w:rPr>
        <w:t xml:space="preserve">It is anticipated this is a result of the relative dominance of shrubs Herschel and graminoids Komakuk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{"citationID":"o5ZQZelG","properties":{"formattedCitation":"(Myers-Smith,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separate"/>
      </w:r>
      <w:r w:rsidRPr="00A465B7">
        <w:rPr>
          <w:rFonts w:ascii="Helvetica" w:hAnsi="Helvetica"/>
          <w:noProof/>
          <w:lang w:val="en-US"/>
        </w:rPr>
        <w:t>(Myers-Smith, Hik, et al., 2011)</w:t>
      </w:r>
      <w:r w:rsidRPr="00A465B7">
        <w:rPr>
          <w:rFonts w:ascii="Helvetica" w:hAnsi="Helvetica"/>
          <w:lang w:val="en-US"/>
        </w:rPr>
        <w:fldChar w:fldCharType="end"/>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{"citationID":"QG3PLR5K","properties":{"formattedCitation":"(Myers-Smith,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A465B7">
        <w:rPr>
          <w:rFonts w:ascii="Helvetica" w:hAnsi="Helvetica"/>
          <w:lang w:val="en-US"/>
        </w:rPr>
        <w:fldChar w:fldCharType="end"/>
      </w:r>
      <w:r w:rsidRPr="00A465B7">
        <w:rPr>
          <w:rFonts w:ascii="Helvetica" w:hAnsi="Helvetica"/>
          <w:lang w:val="en-US"/>
        </w:rPr>
        <w:t xml:space="preserve">. Graminoid vegetation having greater canopy complexity, would result in higher reflectance in the NIR </w:t>
      </w:r>
      <w:r w:rsidRPr="00A465B7">
        <w:rPr>
          <w:rFonts w:ascii="Helvetica" w:hAnsi="Helvetica"/>
          <w:lang w:val="en-US"/>
        </w:rPr>
        <w:lastRenderedPageBreak/>
        <w:t xml:space="preserve">region and the observed stable spectral differences between vegetation types  </w:t>
      </w:r>
      <w:r w:rsidRPr="00A465B7">
        <w:rPr>
          <w:rFonts w:ascii="Helvetica" w:hAnsi="Helvetica"/>
          <w:lang w:val="en-US"/>
        </w:rPr>
        <w:fldChar w:fldCharType="begin"/>
      </w:r>
      <w:r w:rsidR="00A03B82" w:rsidRPr="00A465B7">
        <w:rPr>
          <w:rFonts w:ascii="Helvetica" w:hAnsi="Helvetica"/>
          <w:lang w:val="en-US"/>
        </w:rPr>
        <w:instrText xml:space="preserve"> ADDIN ZOTERO_ITEM CSL_CITATION {"citationID":"gVfAvXbK","properties":{"formattedCitation":"(Cavender\\uc0\\u8208{}Bares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465B7">
        <w:rPr>
          <w:rFonts w:ascii="Helvetica" w:hAnsi="Helvetica"/>
          <w:lang w:val="en-US"/>
        </w:rPr>
        <w:fldChar w:fldCharType="separate"/>
      </w:r>
      <w:r w:rsidRPr="00A465B7">
        <w:rPr>
          <w:rFonts w:ascii="Helvetica" w:hAnsi="Helvetica"/>
          <w:lang w:val="en-GB"/>
        </w:rPr>
        <w:t>(Cavender‐Bares et al., 2017)</w:t>
      </w:r>
      <w:r w:rsidRPr="00A465B7">
        <w:rPr>
          <w:rFonts w:ascii="Helvetica" w:hAnsi="Helvetica"/>
          <w:lang w:val="en-US"/>
        </w:rPr>
        <w:fldChar w:fldCharType="end"/>
      </w:r>
      <w:r w:rsidRPr="00A465B7">
        <w:rPr>
          <w:rFonts w:ascii="Helvetica" w:hAnsi="Helvetica"/>
          <w:lang w:val="en-US"/>
        </w:rPr>
        <w:t xml:space="preserve">(section 4.2.1) </w:t>
      </w:r>
    </w:p>
    <w:p w14:paraId="17DE90DE" w14:textId="77777777" w:rsidR="001343A0" w:rsidRPr="00491E4D" w:rsidRDefault="001343A0" w:rsidP="001343A0">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506849EC" w14:textId="77777777" w:rsidR="001343A0" w:rsidRDefault="001343A0" w:rsidP="001343A0">
      <w:pPr>
        <w:rPr>
          <w:rFonts w:ascii="Helvetica" w:hAnsi="Helvetica"/>
          <w:lang w:val="en-US"/>
        </w:rPr>
      </w:pPr>
    </w:p>
    <w:p w14:paraId="4BE8C231" w14:textId="5B9C7E53"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This suggests that </w:t>
      </w:r>
      <w:r w:rsidR="00EB4D3A">
        <w:rPr>
          <w:rFonts w:ascii="Helvetica" w:hAnsi="Helvetica"/>
          <w:lang w:val="en-US"/>
        </w:rPr>
        <w:t>bands</w:t>
      </w:r>
      <w:r>
        <w:rPr>
          <w:rFonts w:ascii="Helvetica" w:hAnsi="Helvetica"/>
          <w:lang w:val="en-US"/>
        </w:rPr>
        <w:t xml:space="preserve"> being distinct between vegetation types based on reflectance, do not translate to greater between type differences in spectral diversity. </w:t>
      </w:r>
    </w:p>
    <w:p w14:paraId="3B6EBB60" w14:textId="75A8F85A" w:rsidR="001343A0" w:rsidRDefault="001343A0" w:rsidP="001343A0">
      <w:pPr>
        <w:rPr>
          <w:rFonts w:ascii="Helvetica" w:hAnsi="Helvetica"/>
          <w:lang w:val="en-US"/>
        </w:rPr>
      </w:pPr>
    </w:p>
    <w:p w14:paraId="22172918" w14:textId="457E80A7" w:rsidR="001343A0" w:rsidRDefault="00C82546" w:rsidP="001343A0">
      <w:pPr>
        <w:rPr>
          <w:rFonts w:ascii="Helvetica" w:hAnsi="Helvetica"/>
          <w:lang w:val="en-US"/>
        </w:rPr>
      </w:pPr>
      <w:r>
        <w:rPr>
          <w:rFonts w:ascii="Helvetica" w:hAnsi="Helvetica"/>
          <w:lang w:val="en-US"/>
        </w:rPr>
        <w:t>B</w:t>
      </w:r>
      <w:r w:rsidR="00A465B7">
        <w:rPr>
          <w:rFonts w:ascii="Helvetica" w:hAnsi="Helvetica"/>
          <w:lang w:val="en-US"/>
        </w:rPr>
        <w:t>and selection</w:t>
      </w:r>
      <w:r>
        <w:rPr>
          <w:rFonts w:ascii="Helvetica" w:hAnsi="Helvetica"/>
          <w:lang w:val="en-US"/>
        </w:rPr>
        <w:t xml:space="preserve"> was insensitive to the distantness of input spectral signatures. </w:t>
      </w:r>
      <w:r w:rsidR="001343A0">
        <w:rPr>
          <w:rFonts w:ascii="Helvetica" w:hAnsi="Helvetica"/>
          <w:lang w:val="en-US"/>
        </w:rPr>
        <w:fldChar w:fldCharType="begin"/>
      </w:r>
      <w:r w:rsidR="001343A0">
        <w:rPr>
          <w:rFonts w:ascii="Helvetica" w:hAnsi="Helvetica"/>
          <w:lang w:val="en-US"/>
        </w:rPr>
        <w:instrText xml:space="preserve"> ADDIN ZOTERO_ITEM CSL_CITATION {"citationID":"muSwk6z2","properties":{"formattedCitation":"(Song, 2005)","plainCitation":"(Song, 2005)","dontUpdate":true,"noteIndex":0},"citationItems":[{"id":759,"uris":["http://zotero.org/users/local/8RirLiuI/items/FP99F5KH"],"uri":["http://zotero.org/users/local/8RirLiuI/items/FP99F5KH"],"itemData":{"id":759,"type":"article-journal","abstract":"In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Song, 2005</w:t>
      </w:r>
      <w:r w:rsidR="001343A0">
        <w:rPr>
          <w:rFonts w:ascii="Helvetica" w:hAnsi="Helvetica"/>
          <w:lang w:val="en-US"/>
        </w:rPr>
        <w:fldChar w:fldCharType="end"/>
      </w:r>
      <w:r w:rsidR="001343A0">
        <w:rPr>
          <w:rFonts w:ascii="Helvetica" w:hAnsi="Helvetica"/>
          <w:lang w:val="en-US"/>
        </w:rPr>
        <w:t xml:space="preserve"> and </w:t>
      </w:r>
      <w:r w:rsidR="001343A0">
        <w:rPr>
          <w:rFonts w:ascii="Helvetica" w:hAnsi="Helvetica"/>
          <w:lang w:val="en-US"/>
        </w:rPr>
        <w:fldChar w:fldCharType="begin"/>
      </w:r>
      <w:r w:rsidR="001343A0">
        <w:rPr>
          <w:rFonts w:ascii="Helvetica" w:hAnsi="Helvetica"/>
          <w:lang w:val="en-US"/>
        </w:rPr>
        <w:instrText xml:space="preserve"> ADDIN ZOTERO_ITEM CSL_CITATION {"citationID":"EInMwJn8","properties":{"formattedCitation":"(Somers et al., 2010)","plainCitation":"(Somers et al., 2010)","dontUpdate":true,"noteIndex":0},"citationItems":[{"id":533,"uris":["http://zotero.org/users/local/8RirLiuI/items/E2BXLZ8R"],"uri":["http://zotero.org/users/local/8RirLiuI/items/E2BXLZ8R"],"itemData":{"id":533,"type":"article-journal","container-title":"International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1343A0">
        <w:rPr>
          <w:rFonts w:ascii="Helvetica" w:hAnsi="Helvetica"/>
          <w:lang w:val="en-US"/>
        </w:rPr>
        <w:fldChar w:fldCharType="separate"/>
      </w:r>
      <w:r w:rsidR="001343A0">
        <w:rPr>
          <w:rFonts w:ascii="Helvetica" w:hAnsi="Helvetica"/>
          <w:noProof/>
          <w:lang w:val="en-US"/>
        </w:rPr>
        <w:t>Somers et al., 2010</w:t>
      </w:r>
      <w:r w:rsidR="001343A0">
        <w:rPr>
          <w:rFonts w:ascii="Helvetica" w:hAnsi="Helvetica"/>
          <w:lang w:val="en-US"/>
        </w:rPr>
        <w:fldChar w:fldCharType="end"/>
      </w:r>
      <w:r w:rsidR="001343A0">
        <w:rPr>
          <w:rFonts w:ascii="Helvetica" w:hAnsi="Helvetica"/>
          <w:lang w:val="en-US"/>
        </w:rPr>
        <w:t xml:space="preserve"> highlight the importance of using distinct endmember classes when calculating ISI to subset </w:t>
      </w:r>
      <w:r w:rsidR="00EB4D3A">
        <w:rPr>
          <w:rFonts w:ascii="Helvetica" w:hAnsi="Helvetica"/>
          <w:lang w:val="en-US"/>
        </w:rPr>
        <w:t>bands</w:t>
      </w:r>
      <w:r w:rsidR="001343A0">
        <w:rPr>
          <w:rFonts w:ascii="Helvetica" w:hAnsi="Helvetica"/>
          <w:lang w:val="en-US"/>
        </w:rPr>
        <w:t xml:space="preserve"> by. Therefore, I conducted an</w:t>
      </w:r>
      <w:r w:rsidR="00A465B7">
        <w:rPr>
          <w:rFonts w:ascii="Helvetica" w:hAnsi="Helvetica"/>
          <w:lang w:val="en-US"/>
        </w:rPr>
        <w:t xml:space="preserve"> additional automatic</w:t>
      </w:r>
      <w:r w:rsidR="001343A0">
        <w:rPr>
          <w:rFonts w:ascii="Helvetica" w:hAnsi="Helvetica"/>
          <w:lang w:val="en-US"/>
        </w:rPr>
        <w:t xml:space="preserve"> band selection using only 2019 data, that contained more distinct endmembers</w:t>
      </w:r>
      <w:r w:rsidR="00A465B7">
        <w:rPr>
          <w:rFonts w:ascii="Helvetica" w:hAnsi="Helvetica"/>
          <w:lang w:val="en-US"/>
        </w:rPr>
        <w:t xml:space="preserve"> (appendix)</w:t>
      </w:r>
      <w:r w:rsidR="001343A0">
        <w:rPr>
          <w:rFonts w:ascii="Helvetica" w:hAnsi="Helvetica"/>
          <w:lang w:val="en-US"/>
        </w:rPr>
        <w:t xml:space="preserve">. Yet, I found significant visual correspondence with the original </w:t>
      </w:r>
      <w:r w:rsidR="00A465B7">
        <w:rPr>
          <w:rFonts w:ascii="Helvetica" w:hAnsi="Helvetica"/>
          <w:lang w:val="en-US"/>
        </w:rPr>
        <w:t xml:space="preserve">band </w:t>
      </w:r>
      <w:r w:rsidR="001343A0">
        <w:rPr>
          <w:rFonts w:ascii="Helvetica" w:hAnsi="Helvetica"/>
          <w:lang w:val="en-US"/>
        </w:rPr>
        <w:t xml:space="preserve">selections. This suggests between year consistence in </w:t>
      </w:r>
      <w:r w:rsidR="00EB4D3A">
        <w:rPr>
          <w:rFonts w:ascii="Helvetica" w:hAnsi="Helvetica"/>
          <w:lang w:val="en-US"/>
        </w:rPr>
        <w:t>bands</w:t>
      </w:r>
      <w:r w:rsidR="001343A0">
        <w:rPr>
          <w:rFonts w:ascii="Helvetica" w:hAnsi="Helvetica"/>
          <w:lang w:val="en-US"/>
        </w:rPr>
        <w:t xml:space="preserve"> that tended to be most discriminate. Alternatively, the most discriminative 2018/2019 </w:t>
      </w:r>
      <w:r w:rsidR="00EB4D3A">
        <w:rPr>
          <w:rFonts w:ascii="Helvetica" w:hAnsi="Helvetica"/>
          <w:lang w:val="en-US"/>
        </w:rPr>
        <w:t>bands</w:t>
      </w:r>
      <w:r w:rsidR="001343A0">
        <w:rPr>
          <w:rFonts w:ascii="Helvetica" w:hAnsi="Helvetica"/>
          <w:lang w:val="en-US"/>
        </w:rPr>
        <w:t xml:space="preserve"> did not correspond, but ISI values may not have been sensitive to the additional noise of less distinct 2018 endmembers. </w:t>
      </w:r>
    </w:p>
    <w:p w14:paraId="6D9041AD" w14:textId="77777777" w:rsidR="001343A0" w:rsidRDefault="001343A0" w:rsidP="001343A0">
      <w:pPr>
        <w:rPr>
          <w:rFonts w:ascii="Helvetica" w:hAnsi="Helvetica"/>
          <w:lang w:val="en-US"/>
        </w:rPr>
      </w:pPr>
    </w:p>
    <w:p w14:paraId="52348062" w14:textId="77777777" w:rsidR="001343A0" w:rsidRDefault="001343A0" w:rsidP="001343A0">
      <w:pPr>
        <w:rPr>
          <w:rFonts w:ascii="Helvetica" w:hAnsi="Helvetica"/>
          <w:lang w:val="en-US"/>
        </w:rPr>
      </w:pPr>
      <w:r>
        <w:rPr>
          <w:rFonts w:ascii="Helvetica" w:hAnsi="Helvetica"/>
          <w:lang w:val="en-US"/>
        </w:rPr>
        <w:t xml:space="preserve">It is also possible that using spectral mixture analysis instead of MLRMs may have resulted in better differentiation </w:t>
      </w:r>
    </w:p>
    <w:p w14:paraId="5A3DEDED" w14:textId="77777777" w:rsidR="001343A0" w:rsidRDefault="001343A0" w:rsidP="001343A0">
      <w:pPr>
        <w:rPr>
          <w:rFonts w:ascii="Helvetica" w:hAnsi="Helvetica"/>
          <w:lang w:val="en-US"/>
        </w:rPr>
      </w:pPr>
    </w:p>
    <w:p w14:paraId="14DD7F7B" w14:textId="77777777" w:rsidR="001343A0" w:rsidRDefault="001343A0" w:rsidP="001343A0">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070581F" w14:textId="77777777" w:rsidR="001343A0" w:rsidRDefault="001343A0" w:rsidP="001343A0">
      <w:pPr>
        <w:rPr>
          <w:rFonts w:ascii="Helvetica" w:hAnsi="Helvetica"/>
          <w:lang w:val="en-US"/>
        </w:rPr>
      </w:pPr>
    </w:p>
    <w:p w14:paraId="40F146D9" w14:textId="6C096A3E" w:rsidR="001343A0" w:rsidRDefault="00C82546" w:rsidP="001343A0">
      <w:pPr>
        <w:rPr>
          <w:rFonts w:ascii="Helvetica" w:hAnsi="Helvetica"/>
          <w:lang w:val="en-US"/>
        </w:rPr>
      </w:pPr>
      <w:r>
        <w:rPr>
          <w:rFonts w:ascii="Helvetica" w:hAnsi="Helvetica"/>
          <w:lang w:val="en-US"/>
        </w:rPr>
        <w:t xml:space="preserve">Other band selection of spectral diversity </w:t>
      </w:r>
      <w:proofErr w:type="gramStart"/>
      <w:r>
        <w:rPr>
          <w:rFonts w:ascii="Helvetica" w:hAnsi="Helvetica"/>
          <w:lang w:val="en-US"/>
        </w:rPr>
        <w:t>are</w:t>
      </w:r>
      <w:proofErr w:type="gramEnd"/>
      <w:r>
        <w:rPr>
          <w:rFonts w:ascii="Helvetica" w:hAnsi="Helvetica"/>
          <w:lang w:val="en-US"/>
        </w:rPr>
        <w:t xml:space="preserve"> </w:t>
      </w:r>
    </w:p>
    <w:p w14:paraId="0337C568" w14:textId="77777777" w:rsidR="001343A0" w:rsidRDefault="001343A0" w:rsidP="001343A0">
      <w:pPr>
        <w:rPr>
          <w:rFonts w:ascii="Helvetica" w:hAnsi="Helvetica"/>
          <w:lang w:val="en-US"/>
        </w:rPr>
      </w:pPr>
      <w:r>
        <w:rPr>
          <w:rFonts w:ascii="Helvetica" w:hAnsi="Helvetica"/>
          <w:lang w:val="en-US"/>
        </w:rPr>
        <w:t xml:space="preserve">Other dimensional reduction of spectral data using CHA to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0D9CE0B4" w14:textId="77777777" w:rsidR="001343A0" w:rsidRDefault="001343A0" w:rsidP="001343A0">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56651C87" w14:textId="77777777" w:rsidR="001343A0" w:rsidRDefault="001343A0" w:rsidP="001343A0">
      <w:r w:rsidRPr="00AB6BF7">
        <w:rPr>
          <w:rFonts w:ascii="AdvOT596495f2" w:hAnsi="AdvOT596495f2"/>
          <w:lang w:val="en-US"/>
        </w:rPr>
        <w:t xml:space="preserve">We used the convex hull concept as a means for fast and objective estimation of spectral diversity through band selection. </w:t>
      </w:r>
    </w:p>
    <w:p w14:paraId="00044E4C" w14:textId="77777777" w:rsidR="001343A0" w:rsidRDefault="001343A0" w:rsidP="001343A0">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w:t>
      </w:r>
      <w:r w:rsidRPr="00AB6BF7">
        <w:rPr>
          <w:rFonts w:ascii="AdvOT596495f2" w:hAnsi="AdvOT596495f2"/>
          <w:lang w:val="en-US"/>
        </w:rPr>
        <w:lastRenderedPageBreak/>
        <w:t xml:space="preserve">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403C78A0" w14:textId="77777777" w:rsidR="001343A0" w:rsidRDefault="001343A0" w:rsidP="001343A0"/>
    <w:p w14:paraId="6AEC62BF" w14:textId="77777777" w:rsidR="001343A0" w:rsidRDefault="001343A0" w:rsidP="001343A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995322D" w14:textId="77777777" w:rsidR="001343A0" w:rsidRPr="00491E4D" w:rsidRDefault="001343A0" w:rsidP="001343A0">
      <w:pPr>
        <w:rPr>
          <w:rFonts w:ascii="Helvetica" w:hAnsi="Helvetica"/>
          <w:lang w:val="en-US"/>
        </w:rPr>
      </w:pPr>
    </w:p>
    <w:p w14:paraId="3BB29455" w14:textId="77777777" w:rsidR="001343A0" w:rsidRDefault="001343A0" w:rsidP="001343A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4CF14C42" w14:textId="77777777" w:rsidR="001343A0" w:rsidRDefault="001343A0" w:rsidP="001343A0">
      <w:pPr>
        <w:rPr>
          <w:rFonts w:ascii="Times New Roman" w:eastAsia="Times New Roman" w:hAnsi="Times New Roman" w:cs="Times New Roman"/>
          <w:b/>
          <w:bCs/>
          <w:lang w:eastAsia="en-GB"/>
        </w:rPr>
      </w:pPr>
    </w:p>
    <w:p w14:paraId="60074F79" w14:textId="77777777" w:rsidR="001343A0" w:rsidRDefault="001343A0" w:rsidP="001343A0">
      <w:pPr>
        <w:rPr>
          <w:rFonts w:ascii="Helvetica" w:hAnsi="Helvetica"/>
          <w:lang w:val="en-US"/>
        </w:rPr>
      </w:pPr>
    </w:p>
    <w:p w14:paraId="1380CA73" w14:textId="77777777" w:rsidR="001343A0" w:rsidRPr="00491E4D" w:rsidRDefault="001343A0" w:rsidP="001343A0">
      <w:pPr>
        <w:rPr>
          <w:rFonts w:ascii="Helvetica" w:hAnsi="Helvetica"/>
          <w:lang w:val="en-US"/>
        </w:rPr>
      </w:pPr>
      <w:r>
        <w:rPr>
          <w:rFonts w:ascii="Helvetica" w:hAnsi="Helvetica"/>
          <w:lang w:val="en-US"/>
        </w:rPr>
        <w:t>Elaborate on shortcoming of selection?</w:t>
      </w:r>
    </w:p>
    <w:p w14:paraId="4EE34A0F" w14:textId="77777777" w:rsidR="001343A0" w:rsidRDefault="001343A0" w:rsidP="001343A0">
      <w:pPr>
        <w:rPr>
          <w:rFonts w:ascii="Helvetica" w:hAnsi="Helvetica"/>
          <w:lang w:val="en-US"/>
        </w:rPr>
      </w:pPr>
    </w:p>
    <w:p w14:paraId="009D08B4" w14:textId="77777777" w:rsidR="001343A0" w:rsidRDefault="001343A0" w:rsidP="001343A0">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2363A068" w14:textId="77777777" w:rsidR="001343A0" w:rsidRPr="00491E4D" w:rsidRDefault="001343A0" w:rsidP="001343A0">
      <w:pPr>
        <w:rPr>
          <w:rFonts w:ascii="Helvetica" w:hAnsi="Helvetica"/>
          <w:lang w:val="en-US"/>
        </w:rPr>
      </w:pPr>
    </w:p>
    <w:p w14:paraId="400D8668" w14:textId="745B4004" w:rsidR="001343A0" w:rsidRPr="00D96C5A" w:rsidRDefault="001343A0" w:rsidP="001343A0">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t>
      </w:r>
      <w:r w:rsidR="00EB4D3A">
        <w:rPr>
          <w:rFonts w:ascii="Helvetica" w:hAnsi="Helvetica"/>
          <w:lang w:val="en-US"/>
        </w:rPr>
        <w:t>bands</w:t>
      </w:r>
      <w:r w:rsidRPr="00491E4D">
        <w:rPr>
          <w:rFonts w:ascii="Helvetica" w:hAnsi="Helvetica"/>
          <w:lang w:val="en-US"/>
        </w:rPr>
        <w:t xml:space="preserve">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7CC9F5AA" w14:textId="2297140C"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4.4 How does spectral diversity relate to species richness, evenness, and </w:t>
      </w:r>
      <w:r w:rsidR="00E80016">
        <w:rPr>
          <w:rFonts w:ascii="Helvetica" w:hAnsi="Helvetica"/>
          <w:b/>
          <w:bCs/>
          <w:sz w:val="28"/>
          <w:szCs w:val="28"/>
          <w:lang w:val="en-US"/>
        </w:rPr>
        <w:t>bare ground</w:t>
      </w:r>
      <w:r w:rsidRPr="00491E4D">
        <w:rPr>
          <w:rFonts w:ascii="Helvetica" w:hAnsi="Helvetica"/>
          <w:b/>
          <w:bCs/>
          <w:sz w:val="28"/>
          <w:szCs w:val="28"/>
          <w:lang w:val="en-US"/>
        </w:rPr>
        <w:t>?</w:t>
      </w:r>
    </w:p>
    <w:p w14:paraId="6AE287D8" w14:textId="5D60AFAF" w:rsidR="001343A0" w:rsidRDefault="001343A0" w:rsidP="001343A0">
      <w:pPr>
        <w:pStyle w:val="NormalWeb"/>
        <w:rPr>
          <w:rFonts w:ascii="Helvetica" w:hAnsi="Helvetica"/>
          <w:b/>
          <w:bCs/>
          <w:lang w:val="en-US"/>
        </w:rPr>
      </w:pPr>
      <w:r w:rsidRPr="00491E4D">
        <w:rPr>
          <w:rFonts w:ascii="Helvetica" w:hAnsi="Helvetica"/>
          <w:b/>
          <w:bCs/>
          <w:lang w:val="en-US"/>
        </w:rPr>
        <w:t xml:space="preserve">4.4.1 How do </w:t>
      </w:r>
      <w:r>
        <w:rPr>
          <w:rFonts w:ascii="Helvetica" w:hAnsi="Helvetica"/>
          <w:b/>
          <w:bCs/>
          <w:lang w:val="en-US"/>
        </w:rPr>
        <w:t>species richness and evenness</w:t>
      </w:r>
      <w:r w:rsidRPr="00491E4D">
        <w:rPr>
          <w:rFonts w:ascii="Helvetica" w:hAnsi="Helvetica"/>
          <w:b/>
          <w:bCs/>
          <w:lang w:val="en-US"/>
        </w:rPr>
        <w:t xml:space="preserve"> relate to </w:t>
      </w:r>
      <w:r>
        <w:rPr>
          <w:rFonts w:ascii="Helvetica" w:hAnsi="Helvetica"/>
          <w:b/>
          <w:bCs/>
          <w:lang w:val="en-US"/>
        </w:rPr>
        <w:t xml:space="preserve">spectral </w:t>
      </w:r>
      <w:r w:rsidR="008457B2">
        <w:rPr>
          <w:rFonts w:ascii="Helvetica" w:hAnsi="Helvetica"/>
          <w:b/>
          <w:bCs/>
          <w:lang w:val="en-US"/>
        </w:rPr>
        <w:t>diversity</w:t>
      </w:r>
      <w:r w:rsidRPr="00491E4D">
        <w:rPr>
          <w:rFonts w:ascii="Helvetica" w:hAnsi="Helvetica"/>
          <w:b/>
          <w:bCs/>
          <w:lang w:val="en-US"/>
        </w:rPr>
        <w:t>?</w:t>
      </w:r>
      <w:r>
        <w:rPr>
          <w:rFonts w:ascii="Helvetica" w:hAnsi="Helvetica"/>
          <w:b/>
          <w:bCs/>
          <w:lang w:val="en-US"/>
        </w:rPr>
        <w:t xml:space="preserve"> (evidence of spectral diversity hypothesis.)</w:t>
      </w:r>
    </w:p>
    <w:p w14:paraId="3AED9328" w14:textId="3C001377" w:rsidR="002662CF" w:rsidRDefault="001343A0" w:rsidP="001343A0">
      <w:pPr>
        <w:pStyle w:val="NormalWeb"/>
        <w:rPr>
          <w:rFonts w:ascii="Helvetica" w:hAnsi="Helvetica"/>
          <w:lang w:val="en-US"/>
        </w:rPr>
      </w:pPr>
      <w:r>
        <w:rPr>
          <w:rFonts w:ascii="Helvetica" w:hAnsi="Helvetica"/>
          <w:lang w:val="en-US"/>
        </w:rPr>
        <w:t xml:space="preserve">My results did not exhibit clear relationships between spectral diversity and biodiversity. This contradicts previous work that supports the existence of the spectral diversity hypothesis </w:t>
      </w:r>
      <w:r>
        <w:rPr>
          <w:rFonts w:ascii="Helvetica" w:hAnsi="Helvetica"/>
          <w:lang w:val="en-US"/>
        </w:rPr>
        <w:fldChar w:fldCharType="begin"/>
      </w:r>
      <w:r>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2018)","dontUpdate":true,"noteIndex":0},"citationItems":[{"id":495,"uris":["http://zotero.org/users/local/8RirLiuI/items/2F4VJI9P"],"uri":["http://zotero.org/users/local/8RirLiuI/items/2F4VJI9P"],"itemData":{"id":495,"type":"article-journal","container-title":"American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Pr="001343A0">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2B035B">
        <w:rPr>
          <w:rFonts w:ascii="Helvetica" w:hAnsi="Helvetica"/>
          <w:lang w:val="de-DE"/>
        </w:rPr>
        <w:t xml:space="preserve">(Gholizadeh et al., 2018; Schmidtlein and Fassnacht, 2017; Schweiger et al., 2018; Wang, et al., </w:t>
      </w:r>
      <w:r>
        <w:rPr>
          <w:rFonts w:ascii="Helvetica" w:hAnsi="Helvetica"/>
          <w:lang w:val="de-DE"/>
        </w:rPr>
        <w:t xml:space="preserve">2016a; 2018a, </w:t>
      </w:r>
      <w:r w:rsidRPr="002B035B">
        <w:rPr>
          <w:rFonts w:ascii="Helvetica" w:hAnsi="Helvetica"/>
          <w:lang w:val="de-DE"/>
        </w:rPr>
        <w:t>2018b)</w:t>
      </w:r>
      <w:r>
        <w:rPr>
          <w:rFonts w:ascii="Helvetica" w:hAnsi="Helvetica"/>
          <w:lang w:val="en-US"/>
        </w:rPr>
        <w:fldChar w:fldCharType="end"/>
      </w:r>
      <w:r w:rsidRPr="002B035B">
        <w:rPr>
          <w:rFonts w:ascii="Helvetica" w:hAnsi="Helvetica"/>
          <w:lang w:val="de-DE"/>
        </w:rPr>
        <w:t xml:space="preserve">. </w:t>
      </w:r>
      <w:r>
        <w:rPr>
          <w:rFonts w:ascii="Helvetica" w:hAnsi="Helvetica"/>
          <w:lang w:val="en-US"/>
        </w:rPr>
        <w:t xml:space="preserve">It has been </w:t>
      </w:r>
      <w:r w:rsidR="00DD5719">
        <w:rPr>
          <w:rFonts w:ascii="Helvetica" w:hAnsi="Helvetica"/>
          <w:lang w:val="en-US"/>
        </w:rPr>
        <w:t>shown</w:t>
      </w:r>
      <w:r>
        <w:rPr>
          <w:rFonts w:ascii="Helvetica" w:hAnsi="Helvetica"/>
          <w:lang w:val="en-US"/>
        </w:rPr>
        <w:t xml:space="preserve"> that spectral to biodiversity relationships where stronger when using indexes that incorporate both </w:t>
      </w:r>
      <w:r w:rsidRPr="00C4728D">
        <w:rPr>
          <w:rFonts w:ascii="Helvetica" w:hAnsi="Helvetica"/>
          <w:lang w:val="en-US"/>
        </w:rPr>
        <w:t>richness and evenness</w:t>
      </w:r>
      <w:r>
        <w:rPr>
          <w:rFonts w:ascii="Helvetica" w:hAnsi="Helvetica"/>
          <w:lang w:val="en-US"/>
        </w:rPr>
        <w:t xml:space="preserve">, such as Shannon’s or Simpson’s diversity </w:t>
      </w:r>
      <w:r>
        <w:rPr>
          <w:rFonts w:ascii="Helvetica" w:hAnsi="Helvetica"/>
          <w:lang w:val="en-US"/>
        </w:rPr>
        <w:fldChar w:fldCharType="begin"/>
      </w:r>
      <w:r>
        <w:rPr>
          <w:rFonts w:ascii="Helvetica" w:hAnsi="Helvetica"/>
          <w:lang w:val="en-US"/>
        </w:rPr>
        <w:instrText xml:space="preserve"> ADDIN ZOTERO_ITEM CSL_CITATION {"citationID":"NlaJTSfc","properties":{"formattedCitation":"(Wang, Gamon, Emmerton, et al., 2016)","plainCitation":"(Wang, Gamon, Emmerton,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2016a; 2018)</w:t>
      </w:r>
      <w:r>
        <w:rPr>
          <w:rFonts w:ascii="Helvetica" w:hAnsi="Helvetica"/>
          <w:lang w:val="en-US"/>
        </w:rPr>
        <w:fldChar w:fldCharType="end"/>
      </w:r>
      <w:r>
        <w:rPr>
          <w:rFonts w:ascii="Helvetica" w:hAnsi="Helvetica"/>
          <w:lang w:val="en-US"/>
        </w:rPr>
        <w:t xml:space="preserve">. In Post hoc exploratory analysis, I did not find that </w:t>
      </w:r>
      <w:r>
        <w:rPr>
          <w:rFonts w:ascii="Helvetica" w:hAnsi="Helvetica"/>
          <w:lang w:val="en-US"/>
        </w:rPr>
        <w:lastRenderedPageBreak/>
        <w:t>Shannon or Simpson evidence diversity indexes had stronger relationships to spectral diversity</w:t>
      </w:r>
      <w:r w:rsidR="002662CF">
        <w:rPr>
          <w:rFonts w:ascii="Helvetica" w:hAnsi="Helvetica"/>
          <w:lang w:val="en-US"/>
        </w:rPr>
        <w:t>.</w:t>
      </w:r>
      <w:r w:rsidR="00DD5719">
        <w:rPr>
          <w:rFonts w:ascii="Helvetica" w:hAnsi="Helvetica"/>
          <w:lang w:val="en-US"/>
        </w:rPr>
        <w:t xml:space="preserve"> </w:t>
      </w:r>
      <w:r w:rsidR="000B18B7">
        <w:rPr>
          <w:rFonts w:ascii="Helvetica" w:hAnsi="Helvetica"/>
          <w:lang w:val="en-US"/>
        </w:rPr>
        <w:t>My results did not show consistent spectral-biodiversity relationships and did not show evidence for the spectral diversity hyp</w:t>
      </w:r>
      <w:commentRangeStart w:id="21"/>
      <w:r w:rsidR="000B18B7">
        <w:rPr>
          <w:rFonts w:ascii="Helvetica" w:hAnsi="Helvetica"/>
          <w:lang w:val="en-US"/>
        </w:rPr>
        <w:t>othesi</w:t>
      </w:r>
      <w:commentRangeEnd w:id="21"/>
      <w:r w:rsidR="000B18B7">
        <w:rPr>
          <w:rStyle w:val="CommentReference"/>
          <w:rFonts w:ascii="Arial" w:eastAsia="Arial" w:hAnsi="Arial" w:cs="Arial"/>
          <w:lang w:val="en"/>
        </w:rPr>
        <w:commentReference w:id="21"/>
      </w:r>
      <w:r w:rsidR="000B18B7">
        <w:rPr>
          <w:rFonts w:ascii="Helvetica" w:hAnsi="Helvetica"/>
          <w:lang w:val="en-US"/>
        </w:rPr>
        <w:t xml:space="preserve">s. </w:t>
      </w:r>
    </w:p>
    <w:p w14:paraId="72286165" w14:textId="77777777" w:rsidR="00594851" w:rsidRDefault="001343A0" w:rsidP="001343A0">
      <w:pPr>
        <w:pStyle w:val="NormalWeb"/>
        <w:rPr>
          <w:rFonts w:ascii="Helvetica" w:hAnsi="Helvetica"/>
          <w:lang w:val="en-US"/>
        </w:rPr>
      </w:pPr>
      <w:r w:rsidRPr="007147DC">
        <w:rPr>
          <w:rFonts w:ascii="Helvetica" w:hAnsi="Helvetica"/>
          <w:lang w:val="en-US"/>
        </w:rPr>
        <w:t xml:space="preserve">My results not supporting the previously describes spectral diversity hypothesis </w:t>
      </w:r>
      <w:r w:rsidR="00594851">
        <w:rPr>
          <w:rFonts w:ascii="Helvetica" w:hAnsi="Helvetica"/>
          <w:lang w:val="en-US"/>
        </w:rPr>
        <w:t>is unlikely to be</w:t>
      </w:r>
      <w:r w:rsidRPr="007147DC">
        <w:rPr>
          <w:rFonts w:ascii="Helvetica" w:hAnsi="Helvetica"/>
          <w:lang w:val="en-US"/>
        </w:rPr>
        <w:t xml:space="preserve"> attributed</w:t>
      </w:r>
      <w:r>
        <w:rPr>
          <w:rFonts w:ascii="Helvetica" w:hAnsi="Helvetica"/>
          <w:lang w:val="en-US"/>
        </w:rPr>
        <w:t xml:space="preserve"> to the temporally dynamic nature of spectral-biodiversity relationships.</w:t>
      </w:r>
      <w:r w:rsidR="00594851">
        <w:rPr>
          <w:rFonts w:ascii="Helvetica" w:hAnsi="Helvetica"/>
          <w:lang w:val="en-US"/>
        </w:rPr>
        <w:t xml:space="preserve"> It has been seen that other spectral-biodiversity relationships are variable over the growing season (</w:t>
      </w:r>
      <w:r w:rsidR="00594851">
        <w:rPr>
          <w:rFonts w:ascii="Helvetica" w:hAnsi="Helvetica"/>
          <w:lang w:val="en-US"/>
        </w:rPr>
        <w:fldChar w:fldCharType="begin"/>
      </w:r>
      <w:r w:rsidR="00594851">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594851">
        <w:rPr>
          <w:rFonts w:ascii="Helvetica" w:hAnsi="Helvetica"/>
          <w:lang w:val="en-US"/>
        </w:rPr>
        <w:fldChar w:fldCharType="separate"/>
      </w:r>
      <w:r w:rsidR="00594851">
        <w:rPr>
          <w:rFonts w:ascii="Helvetica" w:hAnsi="Helvetica"/>
          <w:noProof/>
          <w:lang w:val="en-US"/>
        </w:rPr>
        <w:t>Wang, et al., 2016b</w:t>
      </w:r>
      <w:r w:rsidR="00594851">
        <w:rPr>
          <w:rFonts w:ascii="Helvetica" w:hAnsi="Helvetica"/>
          <w:lang w:val="en-US"/>
        </w:rPr>
        <w:fldChar w:fldCharType="end"/>
      </w:r>
      <w:r w:rsidR="00594851">
        <w:rPr>
          <w:rFonts w:ascii="Helvetica" w:hAnsi="Helvetica"/>
          <w:lang w:val="en-US"/>
        </w:rPr>
        <w:t xml:space="preserve">). Yet, here it was found the NVDI best predicted biodiversity during maximum canopy. </w:t>
      </w:r>
    </w:p>
    <w:p w14:paraId="36A621CA" w14:textId="78A9A63B" w:rsidR="000B18B7" w:rsidRDefault="002662CF" w:rsidP="001343A0">
      <w:pPr>
        <w:pStyle w:val="NormalWeb"/>
        <w:rPr>
          <w:rFonts w:ascii="Helvetica" w:hAnsi="Helvetica"/>
          <w:lang w:val="en-US"/>
        </w:rPr>
      </w:pPr>
      <w:r>
        <w:rPr>
          <w:rFonts w:ascii="Helvetica" w:hAnsi="Helvetica"/>
          <w:lang w:val="en-US"/>
        </w:rPr>
        <w:t xml:space="preserve">Measurements occurring at maximum canopy can in result in the underrepresentation of </w:t>
      </w:r>
      <w:r w:rsidR="00594851">
        <w:rPr>
          <w:rFonts w:ascii="Helvetica" w:hAnsi="Helvetica"/>
          <w:lang w:val="en-US"/>
        </w:rPr>
        <w:t>short-statured</w:t>
      </w:r>
      <w:r>
        <w:rPr>
          <w:rFonts w:ascii="Helvetica" w:hAnsi="Helvetica"/>
          <w:lang w:val="en-US"/>
        </w:rPr>
        <w:t xml:space="preserve"> vegetation and decreased potential to detect biodiversity </w:t>
      </w:r>
      <w:r>
        <w:rPr>
          <w:rFonts w:ascii="Helvetica" w:hAnsi="Helvetica"/>
          <w:lang w:val="en-US"/>
        </w:rPr>
        <w:fldChar w:fldCharType="begin"/>
      </w:r>
      <w:r w:rsidR="00BA5E92">
        <w:rPr>
          <w:rFonts w:ascii="Helvetica" w:hAnsi="Helvetica"/>
          <w:lang w:val="en-US"/>
        </w:rPr>
        <w:instrText xml:space="preserve"> ADDIN ZOTERO_ITEM CSL_CITATION {"citationID":"STQOrba5","properties":{"formattedCitation":"(Gholizadeh et al., 2018; Wang, Gamon, Schweiger, et al., 2018)","plainCitation":"(Gholizadeh et al., 2018; 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r w:rsidR="00594851">
        <w:rPr>
          <w:rFonts w:ascii="Helvetica" w:hAnsi="Helvetica"/>
          <w:lang w:val="en-US"/>
        </w:rPr>
        <w:t xml:space="preserve">Thus, increases diversity in understory vegetation would be not mirrored by increases in spectral diversity. </w:t>
      </w:r>
      <w:r>
        <w:rPr>
          <w:rFonts w:ascii="Helvetica" w:hAnsi="Helvetica"/>
          <w:lang w:val="en-US"/>
        </w:rPr>
        <w:t xml:space="preserve">Yet this is unlikely given that Herschel </w:t>
      </w:r>
      <w:r w:rsidR="000B18B7">
        <w:rPr>
          <w:rFonts w:ascii="Helvetica" w:hAnsi="Helvetica"/>
          <w:lang w:val="en-US"/>
        </w:rPr>
        <w:t xml:space="preserve">vegetation has expanding canopy forming </w:t>
      </w:r>
      <w:proofErr w:type="gramStart"/>
      <w:r w:rsidR="000B18B7">
        <w:rPr>
          <w:rFonts w:ascii="Helvetica" w:hAnsi="Helvetica"/>
          <w:lang w:val="en-US"/>
        </w:rPr>
        <w:t>shrubs, but</w:t>
      </w:r>
      <w:proofErr w:type="gramEnd"/>
      <w:r w:rsidR="000B18B7">
        <w:rPr>
          <w:rFonts w:ascii="Helvetica" w:hAnsi="Helvetica"/>
          <w:lang w:val="en-US"/>
        </w:rPr>
        <w:t xml:space="preserve"> was able to predict richness. </w:t>
      </w:r>
    </w:p>
    <w:p w14:paraId="47A54FFA" w14:textId="1E6B0CB7" w:rsidR="002662CF" w:rsidRDefault="002662CF" w:rsidP="001343A0">
      <w:pPr>
        <w:pStyle w:val="NormalWeb"/>
        <w:rPr>
          <w:rFonts w:ascii="Helvetica" w:hAnsi="Helvetica"/>
          <w:lang w:val="en-US"/>
        </w:rPr>
      </w:pPr>
      <w:r>
        <w:rPr>
          <w:rFonts w:ascii="Helvetica" w:hAnsi="Helvetica"/>
          <w:lang w:val="en-US"/>
        </w:rPr>
        <w:t xml:space="preserve">and Komakuk </w:t>
      </w:r>
      <w:r w:rsidR="00594851">
        <w:rPr>
          <w:rFonts w:ascii="Helvetica" w:hAnsi="Helvetica"/>
          <w:lang w:val="en-US"/>
        </w:rPr>
        <w:t>vegetation</w:t>
      </w:r>
      <w:r>
        <w:rPr>
          <w:rFonts w:ascii="Helvetica" w:hAnsi="Helvetica"/>
          <w:lang w:val="en-US"/>
        </w:rPr>
        <w:t xml:space="preserve"> does not form a thick canopy layer</w:t>
      </w:r>
      <w:r w:rsidR="00594851">
        <w:rPr>
          <w:rFonts w:ascii="Helvetica" w:hAnsi="Helvetica"/>
          <w:lang w:val="en-US"/>
        </w:rPr>
        <w:t xml:space="preserve">. </w:t>
      </w:r>
      <w:r>
        <w:rPr>
          <w:rFonts w:ascii="Helvetica" w:hAnsi="Helvetica"/>
          <w:lang w:val="en-US"/>
        </w:rPr>
        <w:t xml:space="preserve"> </w:t>
      </w:r>
    </w:p>
    <w:p w14:paraId="194ABB2A" w14:textId="698001C1" w:rsidR="001343A0" w:rsidRDefault="001343A0" w:rsidP="001343A0">
      <w:pPr>
        <w:pStyle w:val="NormalWeb"/>
        <w:rPr>
          <w:rFonts w:ascii="Helvetica" w:hAnsi="Helvetica"/>
          <w:lang w:val="en-US"/>
        </w:rPr>
      </w:pPr>
      <w:r>
        <w:rPr>
          <w:rFonts w:ascii="Helvetica" w:hAnsi="Helvetica"/>
          <w:lang w:val="en-US"/>
        </w:rPr>
        <w:fldChar w:fldCharType="begin"/>
      </w:r>
      <w:r w:rsidR="009C74C7">
        <w:rPr>
          <w:rFonts w:ascii="Helvetica" w:hAnsi="Helvetica"/>
          <w:lang w:val="en-US"/>
        </w:rPr>
        <w:instrText xml:space="preserve"> ADDIN ZOTERO_ITEM CSL_CITATION {"citationID":"NdyTmXrR","properties":{"formattedCitation":"(Wang,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(NDVI) where variable across the growing season. It is likely that the same is true for when estimating biodiversity with spectral diversity.</w:t>
      </w:r>
    </w:p>
    <w:p w14:paraId="62FAFF0A" w14:textId="12BA00B5"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(keep order)</w:t>
      </w:r>
    </w:p>
    <w:p w14:paraId="52171918" w14:textId="77777777" w:rsidR="001343A0" w:rsidRDefault="001343A0" w:rsidP="001343A0">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 </w:t>
      </w:r>
      <w:r>
        <w:rPr>
          <w:rFonts w:ascii="Helvetica" w:hAnsi="Helvetica"/>
          <w:lang w:val="en-US"/>
        </w:rPr>
        <w:fldChar w:fldCharType="begin"/>
      </w:r>
      <w:r>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Gamon, Montgomery, et al., 2016)</w:t>
      </w:r>
      <w:r>
        <w:rPr>
          <w:rFonts w:ascii="Helvetica" w:hAnsi="Helvetica"/>
          <w:lang w:val="en-US"/>
        </w:rPr>
        <w:fldChar w:fldCharType="end"/>
      </w:r>
      <w:r>
        <w:rPr>
          <w:rFonts w:ascii="Helvetica" w:hAnsi="Helvetica"/>
          <w:lang w:val="en-US"/>
        </w:rPr>
        <w:t xml:space="preserve"> found that optical-biodiversity relationships such as NVDI to richness where most pronounced during maximum canopy and with observed temporally dynamic relationships changing over the growing season, which is likely to be the case for spectral diversity to </w:t>
      </w:r>
      <w:proofErr w:type="spellStart"/>
      <w:r>
        <w:rPr>
          <w:rFonts w:ascii="Helvetica" w:hAnsi="Helvetica"/>
          <w:lang w:val="en-US"/>
        </w:rPr>
        <w:t>bodiverstiy</w:t>
      </w:r>
      <w:proofErr w:type="spellEnd"/>
      <w:r>
        <w:rPr>
          <w:rFonts w:ascii="Helvetica" w:hAnsi="Helvetica"/>
          <w:lang w:val="en-US"/>
        </w:rPr>
        <w:t xml:space="preserve"> </w:t>
      </w:r>
      <w:proofErr w:type="spellStart"/>
      <w:r>
        <w:rPr>
          <w:rFonts w:ascii="Helvetica" w:hAnsi="Helvetica"/>
          <w:lang w:val="en-US"/>
        </w:rPr>
        <w:t>aswell</w:t>
      </w:r>
      <w:proofErr w:type="spellEnd"/>
      <w:r>
        <w:rPr>
          <w:rFonts w:ascii="Helvetica" w:hAnsi="Helvetica"/>
          <w:lang w:val="en-US"/>
        </w:rPr>
        <w:t xml:space="preserve">. It is possible that while not corresponding that peak is best, relationships may be stronger at another phenological phase. </w:t>
      </w:r>
    </w:p>
    <w:p w14:paraId="5B2A8E3A" w14:textId="77777777" w:rsidR="001343A0" w:rsidRDefault="001343A0" w:rsidP="001343A0">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0A9F1F1D" w14:textId="77777777" w:rsidR="001343A0" w:rsidRDefault="001343A0" w:rsidP="001343A0">
      <w:pPr>
        <w:pStyle w:val="NormalWeb"/>
        <w:rPr>
          <w:rFonts w:ascii="Helvetica" w:hAnsi="Helvetica"/>
          <w:lang w:val="en-US"/>
        </w:rPr>
      </w:pPr>
      <w:r>
        <w:rPr>
          <w:rFonts w:ascii="Helvetica" w:hAnsi="Helvetica"/>
          <w:lang w:val="en-US"/>
        </w:rPr>
        <w:t>Full spectrum? SWIR</w:t>
      </w:r>
    </w:p>
    <w:p w14:paraId="15795F6C" w14:textId="77777777" w:rsidR="001343A0" w:rsidRDefault="001343A0" w:rsidP="001343A0">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but I find this unlikely (</w:t>
      </w:r>
      <w:proofErr w:type="spellStart"/>
      <w:r>
        <w:rPr>
          <w:rFonts w:ascii="Helvetica" w:hAnsi="Helvetica"/>
          <w:lang w:val="en-US"/>
        </w:rPr>
        <w:t>shurin</w:t>
      </w:r>
      <w:proofErr w:type="spellEnd"/>
      <w:r>
        <w:rPr>
          <w:rFonts w:ascii="Helvetica" w:hAnsi="Helvetica"/>
          <w:lang w:val="en-US"/>
        </w:rPr>
        <w:t xml:space="preserve"> and white </w:t>
      </w:r>
      <w:proofErr w:type="spellStart"/>
      <w:r>
        <w:rPr>
          <w:rFonts w:ascii="Helvetica" w:hAnsi="Helvetica"/>
          <w:lang w:val="en-US"/>
        </w:rPr>
        <w:t>aswell</w:t>
      </w:r>
      <w:proofErr w:type="spellEnd"/>
      <w:r>
        <w:rPr>
          <w:rFonts w:ascii="Helvetica" w:hAnsi="Helvetica"/>
          <w:lang w:val="en-US"/>
        </w:rPr>
        <w:t>)</w:t>
      </w:r>
    </w:p>
    <w:p w14:paraId="6C4E7B70" w14:textId="3576F15D" w:rsidR="001343A0" w:rsidRDefault="001343A0" w:rsidP="001343A0">
      <w:pPr>
        <w:pStyle w:val="NormalWeb"/>
        <w:rPr>
          <w:rFonts w:ascii="Helvetica" w:hAnsi="Helvetica"/>
          <w:b/>
          <w:bCs/>
          <w:lang w:val="en-US"/>
        </w:rPr>
      </w:pPr>
      <w:r w:rsidRPr="00491E4D">
        <w:rPr>
          <w:rFonts w:ascii="Helvetica" w:hAnsi="Helvetica"/>
          <w:b/>
          <w:bCs/>
          <w:lang w:val="en-US"/>
        </w:rPr>
        <w:t xml:space="preserve">4.4.2 How does </w:t>
      </w:r>
      <w:r w:rsidR="00E80016">
        <w:rPr>
          <w:rFonts w:ascii="Helvetica" w:hAnsi="Helvetica"/>
          <w:b/>
          <w:bCs/>
          <w:lang w:val="en-US"/>
        </w:rPr>
        <w:t>bare ground</w:t>
      </w:r>
      <w:r w:rsidRPr="00491E4D">
        <w:rPr>
          <w:rFonts w:ascii="Helvetica" w:hAnsi="Helvetica"/>
          <w:b/>
          <w:bCs/>
          <w:lang w:val="en-US"/>
        </w:rPr>
        <w:t xml:space="preserve"> relate to </w:t>
      </w:r>
      <w:r>
        <w:rPr>
          <w:rFonts w:ascii="Helvetica" w:hAnsi="Helvetica"/>
          <w:b/>
          <w:bCs/>
          <w:lang w:val="en-US"/>
        </w:rPr>
        <w:t>spectral diversity</w:t>
      </w:r>
      <w:r w:rsidRPr="00491E4D">
        <w:rPr>
          <w:rFonts w:ascii="Helvetica" w:hAnsi="Helvetica"/>
          <w:b/>
          <w:bCs/>
          <w:lang w:val="en-US"/>
        </w:rPr>
        <w:t>?</w:t>
      </w:r>
    </w:p>
    <w:p w14:paraId="141FD397" w14:textId="77777777" w:rsidR="00BF30D0" w:rsidRDefault="001343A0" w:rsidP="00BF30D0">
      <w:pPr>
        <w:pStyle w:val="NormalWeb"/>
        <w:rPr>
          <w:rFonts w:ascii="Helvetica" w:hAnsi="Helvetica"/>
          <w:lang w:val="en-US"/>
        </w:rPr>
      </w:pPr>
      <w:r>
        <w:rPr>
          <w:rFonts w:ascii="Helvetica" w:hAnsi="Helvetica"/>
          <w:lang w:val="en-US"/>
        </w:rPr>
        <w:t xml:space="preserve">My results </w:t>
      </w:r>
      <w:r w:rsidR="00BF30D0">
        <w:rPr>
          <w:rFonts w:ascii="Helvetica" w:hAnsi="Helvetica"/>
          <w:lang w:val="en-US"/>
        </w:rPr>
        <w:t>did not show evidence a</w:t>
      </w:r>
      <w:r>
        <w:rPr>
          <w:rFonts w:ascii="Helvetica" w:hAnsi="Helvetica"/>
          <w:lang w:val="en-US"/>
        </w:rPr>
        <w:t xml:space="preserve"> significant relationship </w:t>
      </w:r>
      <w:r w:rsidR="00BF30D0">
        <w:rPr>
          <w:rFonts w:ascii="Helvetica" w:hAnsi="Helvetica"/>
          <w:lang w:val="en-US"/>
        </w:rPr>
        <w:t>between bare ground</w:t>
      </w:r>
      <w:r>
        <w:rPr>
          <w:rFonts w:ascii="Helvetica" w:hAnsi="Helvetica"/>
          <w:lang w:val="en-US"/>
        </w:rPr>
        <w:t xml:space="preserve"> spectral diversity. This does not correspond with previously cited literature that found </w:t>
      </w:r>
      <w:r w:rsidR="00E80016">
        <w:rPr>
          <w:rFonts w:ascii="Helvetica" w:hAnsi="Helvetica"/>
          <w:lang w:val="en-US"/>
        </w:rPr>
        <w:lastRenderedPageBreak/>
        <w:t>bare ground</w:t>
      </w:r>
      <w:r>
        <w:rPr>
          <w:rFonts w:ascii="Helvetica" w:hAnsi="Helvetica"/>
          <w:lang w:val="en-US"/>
        </w:rPr>
        <w:t xml:space="preserve"> to be an import predictor of spectral diversity </w:t>
      </w:r>
      <w:r>
        <w:rPr>
          <w:rFonts w:ascii="Helvetica" w:hAnsi="Helvetica"/>
          <w:lang w:val="en-US"/>
        </w:rPr>
        <w:fldChar w:fldCharType="begin"/>
      </w:r>
      <w:r>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 Wang, et al., 2018)</w:t>
      </w:r>
      <w:r>
        <w:rPr>
          <w:rFonts w:ascii="Helvetica" w:hAnsi="Helvetica"/>
          <w:lang w:val="en-US"/>
        </w:rPr>
        <w:fldChar w:fldCharType="end"/>
      </w:r>
      <w:r>
        <w:rPr>
          <w:rFonts w:ascii="Helvetica" w:hAnsi="Helvetica"/>
          <w:lang w:val="en-US"/>
        </w:rPr>
        <w:t xml:space="preserve">. </w:t>
      </w:r>
    </w:p>
    <w:p w14:paraId="1D07BB11" w14:textId="25C510BC" w:rsidR="001343A0" w:rsidRDefault="001343A0" w:rsidP="00BF30D0">
      <w:pPr>
        <w:pStyle w:val="NormalWeb"/>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 Summers et al., 2011)</w:t>
      </w:r>
      <w:r>
        <w:rPr>
          <w:rFonts w:ascii="Helvetica" w:hAnsi="Helvetica"/>
          <w:lang w:val="en-US"/>
        </w:rPr>
        <w:fldChar w:fldCharType="end"/>
      </w:r>
      <w:r>
        <w:rPr>
          <w:rFonts w:ascii="Helvetica" w:hAnsi="Helvetica"/>
          <w:lang w:val="en-US"/>
        </w:rPr>
        <w:t xml:space="preserve"> and the spectral signatures of Herschel and Komakuk vegetation. Yet, bare ground was characterized visible cover of standing litter, mosses, and lichen. While standing litter has spectral signatures that resemble soil </w:t>
      </w:r>
      <w:r>
        <w:rPr>
          <w:rFonts w:ascii="Helvetica" w:hAnsi="Helvetica"/>
          <w:lang w:val="en-US"/>
        </w:rPr>
        <w:fldChar w:fldCharType="begin"/>
      </w:r>
      <w:r>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Pr>
          <w:rFonts w:ascii="Helvetica" w:hAnsi="Helvetica"/>
          <w:lang w:val="en-US"/>
        </w:rPr>
        <w:fldChar w:fldCharType="separate"/>
      </w:r>
      <w:r>
        <w:rPr>
          <w:rFonts w:ascii="Helvetica" w:hAnsi="Helvetica"/>
          <w:noProof/>
          <w:lang w:val="en-US"/>
        </w:rPr>
        <w:t>(van Leeuwen and Huete, 1996)</w:t>
      </w:r>
      <w:r>
        <w:rPr>
          <w:rFonts w:ascii="Helvetica" w:hAnsi="Helvetica"/>
          <w:lang w:val="en-US"/>
        </w:rPr>
        <w:fldChar w:fldCharType="end"/>
      </w:r>
      <w:r>
        <w:rPr>
          <w:rFonts w:ascii="Helvetica" w:hAnsi="Helvetica"/>
          <w:lang w:val="en-US"/>
        </w:rPr>
        <w:t xml:space="preserve">, moss and lichen which have distinct spectral signatures from Arctic tundra vascular plants making this less likely </w:t>
      </w:r>
      <w:r>
        <w:rPr>
          <w:rFonts w:ascii="Helvetica" w:hAnsi="Helvetica"/>
          <w:lang w:val="en-US"/>
        </w:rPr>
        <w:fldChar w:fldCharType="begin"/>
      </w:r>
      <w:r>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Pr>
          <w:rFonts w:ascii="Helvetica" w:hAnsi="Helvetica"/>
          <w:lang w:val="en-US"/>
        </w:rPr>
        <w:fldChar w:fldCharType="separate"/>
      </w:r>
      <w:r>
        <w:rPr>
          <w:rFonts w:ascii="Helvetica" w:hAnsi="Helvetica"/>
          <w:noProof/>
          <w:lang w:val="en-US"/>
        </w:rPr>
        <w:t>(Hope et al., 1993)</w:t>
      </w:r>
      <w:r>
        <w:rPr>
          <w:rFonts w:ascii="Helvetica" w:hAnsi="Helvetica"/>
          <w:lang w:val="en-US"/>
        </w:rPr>
        <w:fldChar w:fldCharType="end"/>
      </w:r>
      <w:r>
        <w:rPr>
          <w:rFonts w:ascii="Helvetica" w:hAnsi="Helvetica"/>
          <w:lang w:val="en-US"/>
        </w:rPr>
        <w:t xml:space="preserve">. One area of future research could be characterizing the spectral signatures of small scale heterogenous factors such as soil (at varying </w:t>
      </w:r>
      <w:r w:rsidR="002D1991">
        <w:rPr>
          <w:rFonts w:ascii="Helvetica" w:hAnsi="Helvetica"/>
          <w:lang w:val="en-US"/>
        </w:rPr>
        <w:t>moister</w:t>
      </w:r>
      <w:r>
        <w:rPr>
          <w:rFonts w:ascii="Helvetica" w:hAnsi="Helvetica"/>
          <w:lang w:val="en-US"/>
        </w:rPr>
        <w:t xml:space="preserve">), mosses, and lichen. this may provide more </w:t>
      </w:r>
      <w:r w:rsidR="002D1991">
        <w:rPr>
          <w:rFonts w:ascii="Helvetica" w:hAnsi="Helvetica"/>
          <w:lang w:val="en-US"/>
        </w:rPr>
        <w:t>definitive</w:t>
      </w:r>
      <w:r>
        <w:rPr>
          <w:rFonts w:ascii="Helvetica" w:hAnsi="Helvetica"/>
          <w:lang w:val="en-US"/>
        </w:rPr>
        <w:t xml:space="preserve"> insight </w:t>
      </w:r>
    </w:p>
    <w:p w14:paraId="4CA042F5" w14:textId="3341EC5E" w:rsidR="001343A0" w:rsidRDefault="001343A0" w:rsidP="001343A0">
      <w:pPr>
        <w:pStyle w:val="NormalWeb"/>
        <w:rPr>
          <w:rFonts w:ascii="Helvetica" w:hAnsi="Helvetica"/>
          <w:lang w:val="en-US"/>
        </w:rPr>
      </w:pPr>
    </w:p>
    <w:p w14:paraId="3B358B4B" w14:textId="79FED39D" w:rsidR="001343A0" w:rsidRDefault="001343A0" w:rsidP="0006427D">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w:t>
      </w:r>
      <w:r w:rsidR="00E80016">
        <w:rPr>
          <w:rFonts w:ascii="Helvetica" w:hAnsi="Helvetica"/>
          <w:lang w:val="en-US"/>
        </w:rPr>
        <w:t>bare ground</w:t>
      </w:r>
      <w:r>
        <w:rPr>
          <w:rFonts w:ascii="Helvetica" w:hAnsi="Helvetica"/>
          <w:lang w:val="en-US"/>
        </w:rPr>
        <w:t xml:space="preserve"> was seen between years. </w:t>
      </w:r>
    </w:p>
    <w:p w14:paraId="102D915E" w14:textId="77777777" w:rsidR="001343A0" w:rsidRDefault="001343A0" w:rsidP="001343A0">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Pr>
          <w:rFonts w:ascii="Helvetica" w:hAnsi="Helvetica"/>
          <w:noProof/>
          <w:lang w:val="en-US"/>
        </w:rPr>
        <w:t>(Asner and Heidebrecht, 2002; Asner and Martin, 2009; Ollinger, 2011; Rocchini et al., 2010)</w:t>
      </w:r>
      <w:r>
        <w:rPr>
          <w:rFonts w:ascii="Helvetica" w:hAnsi="Helvetica"/>
          <w:lang w:val="en-US"/>
        </w:rPr>
        <w:fldChar w:fldCharType="end"/>
      </w:r>
      <w:r>
        <w:rPr>
          <w:rFonts w:ascii="Helvetica" w:hAnsi="Helvetica"/>
          <w:lang w:val="en-US"/>
        </w:rPr>
        <w:t xml:space="preserve">. </w:t>
      </w:r>
    </w:p>
    <w:p w14:paraId="3F2E83D0" w14:textId="77777777" w:rsidR="001343A0" w:rsidRPr="00EB4A72" w:rsidRDefault="001343A0" w:rsidP="001343A0">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76839308" w14:textId="77777777" w:rsidR="001343A0" w:rsidRDefault="001343A0" w:rsidP="001343A0">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30AC9D42"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6919B07C"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9947824" w14:textId="77777777" w:rsidR="001343A0" w:rsidRDefault="001343A0" w:rsidP="001343A0">
      <w:pPr>
        <w:pStyle w:val="NormalWeb"/>
        <w:tabs>
          <w:tab w:val="left" w:pos="7027"/>
        </w:tabs>
        <w:rPr>
          <w:rFonts w:ascii="Helvetica" w:hAnsi="Helvetica"/>
          <w:lang w:val="en-US"/>
        </w:rPr>
      </w:pPr>
    </w:p>
    <w:p w14:paraId="6FD1B08D"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t>
      </w:r>
      <w:r>
        <w:rPr>
          <w:rFonts w:ascii="TimesNewRomanPSMT" w:hAnsi="TimesNewRomanPSMT"/>
        </w:rPr>
        <w:lastRenderedPageBreak/>
        <w:t xml:space="preserve">well characterized at non-peak times, limiting our ability to gain a complete and detailed picture of vegetation change in the Arctic. </w:t>
      </w:r>
    </w:p>
    <w:p w14:paraId="5A6F0942"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0C30283" w14:textId="4AD8ED85" w:rsidR="001343A0" w:rsidRDefault="001343A0" w:rsidP="001343A0">
      <w:pPr>
        <w:pStyle w:val="NormalWeb"/>
        <w:rPr>
          <w:rFonts w:ascii="Helvetica" w:hAnsi="Helvetica"/>
          <w:lang w:val="en-US"/>
        </w:rPr>
      </w:pPr>
      <w:r>
        <w:rPr>
          <w:rFonts w:ascii="Helvetica" w:hAnsi="Helvetica"/>
          <w:lang w:val="en-US"/>
        </w:rPr>
        <w:t xml:space="preserve">Between 2010 and 2019 a 55% decrease in visible </w:t>
      </w:r>
      <w:r w:rsidR="00E80016">
        <w:rPr>
          <w:rFonts w:ascii="Helvetica" w:hAnsi="Helvetica"/>
          <w:lang w:val="en-US"/>
        </w:rPr>
        <w:t>bare ground</w:t>
      </w:r>
      <w:r>
        <w:rPr>
          <w:rFonts w:ascii="Helvetica" w:hAnsi="Helvetica"/>
          <w:lang w:val="en-US"/>
        </w:rPr>
        <w:t xml:space="preserve"> e Due to vegetation </w:t>
      </w:r>
      <w:proofErr w:type="spellStart"/>
      <w:r>
        <w:rPr>
          <w:rFonts w:ascii="Helvetica" w:hAnsi="Helvetica"/>
          <w:lang w:val="en-US"/>
        </w:rPr>
        <w:t>expantion</w:t>
      </w:r>
      <w:proofErr w:type="spellEnd"/>
      <w:r>
        <w:rPr>
          <w:rFonts w:ascii="Helvetica" w:hAnsi="Helvetica"/>
          <w:lang w:val="en-US"/>
        </w:rPr>
        <w:t xml:space="preserve"> on QHI,  </w:t>
      </w:r>
    </w:p>
    <w:p w14:paraId="04445E1E" w14:textId="77777777" w:rsidR="001343A0" w:rsidRPr="006F725B" w:rsidRDefault="001343A0" w:rsidP="001343A0">
      <w:pPr>
        <w:pStyle w:val="NormalWeb"/>
        <w:rPr>
          <w:rFonts w:ascii="Helvetica" w:hAnsi="Helvetica"/>
          <w:lang w:val="en-US"/>
        </w:rPr>
      </w:pPr>
      <w:r>
        <w:rPr>
          <w:rFonts w:ascii="Helvetica" w:hAnsi="Helvetica"/>
          <w:lang w:val="en-US"/>
        </w:rPr>
        <w:t xml:space="preserve">Soil background may have decreased, a trend </w:t>
      </w:r>
      <w:proofErr w:type="spellStart"/>
      <w:r>
        <w:rPr>
          <w:rFonts w:ascii="Helvetica" w:hAnsi="Helvetica"/>
          <w:lang w:val="en-US"/>
        </w:rPr>
        <w:t>observseved</w:t>
      </w:r>
      <w:proofErr w:type="spellEnd"/>
      <w:r>
        <w:rPr>
          <w:rFonts w:ascii="Helvetica" w:hAnsi="Helvetica"/>
          <w:lang w:val="en-US"/>
        </w:rPr>
        <w:t xml:space="preserve"> as vegetation cover increases </w:t>
      </w:r>
      <w:r>
        <w:rPr>
          <w:rFonts w:ascii="Helvetica" w:hAnsi="Helvetica"/>
          <w:lang w:val="en-US"/>
        </w:rPr>
        <w:fldChar w:fldCharType="begin"/>
      </w:r>
      <w:r>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Pr>
          <w:rFonts w:ascii="Helvetica" w:hAnsi="Helvetica"/>
          <w:lang w:val="en-US"/>
        </w:rPr>
        <w:fldChar w:fldCharType="separate"/>
      </w:r>
      <w:r w:rsidRPr="005A2B39">
        <w:rPr>
          <w:rFonts w:ascii="Helvetica" w:hAnsi="Helvetica"/>
          <w:lang w:val="en-GB"/>
        </w:rPr>
        <w:t>(Myers‐Smith et al., 2019)</w:t>
      </w:r>
      <w:r>
        <w:rPr>
          <w:rFonts w:ascii="Helvetica" w:hAnsi="Helvetica"/>
          <w:lang w:val="en-US"/>
        </w:rPr>
        <w:fldChar w:fldCharType="end"/>
      </w:r>
    </w:p>
    <w:p w14:paraId="4DDB688F" w14:textId="1512C962" w:rsidR="001343A0" w:rsidRPr="00DB42E3" w:rsidRDefault="001343A0" w:rsidP="001343A0">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w:t>
      </w:r>
      <w:r w:rsidR="00E80016">
        <w:rPr>
          <w:rFonts w:ascii="Helvetica" w:hAnsi="Helvetica"/>
          <w:lang w:val="en-US"/>
        </w:rPr>
        <w:t>bare ground</w:t>
      </w:r>
      <w:r>
        <w:rPr>
          <w:rFonts w:ascii="Helvetica" w:hAnsi="Helvetica"/>
          <w:lang w:val="en-US"/>
        </w:rPr>
        <w:t xml:space="preserve"> is the disparity between </w:t>
      </w:r>
      <w:proofErr w:type="spellStart"/>
      <w:r>
        <w:rPr>
          <w:rFonts w:ascii="Helvetica" w:hAnsi="Helvetica"/>
          <w:lang w:val="en-US"/>
        </w:rPr>
        <w:t>bareground</w:t>
      </w:r>
      <w:proofErr w:type="spellEnd"/>
      <w:r>
        <w:rPr>
          <w:rFonts w:ascii="Helvetica" w:hAnsi="Helvetica"/>
          <w:lang w:val="en-US"/>
        </w:rPr>
        <w:t xml:space="preserve"> and year. 2019 had 55% less </w:t>
      </w:r>
      <w:proofErr w:type="spellStart"/>
      <w:r>
        <w:rPr>
          <w:rFonts w:ascii="Helvetica" w:hAnsi="Helvetica"/>
          <w:lang w:val="en-US"/>
        </w:rPr>
        <w:t>bg</w:t>
      </w:r>
      <w:proofErr w:type="spellEnd"/>
    </w:p>
    <w:p w14:paraId="7547109C" w14:textId="77777777" w:rsidR="001343A0" w:rsidRDefault="001343A0" w:rsidP="001343A0">
      <w:pPr>
        <w:rPr>
          <w:rFonts w:ascii="Helvetica" w:hAnsi="Helvetica"/>
          <w:b/>
          <w:bCs/>
          <w:u w:val="single"/>
          <w:lang w:val="en-US"/>
        </w:rPr>
      </w:pPr>
    </w:p>
    <w:p w14:paraId="425528A2" w14:textId="77777777" w:rsidR="001343A0" w:rsidRDefault="001343A0" w:rsidP="001343A0">
      <w:pPr>
        <w:rPr>
          <w:rFonts w:ascii="Helvetica" w:hAnsi="Helvetica"/>
          <w:b/>
          <w:bCs/>
          <w:u w:val="single"/>
          <w:lang w:val="en-US"/>
        </w:rPr>
      </w:pPr>
      <w:r>
        <w:rPr>
          <w:rFonts w:ascii="Helvetica" w:hAnsi="Helvetica"/>
          <w:b/>
          <w:bCs/>
          <w:u w:val="single"/>
          <w:lang w:val="en-US"/>
        </w:rPr>
        <w:t xml:space="preserve">remotely sensed scales. </w:t>
      </w:r>
    </w:p>
    <w:p w14:paraId="5804A159" w14:textId="77777777" w:rsidR="001343A0" w:rsidRPr="00491E4D" w:rsidRDefault="001343A0" w:rsidP="001343A0">
      <w:pPr>
        <w:rPr>
          <w:rFonts w:ascii="Helvetica" w:hAnsi="Helvetica"/>
          <w:b/>
          <w:bCs/>
          <w:u w:val="single"/>
          <w:lang w:val="en-US"/>
        </w:rPr>
      </w:pPr>
    </w:p>
    <w:p w14:paraId="44AEACA6" w14:textId="77777777" w:rsidR="001343A0" w:rsidRPr="001343A0" w:rsidRDefault="001343A0" w:rsidP="001343A0">
      <w:pPr>
        <w:rPr>
          <w:rFonts w:ascii="Times New Roman" w:eastAsia="Times New Roman" w:hAnsi="Times New Roman" w:cs="Times New Roman"/>
          <w:lang w:val="en-US"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1343A0">
        <w:rPr>
          <w:rFonts w:ascii="Arial" w:eastAsia="Times New Roman" w:hAnsi="Arial" w:cs="Arial"/>
          <w:color w:val="333333"/>
          <w:sz w:val="26"/>
          <w:szCs w:val="26"/>
          <w:lang w:val="en-US"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1343A0">
        <w:rPr>
          <w:rFonts w:ascii="Arial" w:eastAsia="Times New Roman" w:hAnsi="Arial" w:cs="Arial"/>
          <w:color w:val="333333"/>
          <w:sz w:val="26"/>
          <w:szCs w:val="26"/>
          <w:lang w:val="en-US" w:eastAsia="en-GB"/>
        </w:rPr>
        <w:t>(Asner and Heidebrecht, 2002)</w:t>
      </w:r>
      <w:r w:rsidRPr="00491E4D">
        <w:rPr>
          <w:rFonts w:ascii="Arial" w:eastAsia="Times New Roman" w:hAnsi="Arial" w:cs="Arial"/>
          <w:color w:val="333333"/>
          <w:sz w:val="26"/>
          <w:szCs w:val="26"/>
          <w:lang w:val="en-US" w:eastAsia="en-GB"/>
        </w:rPr>
        <w:fldChar w:fldCharType="end"/>
      </w:r>
    </w:p>
    <w:p w14:paraId="7C22238F" w14:textId="77777777" w:rsidR="001343A0" w:rsidRPr="001343A0" w:rsidRDefault="001343A0" w:rsidP="001343A0">
      <w:pPr>
        <w:rPr>
          <w:rFonts w:ascii="Helvetica" w:hAnsi="Helvetica"/>
          <w:b/>
          <w:bCs/>
          <w:u w:val="single"/>
          <w:lang w:val="en-US"/>
        </w:rPr>
      </w:pPr>
    </w:p>
    <w:p w14:paraId="7BE7962C" w14:textId="77777777" w:rsidR="001343A0" w:rsidRPr="00491E4D" w:rsidRDefault="001343A0" w:rsidP="001343A0">
      <w:pPr>
        <w:rPr>
          <w:rFonts w:ascii="Helvetica" w:hAnsi="Helvetica"/>
          <w:lang w:val="en-US"/>
        </w:rPr>
      </w:pPr>
    </w:p>
    <w:p w14:paraId="7E7910DD" w14:textId="77777777" w:rsidR="001343A0" w:rsidRDefault="001343A0" w:rsidP="001343A0">
      <w:pPr>
        <w:rPr>
          <w:rFonts w:ascii="Helvetica" w:hAnsi="Helvetica"/>
          <w:b/>
          <w:bCs/>
          <w:lang w:val="en-US"/>
        </w:rPr>
      </w:pPr>
      <w:r w:rsidRPr="00491E4D">
        <w:rPr>
          <w:rFonts w:ascii="Helvetica" w:hAnsi="Helvetica"/>
          <w:b/>
          <w:bCs/>
          <w:lang w:val="en-US"/>
        </w:rPr>
        <w:t xml:space="preserve">4.4.3 How do additional environmental factors relate to </w:t>
      </w:r>
      <w:r>
        <w:rPr>
          <w:rFonts w:ascii="Helvetica" w:hAnsi="Helvetica"/>
          <w:b/>
          <w:bCs/>
          <w:lang w:val="en-US"/>
        </w:rPr>
        <w:t>spectral diversity</w:t>
      </w:r>
      <w:r w:rsidRPr="00491E4D">
        <w:rPr>
          <w:rFonts w:ascii="Helvetica" w:hAnsi="Helvetica"/>
          <w:b/>
          <w:bCs/>
          <w:lang w:val="en-US"/>
        </w:rPr>
        <w:t xml:space="preserve">? </w:t>
      </w:r>
    </w:p>
    <w:p w14:paraId="0588EA4C" w14:textId="77777777" w:rsidR="001343A0" w:rsidRDefault="001343A0" w:rsidP="001343A0">
      <w:pPr>
        <w:rPr>
          <w:rFonts w:ascii="Helvetica" w:hAnsi="Helvetica"/>
          <w:b/>
          <w:bCs/>
          <w:lang w:val="en-US"/>
        </w:rPr>
      </w:pPr>
    </w:p>
    <w:p w14:paraId="70910A66" w14:textId="77777777" w:rsidR="001343A0" w:rsidRPr="00491E4D" w:rsidRDefault="001343A0" w:rsidP="001343A0">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0748CC04" w14:textId="77777777" w:rsidR="001343A0" w:rsidRPr="00491E4D" w:rsidRDefault="001343A0" w:rsidP="001343A0">
      <w:pPr>
        <w:rPr>
          <w:rFonts w:ascii="Helvetica" w:hAnsi="Helvetica"/>
          <w:b/>
          <w:bCs/>
          <w:lang w:val="en-US"/>
        </w:rPr>
      </w:pPr>
    </w:p>
    <w:p w14:paraId="0EC76ABB" w14:textId="77777777" w:rsidR="001343A0" w:rsidRPr="009B14B8" w:rsidRDefault="001343A0" w:rsidP="001343A0">
      <w:pPr>
        <w:rPr>
          <w:rFonts w:ascii="Helvetica" w:hAnsi="Helvetica"/>
          <w:lang w:val="en-US"/>
        </w:rPr>
      </w:pPr>
      <w:r>
        <w:rPr>
          <w:rFonts w:ascii="Helvetica" w:hAnsi="Helvetica"/>
          <w:lang w:val="en-US"/>
        </w:rPr>
        <w:t>add reproductive tissue</w:t>
      </w:r>
    </w:p>
    <w:p w14:paraId="13564108" w14:textId="77777777" w:rsidR="001343A0" w:rsidRPr="00491E4D" w:rsidRDefault="001343A0" w:rsidP="001343A0">
      <w:pPr>
        <w:rPr>
          <w:rFonts w:ascii="Helvetica" w:hAnsi="Helvetica"/>
          <w:b/>
          <w:bCs/>
          <w:lang w:val="en-US"/>
        </w:rPr>
      </w:pPr>
    </w:p>
    <w:p w14:paraId="6F09931D" w14:textId="77777777" w:rsidR="001343A0" w:rsidRDefault="001343A0" w:rsidP="001343A0">
      <w:pPr>
        <w:rPr>
          <w:rFonts w:ascii="Helvetica" w:hAnsi="Helvetica"/>
          <w:b/>
          <w:bCs/>
          <w:lang w:val="en-US"/>
        </w:rPr>
      </w:pPr>
      <w:r w:rsidRPr="00491E4D">
        <w:rPr>
          <w:rFonts w:ascii="Helvetica" w:hAnsi="Helvetica"/>
          <w:b/>
          <w:bCs/>
          <w:lang w:val="en-US"/>
        </w:rPr>
        <w:t>4.5 Are closer measurements more similar than more distant measurements?</w:t>
      </w:r>
    </w:p>
    <w:p w14:paraId="5D5DBD1D" w14:textId="77777777" w:rsidR="001343A0" w:rsidRDefault="001343A0" w:rsidP="001343A0">
      <w:pPr>
        <w:rPr>
          <w:rFonts w:ascii="Helvetica" w:hAnsi="Helvetica"/>
          <w:b/>
          <w:bCs/>
          <w:lang w:val="en-US"/>
        </w:rPr>
      </w:pPr>
    </w:p>
    <w:p w14:paraId="71AE7512" w14:textId="77777777" w:rsidR="00BF30D0" w:rsidRDefault="00BF30D0" w:rsidP="001343A0">
      <w:pPr>
        <w:rPr>
          <w:rFonts w:ascii="Helvetica" w:hAnsi="Helvetica"/>
          <w:b/>
          <w:bCs/>
          <w:lang w:val="en-US"/>
        </w:rPr>
      </w:pPr>
    </w:p>
    <w:p w14:paraId="19FD9BE1" w14:textId="77777777" w:rsidR="00BF30D0" w:rsidRDefault="00BF30D0" w:rsidP="001343A0">
      <w:pPr>
        <w:rPr>
          <w:rFonts w:ascii="Helvetica" w:hAnsi="Helvetica"/>
          <w:b/>
          <w:bCs/>
          <w:lang w:val="en-US"/>
        </w:rPr>
      </w:pPr>
    </w:p>
    <w:p w14:paraId="702CEBDB" w14:textId="4CCE1B64" w:rsidR="001343A0" w:rsidRPr="00491E4D" w:rsidRDefault="001343A0" w:rsidP="001343A0">
      <w:pPr>
        <w:rPr>
          <w:rFonts w:ascii="Helvetica" w:hAnsi="Helvetica"/>
          <w:b/>
          <w:bCs/>
          <w:lang w:val="en-US"/>
        </w:rPr>
      </w:pPr>
      <w:r w:rsidRPr="00491E4D">
        <w:rPr>
          <w:rFonts w:ascii="Helvetica" w:hAnsi="Helvetica"/>
          <w:b/>
          <w:bCs/>
          <w:lang w:val="en-US"/>
        </w:rPr>
        <w:t xml:space="preserve">4.xxx Limitations </w:t>
      </w:r>
    </w:p>
    <w:p w14:paraId="06612719" w14:textId="77777777" w:rsidR="001343A0" w:rsidRPr="00491E4D" w:rsidRDefault="001343A0" w:rsidP="001343A0">
      <w:pPr>
        <w:rPr>
          <w:rFonts w:ascii="Helvetica" w:hAnsi="Helvetica"/>
          <w:b/>
          <w:bCs/>
          <w:u w:val="single"/>
          <w:lang w:val="en-US"/>
        </w:rPr>
      </w:pPr>
    </w:p>
    <w:p w14:paraId="5825AB58" w14:textId="77777777" w:rsidR="001343A0" w:rsidRPr="00491E4D" w:rsidRDefault="001343A0" w:rsidP="001343A0">
      <w:pPr>
        <w:rPr>
          <w:rFonts w:ascii="Helvetica" w:hAnsi="Helvetica"/>
          <w:b/>
          <w:bCs/>
          <w:u w:val="single"/>
          <w:lang w:val="en-US"/>
        </w:rPr>
      </w:pPr>
    </w:p>
    <w:p w14:paraId="382B30D3" w14:textId="77777777" w:rsidR="001343A0" w:rsidRPr="00491E4D" w:rsidRDefault="001343A0" w:rsidP="001343A0">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3345691F" w14:textId="08DE8D2D" w:rsidR="0006427D" w:rsidRDefault="0006427D" w:rsidP="001343A0">
      <w:pPr>
        <w:rPr>
          <w:rFonts w:ascii="Helvetica" w:hAnsi="Helvetica"/>
          <w:lang w:val="en-US"/>
        </w:rPr>
      </w:pPr>
    </w:p>
    <w:p w14:paraId="5CDAB2B0" w14:textId="77777777" w:rsidR="0006427D" w:rsidRDefault="0006427D" w:rsidP="001343A0">
      <w:pPr>
        <w:rPr>
          <w:rFonts w:ascii="Helvetica" w:hAnsi="Helvetica"/>
          <w:lang w:val="en-US"/>
        </w:rPr>
      </w:pPr>
    </w:p>
    <w:p w14:paraId="5E694556" w14:textId="2BD29E00" w:rsidR="001343A0" w:rsidRDefault="001343A0" w:rsidP="001343A0">
      <w:pPr>
        <w:rPr>
          <w:rFonts w:ascii="Helvetica" w:hAnsi="Helvetica"/>
          <w:lang w:val="en-US"/>
        </w:rPr>
      </w:pPr>
      <w:r>
        <w:rPr>
          <w:rFonts w:ascii="Helvetica" w:hAnsi="Helvetica"/>
          <w:lang w:val="en-US"/>
        </w:rPr>
        <w:t xml:space="preserve">The main limitation in my study </w:t>
      </w:r>
      <w:r w:rsidR="002D1991">
        <w:rPr>
          <w:rFonts w:ascii="Helvetica" w:hAnsi="Helvetica"/>
          <w:lang w:val="en-US"/>
        </w:rPr>
        <w:t xml:space="preserve">the </w:t>
      </w:r>
      <w:r w:rsidR="005976B6">
        <w:rPr>
          <w:rFonts w:ascii="Helvetica" w:hAnsi="Helvetica"/>
          <w:lang w:val="en-US"/>
        </w:rPr>
        <w:t xml:space="preserve">inclusion of variability that could not be accounted for. The significant differences </w:t>
      </w:r>
      <w:proofErr w:type="gramStart"/>
      <w:r w:rsidR="005976B6">
        <w:rPr>
          <w:rFonts w:ascii="Helvetica" w:hAnsi="Helvetica"/>
          <w:lang w:val="en-US"/>
        </w:rPr>
        <w:t>In</w:t>
      </w:r>
      <w:proofErr w:type="gramEnd"/>
      <w:r w:rsidR="005976B6">
        <w:rPr>
          <w:rFonts w:ascii="Helvetica" w:hAnsi="Helvetica"/>
          <w:lang w:val="en-US"/>
        </w:rPr>
        <w:t xml:space="preserve"> spectral signatures between </w:t>
      </w:r>
    </w:p>
    <w:p w14:paraId="5F912891" w14:textId="5ECE2402" w:rsidR="004A1F9E" w:rsidRDefault="004A1F9E" w:rsidP="001343A0">
      <w:pPr>
        <w:rPr>
          <w:rFonts w:ascii="Helvetica" w:hAnsi="Helvetica"/>
          <w:lang w:val="en-US"/>
        </w:rPr>
      </w:pPr>
    </w:p>
    <w:p w14:paraId="05DA2C41" w14:textId="77777777" w:rsidR="00751212" w:rsidRDefault="00751212" w:rsidP="001343A0">
      <w:pPr>
        <w:rPr>
          <w:rFonts w:ascii="Helvetica" w:hAnsi="Helvetica"/>
          <w:lang w:val="en-US"/>
        </w:rPr>
      </w:pPr>
    </w:p>
    <w:p w14:paraId="254838B2" w14:textId="44F49406" w:rsidR="004A1F9E" w:rsidRDefault="00751212" w:rsidP="001343A0">
      <w:pPr>
        <w:rPr>
          <w:rFonts w:ascii="Helvetica" w:hAnsi="Helvetica"/>
          <w:lang w:val="en-US"/>
        </w:rPr>
      </w:pPr>
      <w:r>
        <w:rPr>
          <w:rFonts w:ascii="Helvetica" w:hAnsi="Helvetica"/>
          <w:lang w:val="en-US"/>
        </w:rPr>
        <w:t xml:space="preserve">Between year. </w:t>
      </w:r>
      <w:r w:rsidR="004A1F9E">
        <w:rPr>
          <w:rFonts w:ascii="Helvetica" w:hAnsi="Helvetica"/>
          <w:lang w:val="en-US"/>
        </w:rPr>
        <w:t xml:space="preserve">Could isolate which year is better and attempt to deduce. </w:t>
      </w:r>
    </w:p>
    <w:p w14:paraId="05C8C2A0" w14:textId="4A043FD7" w:rsidR="0006427D" w:rsidRDefault="0006427D" w:rsidP="001343A0">
      <w:pPr>
        <w:rPr>
          <w:rFonts w:ascii="Helvetica" w:hAnsi="Helvetica"/>
          <w:lang w:val="en-US"/>
        </w:rPr>
      </w:pPr>
    </w:p>
    <w:p w14:paraId="3CDF9C5F" w14:textId="2F258587" w:rsidR="00751212" w:rsidRDefault="00751212" w:rsidP="001343A0">
      <w:pPr>
        <w:rPr>
          <w:rFonts w:ascii="Helvetica" w:hAnsi="Helvetica"/>
          <w:lang w:val="en-US"/>
        </w:rPr>
      </w:pPr>
      <w:r>
        <w:rPr>
          <w:rFonts w:ascii="Helvetica" w:hAnsi="Helvetica"/>
          <w:lang w:val="en-US"/>
        </w:rPr>
        <w:t>Also mixed vs pure</w:t>
      </w:r>
    </w:p>
    <w:p w14:paraId="196001E6" w14:textId="77777777" w:rsidR="00751212" w:rsidRDefault="00751212" w:rsidP="001343A0">
      <w:pPr>
        <w:rPr>
          <w:rFonts w:ascii="Helvetica" w:hAnsi="Helvetica"/>
          <w:lang w:val="en-US"/>
        </w:rPr>
      </w:pPr>
    </w:p>
    <w:p w14:paraId="3B43CC9D" w14:textId="77777777" w:rsidR="00751212" w:rsidRDefault="00751212" w:rsidP="001343A0">
      <w:pPr>
        <w:rPr>
          <w:rFonts w:ascii="Helvetica" w:hAnsi="Helvetica"/>
          <w:lang w:val="en-US"/>
        </w:rPr>
      </w:pPr>
    </w:p>
    <w:p w14:paraId="589F7CD2" w14:textId="56011132" w:rsidR="00751212" w:rsidRDefault="005976B6" w:rsidP="001343A0">
      <w:pPr>
        <w:rPr>
          <w:rFonts w:ascii="Helvetica" w:hAnsi="Helvetica"/>
          <w:lang w:val="en-US"/>
        </w:rPr>
      </w:pPr>
      <w:r>
        <w:rPr>
          <w:rFonts w:ascii="Helvetica" w:hAnsi="Helvetica"/>
          <w:lang w:val="en-US"/>
        </w:rPr>
        <w:t xml:space="preserve">Manually sorting through reflectance measurements </w:t>
      </w:r>
      <w:r w:rsidR="00D16A1E">
        <w:rPr>
          <w:rFonts w:ascii="Helvetica" w:hAnsi="Helvetica"/>
          <w:lang w:val="en-US"/>
        </w:rPr>
        <w:t>resulted in the loss of subplot spatial information</w:t>
      </w:r>
      <w:r w:rsidR="00751212">
        <w:rPr>
          <w:rFonts w:ascii="Helvetica" w:hAnsi="Helvetica"/>
          <w:lang w:val="en-US"/>
        </w:rPr>
        <w:t xml:space="preserve">. </w:t>
      </w:r>
      <w:r w:rsidR="000A7F16">
        <w:rPr>
          <w:rFonts w:ascii="Helvetica" w:hAnsi="Helvetica"/>
          <w:lang w:val="en-US"/>
        </w:rPr>
        <w:t xml:space="preserve">Due to </w:t>
      </w:r>
      <w:r w:rsidR="00751212">
        <w:rPr>
          <w:rFonts w:ascii="Helvetica" w:hAnsi="Helvetica"/>
          <w:lang w:val="en-US"/>
        </w:rPr>
        <w:t>Spectrometer storage issues</w:t>
      </w:r>
      <w:r w:rsidR="000A7F16">
        <w:rPr>
          <w:rFonts w:ascii="Helvetica" w:hAnsi="Helvetica"/>
          <w:lang w:val="en-US"/>
        </w:rPr>
        <w:t>,</w:t>
      </w:r>
      <w:r w:rsidR="00751212">
        <w:rPr>
          <w:rFonts w:ascii="Helvetica" w:hAnsi="Helvetica"/>
          <w:lang w:val="en-US"/>
        </w:rPr>
        <w:t xml:space="preserve"> </w:t>
      </w:r>
      <w:r w:rsidR="00751212">
        <w:rPr>
          <w:rFonts w:ascii="Helvetica" w:hAnsi="Helvetica"/>
          <w:lang w:val="en-US"/>
        </w:rPr>
        <w:t xml:space="preserve">measurements </w:t>
      </w:r>
      <w:r w:rsidR="000A7F16">
        <w:rPr>
          <w:rFonts w:ascii="Helvetica" w:hAnsi="Helvetica"/>
          <w:lang w:val="en-US"/>
        </w:rPr>
        <w:t xml:space="preserve">could </w:t>
      </w:r>
      <w:r w:rsidR="00751212">
        <w:rPr>
          <w:rFonts w:ascii="Helvetica" w:hAnsi="Helvetica"/>
          <w:lang w:val="en-US"/>
        </w:rPr>
        <w:t xml:space="preserve">only </w:t>
      </w:r>
      <w:proofErr w:type="gramStart"/>
      <w:r w:rsidR="00751212">
        <w:rPr>
          <w:rFonts w:ascii="Helvetica" w:hAnsi="Helvetica"/>
          <w:lang w:val="en-US"/>
        </w:rPr>
        <w:t>be</w:t>
      </w:r>
      <w:r w:rsidR="000A7F16">
        <w:rPr>
          <w:rFonts w:ascii="Helvetica" w:hAnsi="Helvetica"/>
          <w:lang w:val="en-US"/>
        </w:rPr>
        <w:t>ing</w:t>
      </w:r>
      <w:proofErr w:type="gramEnd"/>
      <w:r w:rsidR="000A7F16">
        <w:rPr>
          <w:rFonts w:ascii="Helvetica" w:hAnsi="Helvetica"/>
          <w:lang w:val="en-US"/>
        </w:rPr>
        <w:t xml:space="preserve"> </w:t>
      </w:r>
      <w:r w:rsidR="00751212">
        <w:rPr>
          <w:rFonts w:ascii="Helvetica" w:hAnsi="Helvetica"/>
          <w:lang w:val="en-US"/>
        </w:rPr>
        <w:t>confidently determined at a plot scale</w:t>
      </w:r>
      <w:r w:rsidR="00751212">
        <w:rPr>
          <w:rFonts w:ascii="Helvetica" w:hAnsi="Helvetica"/>
          <w:lang w:val="en-US"/>
        </w:rPr>
        <w:t xml:space="preserve">. By losing spatial </w:t>
      </w:r>
      <w:r w:rsidR="00D16A1E">
        <w:rPr>
          <w:rFonts w:ascii="Helvetica" w:hAnsi="Helvetica"/>
          <w:lang w:val="en-US"/>
        </w:rPr>
        <w:t xml:space="preserve">coordinates, </w:t>
      </w:r>
      <w:r w:rsidR="00751212">
        <w:rPr>
          <w:rFonts w:ascii="Helvetica" w:hAnsi="Helvetica"/>
          <w:lang w:val="en-US"/>
        </w:rPr>
        <w:t>individual spectral measurements</w:t>
      </w:r>
      <w:r w:rsidR="00751212">
        <w:rPr>
          <w:rFonts w:ascii="Helvetica" w:hAnsi="Helvetica"/>
          <w:lang w:val="en-US"/>
        </w:rPr>
        <w:t xml:space="preserve"> could not be linked</w:t>
      </w:r>
      <w:r w:rsidR="00751212">
        <w:rPr>
          <w:rFonts w:ascii="Helvetica" w:hAnsi="Helvetica"/>
          <w:lang w:val="en-US"/>
        </w:rPr>
        <w:t xml:space="preserve"> with point framing data</w:t>
      </w:r>
      <w:r w:rsidR="00751212">
        <w:rPr>
          <w:rFonts w:ascii="Helvetica" w:hAnsi="Helvetica"/>
          <w:lang w:val="en-US"/>
        </w:rPr>
        <w:t>. This prevent</w:t>
      </w:r>
      <w:r w:rsidR="002560CF">
        <w:rPr>
          <w:rFonts w:ascii="Helvetica" w:hAnsi="Helvetica"/>
          <w:lang w:val="en-US"/>
        </w:rPr>
        <w:t xml:space="preserve">ed </w:t>
      </w:r>
      <w:r w:rsidR="00751212">
        <w:rPr>
          <w:rFonts w:ascii="Helvetica" w:hAnsi="Helvetica"/>
          <w:lang w:val="en-US"/>
        </w:rPr>
        <w:t>characterizing</w:t>
      </w:r>
      <w:r w:rsidR="00751212">
        <w:rPr>
          <w:rFonts w:ascii="Helvetica" w:hAnsi="Helvetica"/>
          <w:lang w:val="en-US"/>
        </w:rPr>
        <w:t xml:space="preserve"> the spectral </w:t>
      </w:r>
      <w:r w:rsidR="00751212">
        <w:rPr>
          <w:rFonts w:ascii="Helvetica" w:hAnsi="Helvetica"/>
          <w:lang w:val="en-US"/>
        </w:rPr>
        <w:t>properties</w:t>
      </w:r>
      <w:r w:rsidR="00751212">
        <w:rPr>
          <w:rFonts w:ascii="Helvetica" w:hAnsi="Helvetica"/>
          <w:lang w:val="en-US"/>
        </w:rPr>
        <w:t xml:space="preserve"> of small</w:t>
      </w:r>
      <w:r w:rsidR="000D68F9">
        <w:rPr>
          <w:rFonts w:ascii="Helvetica" w:hAnsi="Helvetica"/>
          <w:lang w:val="en-US"/>
        </w:rPr>
        <w:t>-</w:t>
      </w:r>
      <w:r w:rsidR="00751212">
        <w:rPr>
          <w:rFonts w:ascii="Helvetica" w:hAnsi="Helvetica"/>
          <w:lang w:val="en-US"/>
        </w:rPr>
        <w:t xml:space="preserve">scale heterogenous factors </w:t>
      </w:r>
      <w:r w:rsidR="002560CF">
        <w:rPr>
          <w:rFonts w:ascii="Helvetica" w:hAnsi="Helvetica"/>
          <w:lang w:val="en-US"/>
        </w:rPr>
        <w:t xml:space="preserve">such as standing litter, lichen, and moss. </w:t>
      </w:r>
      <w:r w:rsidR="000A7F16">
        <w:rPr>
          <w:rFonts w:ascii="Helvetica" w:hAnsi="Helvetica"/>
          <w:lang w:val="en-US"/>
        </w:rPr>
        <w:t xml:space="preserve"> </w:t>
      </w:r>
      <w:r w:rsidR="00751212">
        <w:rPr>
          <w:rFonts w:ascii="Helvetica" w:hAnsi="Helvetica"/>
          <w:lang w:val="en-US"/>
        </w:rPr>
        <w:t>would help</w:t>
      </w:r>
      <w:r w:rsidR="000A7F16">
        <w:rPr>
          <w:rFonts w:ascii="Helvetica" w:hAnsi="Helvetica"/>
          <w:lang w:val="en-US"/>
        </w:rPr>
        <w:t>ed</w:t>
      </w:r>
      <w:r w:rsidR="00751212">
        <w:rPr>
          <w:rFonts w:ascii="Helvetica" w:hAnsi="Helvetica"/>
          <w:lang w:val="en-US"/>
        </w:rPr>
        <w:t xml:space="preserve"> explain the origin of variability between spectral signatures</w:t>
      </w:r>
      <w:r w:rsidR="000A7F16">
        <w:rPr>
          <w:rFonts w:ascii="Helvetica" w:hAnsi="Helvetica"/>
          <w:lang w:val="en-US"/>
        </w:rPr>
        <w:t xml:space="preserve"> </w:t>
      </w:r>
      <w:r w:rsidR="000A7F16">
        <w:rPr>
          <w:rFonts w:ascii="Helvetica" w:hAnsi="Helvetica"/>
          <w:lang w:val="en-US"/>
        </w:rPr>
        <w:fldChar w:fldCharType="begin"/>
      </w:r>
      <w:r w:rsidR="000A7F16">
        <w:rPr>
          <w:rFonts w:ascii="Helvetica" w:hAnsi="Helvetica"/>
          <w:lang w:val="en-US"/>
        </w:rPr>
        <w:instrText xml:space="preserve"> ADDIN ZOTERO_ITEM CSL_CITATION {"citationID":"TkmZDhut","properties":{"formattedCitation":"(van Leeuwen and Huete, 1996; Ollinger, 2011)","plainCitation":"(van Leeuwen and Huete, 1996; Ollinger, 2011)","noteIndex":0},"citationItems":[{"id":826,"uris":["http://zotero.org/users/local/8RirLiuI/items/92QZXQHW"],"uri":["http://zotero.org/users/local/8RirLiuI/items/92QZXQHW"],"itemData":{"id":826,"type":"article-journal","container-title":"Remote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0A7F16">
        <w:rPr>
          <w:rFonts w:ascii="Helvetica" w:hAnsi="Helvetica"/>
          <w:lang w:val="en-US"/>
        </w:rPr>
        <w:fldChar w:fldCharType="separate"/>
      </w:r>
      <w:r w:rsidR="000A7F16">
        <w:rPr>
          <w:rFonts w:ascii="Helvetica" w:hAnsi="Helvetica"/>
          <w:noProof/>
          <w:lang w:val="en-US"/>
        </w:rPr>
        <w:t>(van Leeuwen and Huete, 1996; Ollinger, 2011)</w:t>
      </w:r>
      <w:r w:rsidR="000A7F16">
        <w:rPr>
          <w:rFonts w:ascii="Helvetica" w:hAnsi="Helvetica"/>
          <w:lang w:val="en-US"/>
        </w:rPr>
        <w:fldChar w:fldCharType="end"/>
      </w:r>
      <w:r w:rsidR="00751212">
        <w:rPr>
          <w:rFonts w:ascii="Helvetica" w:hAnsi="Helvetica"/>
          <w:lang w:val="en-US"/>
        </w:rPr>
        <w:t xml:space="preserve">. </w:t>
      </w:r>
      <w:r w:rsidR="00F04347">
        <w:rPr>
          <w:rFonts w:ascii="Helvetica" w:hAnsi="Helvetica"/>
          <w:lang w:val="en-US"/>
        </w:rPr>
        <w:t>Furthermore,</w:t>
      </w:r>
      <w:r w:rsidR="000D68F9">
        <w:rPr>
          <w:rFonts w:ascii="Helvetica" w:hAnsi="Helvetica"/>
          <w:lang w:val="en-US"/>
        </w:rPr>
        <w:t xml:space="preserve"> with subplot </w:t>
      </w:r>
      <w:r w:rsidR="00D16A1E">
        <w:rPr>
          <w:rFonts w:ascii="Helvetica" w:hAnsi="Helvetica"/>
          <w:lang w:val="en-US"/>
        </w:rPr>
        <w:t xml:space="preserve">spatial </w:t>
      </w:r>
      <w:r w:rsidR="000D68F9">
        <w:rPr>
          <w:rFonts w:ascii="Helvetica" w:hAnsi="Helvetica"/>
          <w:lang w:val="en-US"/>
        </w:rPr>
        <w:t>data,</w:t>
      </w:r>
      <w:r w:rsidR="00D16A1E">
        <w:rPr>
          <w:rFonts w:ascii="Helvetica" w:hAnsi="Helvetica"/>
          <w:lang w:val="en-US"/>
        </w:rPr>
        <w:t xml:space="preserve"> individual</w:t>
      </w:r>
      <w:r w:rsidR="000D68F9">
        <w:rPr>
          <w:rFonts w:ascii="Helvetica" w:hAnsi="Helvetica"/>
          <w:lang w:val="en-US"/>
        </w:rPr>
        <w:t xml:space="preserve"> </w:t>
      </w:r>
      <w:r w:rsidR="00D16A1E">
        <w:rPr>
          <w:rFonts w:ascii="Helvetica" w:hAnsi="Helvetica"/>
          <w:lang w:val="en-US"/>
        </w:rPr>
        <w:t xml:space="preserve">measurements could have been evaluated for spatial autocorrelation using the R package INLA. </w:t>
      </w:r>
      <w:proofErr w:type="spellStart"/>
      <w:r w:rsidR="00F04347">
        <w:rPr>
          <w:rFonts w:ascii="Helvetica" w:hAnsi="Helvetica"/>
          <w:lang w:val="en-US"/>
        </w:rPr>
        <w:t>xxxxxx</w:t>
      </w:r>
      <w:proofErr w:type="spellEnd"/>
    </w:p>
    <w:p w14:paraId="10C82486" w14:textId="77777777" w:rsidR="00F04347" w:rsidRDefault="00F04347" w:rsidP="00F04347">
      <w:pPr>
        <w:rPr>
          <w:rFonts w:ascii="Helvetica" w:hAnsi="Helvetica"/>
          <w:lang w:val="en-US"/>
        </w:rPr>
      </w:pPr>
      <w:r>
        <w:rPr>
          <w:rFonts w:ascii="Helvetica" w:hAnsi="Helvetica"/>
          <w:lang w:val="en-US"/>
        </w:rPr>
        <w:t>Including subplot spatial data into analysis, would provide more insight into sources of variability in spectral measurements.</w:t>
      </w:r>
    </w:p>
    <w:p w14:paraId="45CB09DF" w14:textId="5E066712" w:rsidR="009D1E1A" w:rsidRDefault="000D68F9" w:rsidP="00F04347">
      <w:pPr>
        <w:rPr>
          <w:rFonts w:ascii="Helvetica" w:hAnsi="Helvetica"/>
          <w:lang w:val="en-US"/>
        </w:rPr>
      </w:pPr>
      <w:r>
        <w:rPr>
          <w:rFonts w:ascii="Helvetica" w:hAnsi="Helvetica"/>
          <w:lang w:val="en-US"/>
        </w:rPr>
        <w:t xml:space="preserve">Reduced replication in 2019, resulted reflectance data to be </w:t>
      </w:r>
      <w:proofErr w:type="gramStart"/>
      <w:r w:rsidR="002560CF">
        <w:rPr>
          <w:rFonts w:ascii="Helvetica" w:hAnsi="Helvetica"/>
          <w:lang w:val="en-US"/>
        </w:rPr>
        <w:t xml:space="preserve">grouped </w:t>
      </w:r>
      <w:r>
        <w:rPr>
          <w:rFonts w:ascii="Helvetica" w:hAnsi="Helvetica"/>
          <w:lang w:val="en-US"/>
        </w:rPr>
        <w:t xml:space="preserve"> on</w:t>
      </w:r>
      <w:proofErr w:type="gramEnd"/>
      <w:r>
        <w:rPr>
          <w:rFonts w:ascii="Helvetica" w:hAnsi="Helvetica"/>
          <w:lang w:val="en-US"/>
        </w:rPr>
        <w:t xml:space="preserve"> a plot level. </w:t>
      </w:r>
      <w:r w:rsidR="009D1E1A">
        <w:rPr>
          <w:rFonts w:ascii="Helvetica" w:hAnsi="Helvetica"/>
          <w:lang w:val="en-US"/>
        </w:rPr>
        <w:t xml:space="preserve">If both data 2018 and 2019 had shared the same sampling protocol, spectral </w:t>
      </w:r>
      <w:r w:rsidR="002560CF">
        <w:rPr>
          <w:rFonts w:ascii="Helvetica" w:hAnsi="Helvetica"/>
          <w:lang w:val="en-US"/>
        </w:rPr>
        <w:t>diversity calculations</w:t>
      </w:r>
      <w:r w:rsidR="009D1E1A">
        <w:rPr>
          <w:rFonts w:ascii="Helvetica" w:hAnsi="Helvetica"/>
          <w:lang w:val="en-US"/>
        </w:rPr>
        <w:t xml:space="preserve"> could have been aggregated subplot levels. This would have allowed the use of a linear mixed effects model, with plot as a random effect.</w:t>
      </w:r>
      <w:r w:rsidR="00A222BE">
        <w:rPr>
          <w:rFonts w:ascii="Helvetica" w:hAnsi="Helvetica"/>
          <w:lang w:val="en-US"/>
        </w:rPr>
        <w:t xml:space="preserve"> </w:t>
      </w:r>
      <w:commentRangeStart w:id="22"/>
      <w:r w:rsidR="00A222BE">
        <w:rPr>
          <w:rFonts w:ascii="Helvetica" w:hAnsi="Helvetica"/>
          <w:lang w:val="en-US"/>
        </w:rPr>
        <w:t xml:space="preserve">Species Richness, evenness, and bare ground could have recalculated at a subplot level, potentially resulting in the detection of spectral-biodiversity relationships.     </w:t>
      </w:r>
      <w:commentRangeEnd w:id="22"/>
      <w:r w:rsidR="000A7F16">
        <w:rPr>
          <w:rStyle w:val="CommentReference"/>
          <w:rFonts w:ascii="Arial" w:eastAsia="Arial" w:hAnsi="Arial" w:cs="Arial"/>
          <w:lang w:val="en" w:eastAsia="en-GB"/>
        </w:rPr>
        <w:commentReference w:id="22"/>
      </w:r>
    </w:p>
    <w:p w14:paraId="6945F147" w14:textId="3B461F03" w:rsidR="00A222BE" w:rsidRDefault="00A222BE" w:rsidP="00F04347">
      <w:pPr>
        <w:rPr>
          <w:rFonts w:ascii="Helvetica" w:hAnsi="Helvetica"/>
          <w:lang w:val="en-US"/>
        </w:rPr>
      </w:pPr>
    </w:p>
    <w:p w14:paraId="20F529DA" w14:textId="683FB457" w:rsidR="002560CF" w:rsidRDefault="002560CF" w:rsidP="00F04347">
      <w:pPr>
        <w:rPr>
          <w:rFonts w:ascii="Helvetica" w:hAnsi="Helvetica"/>
          <w:lang w:val="en-US"/>
        </w:rPr>
      </w:pPr>
      <w:r>
        <w:rPr>
          <w:rFonts w:ascii="Helvetica" w:hAnsi="Helvetica"/>
          <w:lang w:val="en-US"/>
        </w:rPr>
        <w:t xml:space="preserve">Increasing plot replication to preserve hierarchical </w:t>
      </w:r>
    </w:p>
    <w:p w14:paraId="50F556B3" w14:textId="77777777" w:rsidR="002560CF" w:rsidRDefault="002560CF" w:rsidP="00F04347">
      <w:pPr>
        <w:rPr>
          <w:rFonts w:ascii="Helvetica" w:hAnsi="Helvetica"/>
          <w:lang w:val="en-US"/>
        </w:rPr>
      </w:pPr>
    </w:p>
    <w:p w14:paraId="2A0FBD0A" w14:textId="77777777" w:rsidR="0006427D" w:rsidRPr="00A547A2" w:rsidRDefault="0006427D" w:rsidP="0006427D">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4C5963C8" w14:textId="1C55CD2B" w:rsidR="0006427D" w:rsidRPr="0006427D" w:rsidRDefault="0006427D" w:rsidP="001343A0">
      <w:pPr>
        <w:rPr>
          <w:rFonts w:ascii="Helvetica" w:hAnsi="Helvetica"/>
        </w:rPr>
      </w:pPr>
    </w:p>
    <w:p w14:paraId="22ACB879" w14:textId="77777777" w:rsidR="0006427D" w:rsidRDefault="0006427D" w:rsidP="001343A0">
      <w:pPr>
        <w:rPr>
          <w:rFonts w:ascii="Helvetica" w:hAnsi="Helvetica"/>
          <w:lang w:val="en-US"/>
        </w:rPr>
      </w:pPr>
    </w:p>
    <w:p w14:paraId="31163E75" w14:textId="77777777" w:rsidR="004A1F9E" w:rsidRDefault="004A1F9E" w:rsidP="001343A0">
      <w:pPr>
        <w:rPr>
          <w:rFonts w:ascii="Helvetica" w:hAnsi="Helvetica"/>
          <w:lang w:val="en-US"/>
        </w:rPr>
      </w:pPr>
    </w:p>
    <w:p w14:paraId="1DB8B7A2"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526984FD" w14:textId="77777777" w:rsidR="001343A0" w:rsidRDefault="001343A0" w:rsidP="001343A0">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351FAE29" w14:textId="77777777" w:rsidR="001343A0" w:rsidRPr="00C10D89" w:rsidRDefault="001343A0" w:rsidP="001343A0">
      <w:pPr>
        <w:rPr>
          <w:rFonts w:ascii="Helvetica" w:hAnsi="Helvetica"/>
        </w:rPr>
      </w:pPr>
    </w:p>
    <w:p w14:paraId="1B6922FA" w14:textId="77777777" w:rsidR="001343A0" w:rsidRDefault="001343A0" w:rsidP="001343A0">
      <w:pPr>
        <w:rPr>
          <w:rFonts w:ascii="Helvetica" w:hAnsi="Helvetica"/>
          <w:lang w:val="en-US"/>
        </w:rPr>
      </w:pPr>
    </w:p>
    <w:p w14:paraId="2B6FA09F" w14:textId="004228DC" w:rsidR="001343A0" w:rsidRDefault="001343A0" w:rsidP="001343A0">
      <w:pPr>
        <w:rPr>
          <w:rFonts w:ascii="Helvetica" w:hAnsi="Helvetica"/>
          <w:lang w:val="en-US"/>
        </w:rPr>
      </w:pPr>
      <w:r>
        <w:rPr>
          <w:rFonts w:ascii="Helvetica" w:hAnsi="Helvetica"/>
          <w:lang w:val="en-US"/>
        </w:rPr>
        <w:t xml:space="preserve">The use of spectral mixture analysis may have improved differentiating vegetation types based on their spectral signatures. In spectral mixture analysis vegetation type is predicted by comparing the proportion correspondence of plot level spectral signatures to those of endmembers. Furthermore, Spectral mixture analysis has been shown to </w:t>
      </w:r>
      <w:r w:rsidR="00194718">
        <w:rPr>
          <w:rFonts w:ascii="Helvetica" w:hAnsi="Helvetica"/>
          <w:lang w:val="en-US"/>
        </w:rPr>
        <w:t xml:space="preserve">benefit </w:t>
      </w:r>
      <w:r>
        <w:rPr>
          <w:rFonts w:ascii="Helvetica" w:hAnsi="Helvetica"/>
          <w:lang w:val="en-US"/>
        </w:rPr>
        <w:t xml:space="preserve">through dimensional reduction, based ISI band selection </w:t>
      </w:r>
      <w:r>
        <w:rPr>
          <w:rFonts w:ascii="Helvetica" w:hAnsi="Helvetica"/>
          <w:lang w:val="en-US"/>
        </w:rPr>
        <w:fldChar w:fldCharType="begin"/>
      </w:r>
      <w:r>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w:t>
      </w:r>
    </w:p>
    <w:p w14:paraId="7471B865" w14:textId="77777777" w:rsidR="001343A0" w:rsidRDefault="001343A0" w:rsidP="001343A0">
      <w:pPr>
        <w:rPr>
          <w:rFonts w:ascii="Helvetica" w:hAnsi="Helvetica"/>
          <w:lang w:val="en-US"/>
        </w:rPr>
      </w:pPr>
    </w:p>
    <w:p w14:paraId="49BBE337" w14:textId="77777777" w:rsidR="001343A0" w:rsidRDefault="001343A0" w:rsidP="001343A0">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8089DCE" w14:textId="77777777" w:rsidR="001343A0" w:rsidRDefault="001343A0" w:rsidP="001343A0">
      <w:pPr>
        <w:rPr>
          <w:rFonts w:ascii="Helvetica" w:hAnsi="Helvetica"/>
          <w:lang w:val="en-US"/>
        </w:rPr>
      </w:pPr>
    </w:p>
    <w:p w14:paraId="0D9AC619" w14:textId="77777777" w:rsidR="001343A0" w:rsidRDefault="001343A0" w:rsidP="001343A0">
      <w:pPr>
        <w:rPr>
          <w:rFonts w:ascii="Helvetica" w:hAnsi="Helvetica"/>
          <w:lang w:val="en-US"/>
        </w:rPr>
      </w:pPr>
    </w:p>
    <w:p w14:paraId="05AE73E5" w14:textId="23A67C31" w:rsidR="001343A0" w:rsidRDefault="001343A0" w:rsidP="001343A0">
      <w:pPr>
        <w:rPr>
          <w:rFonts w:ascii="Helvetica" w:hAnsi="Helvetica"/>
          <w:lang w:val="en-US"/>
        </w:rPr>
      </w:pPr>
    </w:p>
    <w:p w14:paraId="44F73BB1" w14:textId="77777777" w:rsidR="00BE3CA5" w:rsidRDefault="00BE3CA5" w:rsidP="001343A0">
      <w:pPr>
        <w:rPr>
          <w:rFonts w:ascii="Helvetica" w:hAnsi="Helvetica"/>
          <w:lang w:val="en-US"/>
        </w:rPr>
      </w:pPr>
    </w:p>
    <w:p w14:paraId="10A0BE42" w14:textId="26E9B71C" w:rsidR="001343A0" w:rsidRDefault="001343A0" w:rsidP="001343A0">
      <w:pPr>
        <w:rPr>
          <w:rFonts w:ascii="Helvetica" w:hAnsi="Helvetica"/>
          <w:lang w:val="en-US"/>
        </w:rPr>
      </w:pPr>
      <w:r>
        <w:rPr>
          <w:rFonts w:ascii="Helvetica" w:hAnsi="Helvetica"/>
          <w:lang w:val="en-US"/>
        </w:rPr>
        <w:t xml:space="preserve">The use of </w:t>
      </w:r>
      <w:r w:rsidR="00EB4D3A">
        <w:rPr>
          <w:rFonts w:ascii="Helvetica" w:hAnsi="Helvetica"/>
          <w:lang w:val="en-US"/>
        </w:rPr>
        <w:t>bands</w:t>
      </w:r>
      <w:r>
        <w:rPr>
          <w:rFonts w:ascii="Helvetica" w:hAnsi="Helvetica"/>
          <w:lang w:val="en-US"/>
        </w:rPr>
        <w:t xml:space="preserve">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7EB93EAD" w14:textId="77777777" w:rsidR="00BE3CA5" w:rsidRPr="00A37398" w:rsidRDefault="00BE3CA5" w:rsidP="00BE3CA5">
      <w:pPr>
        <w:pStyle w:val="NormalWeb"/>
        <w:rPr>
          <w:rFonts w:ascii="Helvetica" w:hAnsi="Helvetica"/>
          <w:lang w:val="en-US"/>
        </w:rPr>
      </w:pPr>
      <w:r w:rsidRPr="00A37398">
        <w:rPr>
          <w:rFonts w:ascii="Helvetica" w:hAnsi="Helvetica"/>
          <w:lang w:val="en-US"/>
        </w:rPr>
        <w:t>When all spectra were included, higher classification accuracy and Kappa statistic values were achieved with leaf-level measurements than with image-derived measurements (Table 4). This was presumably a consequence of the image-derived spectra capturing more within-</w:t>
      </w:r>
      <w:proofErr w:type="spellStart"/>
      <w:r w:rsidRPr="00A37398">
        <w:rPr>
          <w:rFonts w:ascii="Helvetica" w:hAnsi="Helvetica"/>
          <w:lang w:val="en-US"/>
        </w:rPr>
        <w:t>spe</w:t>
      </w:r>
      <w:proofErr w:type="spellEnd"/>
      <w:r w:rsidRPr="00A37398">
        <w:rPr>
          <w:rFonts w:ascii="Helvetica" w:hAnsi="Helvetica"/>
          <w:lang w:val="en-US"/>
        </w:rPr>
        <w:t xml:space="preserve">- </w:t>
      </w:r>
      <w:proofErr w:type="spellStart"/>
      <w:r w:rsidRPr="00A37398">
        <w:rPr>
          <w:rFonts w:ascii="Helvetica" w:hAnsi="Helvetica"/>
          <w:lang w:val="en-US"/>
        </w:rPr>
        <w:t>cies</w:t>
      </w:r>
      <w:proofErr w:type="spellEnd"/>
      <w:r w:rsidRPr="00A37398">
        <w:rPr>
          <w:rFonts w:ascii="Helvetica" w:hAnsi="Helvetica"/>
          <w:lang w:val="en-US"/>
        </w:rPr>
        <w:t xml:space="preserve"> variation than leaf-level spectra and thus overestimating the plot- level vegetation diversity. Most classification errors occurred among graminoid species (</w:t>
      </w:r>
      <w:proofErr w:type="spellStart"/>
      <w:r w:rsidRPr="00A37398">
        <w:rPr>
          <w:rFonts w:ascii="Helvetica" w:hAnsi="Helvetica"/>
          <w:lang w:val="en-US"/>
        </w:rPr>
        <w:t>Poa</w:t>
      </w:r>
      <w:proofErr w:type="spellEnd"/>
      <w:r w:rsidRPr="00A37398">
        <w:rPr>
          <w:rFonts w:ascii="Helvetica" w:hAnsi="Helvetica"/>
          <w:lang w:val="en-US"/>
        </w:rPr>
        <w:t xml:space="preserve"> pratensis, </w:t>
      </w:r>
      <w:proofErr w:type="spellStart"/>
      <w:r w:rsidRPr="00A37398">
        <w:rPr>
          <w:rFonts w:ascii="Helvetica" w:hAnsi="Helvetica"/>
          <w:lang w:val="en-US"/>
        </w:rPr>
        <w:t>Andropogon</w:t>
      </w:r>
      <w:proofErr w:type="spellEnd"/>
      <w:r w:rsidRPr="00A37398">
        <w:rPr>
          <w:rFonts w:ascii="Helvetica" w:hAnsi="Helvetica"/>
          <w:lang w:val="en-US"/>
        </w:rPr>
        <w:t xml:space="preserve"> </w:t>
      </w:r>
      <w:proofErr w:type="spellStart"/>
      <w:r w:rsidRPr="00A37398">
        <w:rPr>
          <w:rFonts w:ascii="Helvetica" w:hAnsi="Helvetica"/>
          <w:lang w:val="en-US"/>
        </w:rPr>
        <w:t>gerardi</w:t>
      </w:r>
      <w:proofErr w:type="spellEnd"/>
      <w:r w:rsidRPr="00A37398">
        <w:rPr>
          <w:rFonts w:ascii="Helvetica" w:hAnsi="Helvetica"/>
          <w:lang w:val="en-US"/>
        </w:rPr>
        <w:t xml:space="preserve"> and Panicum </w:t>
      </w:r>
      <w:proofErr w:type="spellStart"/>
      <w:r w:rsidRPr="00A37398">
        <w:rPr>
          <w:rFonts w:ascii="Helvetica" w:hAnsi="Helvetica"/>
          <w:lang w:val="en-US"/>
        </w:rPr>
        <w:t>vir</w:t>
      </w:r>
      <w:proofErr w:type="spellEnd"/>
      <w:r w:rsidRPr="00A37398">
        <w:rPr>
          <w:rFonts w:ascii="Helvetica" w:hAnsi="Helvetica"/>
          <w:lang w:val="en-US"/>
        </w:rPr>
        <w:t xml:space="preserve">- </w:t>
      </w:r>
      <w:proofErr w:type="spellStart"/>
      <w:r w:rsidRPr="00A37398">
        <w:rPr>
          <w:rFonts w:ascii="Helvetica" w:hAnsi="Helvetica"/>
          <w:lang w:val="en-US"/>
        </w:rPr>
        <w:t>gatum</w:t>
      </w:r>
      <w:proofErr w:type="spellEnd"/>
      <w:r w:rsidRPr="00A37398">
        <w:rPr>
          <w:rFonts w:ascii="Helvetica" w:hAnsi="Helvetica"/>
          <w:lang w:val="en-US"/>
        </w:rPr>
        <w:t xml:space="preserve">). For the leaf-level reflectance, using full range spectra increased the classification accuracy (Table 4), indicating that including in- formation in the SWIR wavelengths increased the species separability. </w:t>
      </w:r>
    </w:p>
    <w:p w14:paraId="5C03B9A5" w14:textId="77777777" w:rsidR="001343A0" w:rsidRDefault="001343A0" w:rsidP="001343A0">
      <w:pPr>
        <w:pStyle w:val="NormalWeb"/>
        <w:rPr>
          <w:rFonts w:ascii="Helvetica" w:hAnsi="Helvetica"/>
          <w:lang w:val="en-US"/>
        </w:rPr>
      </w:pPr>
    </w:p>
    <w:p w14:paraId="5C7CD13F"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p>
    <w:p w14:paraId="3B745061" w14:textId="77777777" w:rsidR="001343A0" w:rsidRPr="00491E4D" w:rsidRDefault="001343A0" w:rsidP="001343A0">
      <w:pPr>
        <w:pStyle w:val="NormalWeb"/>
        <w:rPr>
          <w:rFonts w:ascii="Helvetica" w:hAnsi="Helvetica"/>
          <w:lang w:val="en-US"/>
        </w:rPr>
      </w:pPr>
      <w:r>
        <w:rPr>
          <w:rFonts w:ascii="Helvetica" w:hAnsi="Helvetica"/>
          <w:lang w:val="en-US"/>
        </w:rPr>
        <w:lastRenderedPageBreak/>
        <w:t>Add NIR stuff?</w:t>
      </w:r>
    </w:p>
    <w:p w14:paraId="783C61B1" w14:textId="77777777" w:rsidR="001343A0" w:rsidRDefault="001343A0" w:rsidP="001343A0">
      <w:pPr>
        <w:rPr>
          <w:rFonts w:ascii="Helvetica" w:hAnsi="Helvetica"/>
          <w:b/>
          <w:bCs/>
          <w:lang w:val="en-US"/>
        </w:rPr>
      </w:pPr>
      <w:r>
        <w:rPr>
          <w:rFonts w:ascii="Helvetica" w:hAnsi="Helvetica"/>
          <w:b/>
          <w:bCs/>
          <w:lang w:val="en-US"/>
        </w:rPr>
        <w:t>Add year stuff!!!</w:t>
      </w:r>
    </w:p>
    <w:p w14:paraId="3F7CB5F1" w14:textId="77777777" w:rsidR="001343A0" w:rsidRDefault="001343A0" w:rsidP="001343A0">
      <w:pPr>
        <w:rPr>
          <w:rFonts w:ascii="Helvetica" w:hAnsi="Helvetica"/>
          <w:b/>
          <w:bCs/>
          <w:lang w:val="en-US"/>
        </w:rPr>
      </w:pPr>
    </w:p>
    <w:p w14:paraId="2E5CB518" w14:textId="77777777" w:rsidR="001343A0" w:rsidRDefault="001343A0" w:rsidP="001343A0">
      <w:pPr>
        <w:rPr>
          <w:rFonts w:ascii="Helvetica" w:hAnsi="Helvetica"/>
          <w:b/>
          <w:bCs/>
          <w:lang w:val="en-US"/>
        </w:rPr>
      </w:pPr>
      <w:r>
        <w:rPr>
          <w:rFonts w:ascii="Helvetica" w:hAnsi="Helvetica"/>
          <w:b/>
          <w:bCs/>
          <w:lang w:val="en-US"/>
        </w:rPr>
        <w:t>4.xxx Future work</w:t>
      </w:r>
    </w:p>
    <w:p w14:paraId="359C2BB1" w14:textId="77777777" w:rsidR="001343A0" w:rsidRDefault="001343A0" w:rsidP="001343A0">
      <w:pPr>
        <w:rPr>
          <w:rFonts w:ascii="Helvetica" w:hAnsi="Helvetica"/>
          <w:b/>
          <w:bCs/>
          <w:lang w:val="en-US"/>
        </w:rPr>
      </w:pPr>
    </w:p>
    <w:p w14:paraId="4344F433" w14:textId="77777777" w:rsidR="001343A0" w:rsidRDefault="001343A0" w:rsidP="001343A0">
      <w:pPr>
        <w:rPr>
          <w:rFonts w:ascii="Helvetica" w:hAnsi="Helvetica"/>
          <w:b/>
          <w:bCs/>
          <w:lang w:val="en-US"/>
        </w:rPr>
      </w:pPr>
    </w:p>
    <w:p w14:paraId="750C92A0" w14:textId="77777777" w:rsidR="006D7977" w:rsidRDefault="001343A0" w:rsidP="001343A0">
      <w:pPr>
        <w:rPr>
          <w:rFonts w:ascii="Helvetica" w:hAnsi="Helvetica"/>
          <w:lang w:val="en-US"/>
        </w:rPr>
      </w:pPr>
      <w:r>
        <w:rPr>
          <w:rFonts w:ascii="Helvetica" w:hAnsi="Helvetica"/>
          <w:lang w:val="en-US"/>
        </w:rPr>
        <w:t xml:space="preserve">Taking measurements over multiple phenological would likely improve how spectral signatures discriminate vegetation types and predict biodiversity. </w:t>
      </w:r>
      <w:r w:rsidR="00BE3CA5">
        <w:rPr>
          <w:rFonts w:ascii="Helvetica" w:hAnsi="Helvetica"/>
          <w:lang w:val="en-US"/>
        </w:rPr>
        <w:t xml:space="preserve">Pervious work has shown that spectral-biodiversity relationships are influenced by phenology </w:t>
      </w:r>
      <w:r w:rsidR="00BE3CA5">
        <w:rPr>
          <w:rFonts w:ascii="Helvetica" w:hAnsi="Helvetica"/>
          <w:lang w:val="en-US"/>
        </w:rPr>
        <w:fldChar w:fldCharType="begin"/>
      </w:r>
      <w:r w:rsidR="00BE3CA5">
        <w:rPr>
          <w:rFonts w:ascii="Helvetica" w:hAnsi="Helvetica"/>
          <w:lang w:val="en-US"/>
        </w:rPr>
        <w:instrText xml:space="preserve"> ADDIN ZOTERO_ITEM CSL_CITATION {"citationID":"rpQvj9cX","properties":{"formattedCitation":"(Wang,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BE3CA5">
        <w:rPr>
          <w:rFonts w:ascii="Helvetica" w:hAnsi="Helvetica"/>
          <w:lang w:val="en-US"/>
        </w:rPr>
        <w:fldChar w:fldCharType="separate"/>
      </w:r>
      <w:r w:rsidR="00BE3CA5">
        <w:rPr>
          <w:rFonts w:ascii="Helvetica" w:hAnsi="Helvetica"/>
          <w:noProof/>
          <w:lang w:val="en-US"/>
        </w:rPr>
        <w:t>(Wang, Gamon, Montgomery, et al., 2016)</w:t>
      </w:r>
      <w:r w:rsidR="00BE3CA5">
        <w:rPr>
          <w:rFonts w:ascii="Helvetica" w:hAnsi="Helvetica"/>
          <w:lang w:val="en-US"/>
        </w:rPr>
        <w:fldChar w:fldCharType="end"/>
      </w:r>
      <w:r w:rsidR="00BE3CA5">
        <w:rPr>
          <w:rFonts w:ascii="Helvetica" w:hAnsi="Helvetica"/>
          <w:lang w:val="en-US"/>
        </w:rPr>
        <w:t xml:space="preserve">. Yet, to date no work has been to assess how spectral diversity over time. Changes in pigmentation, leaf structure, and vegetation density influence spectral signatures. Although Arctic tundra vegetation does not from closed canopies, the prostrate </w:t>
      </w:r>
      <w:r w:rsidR="006D7977">
        <w:rPr>
          <w:rFonts w:ascii="Helvetica" w:hAnsi="Helvetica"/>
          <w:lang w:val="en-US"/>
        </w:rPr>
        <w:t xml:space="preserve">shrub expansion may limit visible of sub canopy vegetation </w:t>
      </w:r>
      <w:r w:rsidR="006D7977">
        <w:rPr>
          <w:rFonts w:ascii="Helvetica" w:hAnsi="Helvetica"/>
          <w:lang w:val="en-US"/>
        </w:rPr>
        <w:fldChar w:fldCharType="begin"/>
      </w:r>
      <w:r w:rsidR="006D7977">
        <w:rPr>
          <w:rFonts w:ascii="Helvetica" w:hAnsi="Helvetica"/>
          <w:lang w:val="en-US"/>
        </w:rPr>
        <w:instrText xml:space="preserve"> ADDIN ZOTERO_ITEM CSL_CITATION {"citationID":"3VXQKzgV","properties":{"formattedCitation":"(Myers-Smith, Forbes, et al., 2011)","plainCitation":"(Myers-Smith, Forbes, et al., 2011)","noteIndex":0},"citationItems":[{"id":772,"uris":["http://zotero.org/users/local/8RirLiuI/items/6VJZPLE5"],"uri":["http://zotero.org/users/local/8RirLiuI/items/6VJZPLE5"],"itemData":{"id":772,"type":"article-journal","abstract":"Recent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sidR="006D7977">
        <w:rPr>
          <w:rFonts w:ascii="Helvetica" w:hAnsi="Helvetica"/>
          <w:lang w:val="en-US"/>
        </w:rPr>
        <w:fldChar w:fldCharType="separate"/>
      </w:r>
      <w:r w:rsidR="006D7977">
        <w:rPr>
          <w:rFonts w:ascii="Helvetica" w:hAnsi="Helvetica"/>
          <w:noProof/>
          <w:lang w:val="en-US"/>
        </w:rPr>
        <w:t>(Myers-Smith, Forbes, et al., 2011)</w:t>
      </w:r>
      <w:r w:rsidR="006D7977">
        <w:rPr>
          <w:rFonts w:ascii="Helvetica" w:hAnsi="Helvetica"/>
          <w:lang w:val="en-US"/>
        </w:rPr>
        <w:fldChar w:fldCharType="end"/>
      </w:r>
      <w:r w:rsidR="006D7977">
        <w:rPr>
          <w:rFonts w:ascii="Helvetica" w:hAnsi="Helvetica"/>
          <w:lang w:val="en-US"/>
        </w:rPr>
        <w:t xml:space="preserve">. Therefore, subcanopy spectral signatures, would not be captured. At leaf-out or senescence, reduced foliage would increase visibility, </w:t>
      </w:r>
      <w:proofErr w:type="spellStart"/>
      <w:r w:rsidR="006D7977">
        <w:rPr>
          <w:rFonts w:ascii="Helvetica" w:hAnsi="Helvetica"/>
          <w:lang w:val="en-US"/>
        </w:rPr>
        <w:t>possibley</w:t>
      </w:r>
      <w:proofErr w:type="spellEnd"/>
      <w:r w:rsidR="006D7977">
        <w:rPr>
          <w:rFonts w:ascii="Helvetica" w:hAnsi="Helvetica"/>
          <w:lang w:val="en-US"/>
        </w:rPr>
        <w:t xml:space="preserve"> increasing spectral-biodiversity relationships.</w:t>
      </w:r>
    </w:p>
    <w:p w14:paraId="0D7B883D" w14:textId="77777777" w:rsidR="006D7977" w:rsidRDefault="006D7977" w:rsidP="001343A0">
      <w:pPr>
        <w:rPr>
          <w:rFonts w:ascii="Helvetica" w:hAnsi="Helvetica"/>
          <w:lang w:val="en-US"/>
        </w:rPr>
      </w:pPr>
    </w:p>
    <w:p w14:paraId="47592CA2" w14:textId="7E61EAD9" w:rsidR="001343A0" w:rsidRDefault="006D7977" w:rsidP="001343A0">
      <w:pPr>
        <w:rPr>
          <w:rFonts w:ascii="Helvetica" w:hAnsi="Helvetica"/>
          <w:lang w:val="en-US"/>
        </w:rPr>
      </w:pPr>
      <w:r>
        <w:rPr>
          <w:rFonts w:ascii="Helvetica" w:hAnsi="Helvetica"/>
          <w:lang w:val="en-US"/>
        </w:rPr>
        <w:t xml:space="preserve"> </w:t>
      </w:r>
      <w:r w:rsidR="001343A0">
        <w:rPr>
          <w:rFonts w:ascii="Helvetica" w:hAnsi="Helvetica"/>
          <w:lang w:val="en-US"/>
        </w:rPr>
        <w:t xml:space="preserve">In sections xxx I predicted that phenology influenced how well vegetation types discriminate based on spectral signatures. This is supported by Beamish et al., 2017, where senescence was identified when Arctic vegetation types are most spectrally most distinct. Spectral to biodiversity relationships have been found to be temporally dynamic (wang), but to date no work </w:t>
      </w:r>
      <w:proofErr w:type="spellStart"/>
      <w:r w:rsidR="001343A0">
        <w:rPr>
          <w:rFonts w:ascii="Helvetica" w:hAnsi="Helvetica"/>
          <w:lang w:val="en-US"/>
        </w:rPr>
        <w:t>quantifs</w:t>
      </w:r>
      <w:proofErr w:type="spellEnd"/>
      <w:r w:rsidR="001343A0">
        <w:rPr>
          <w:rFonts w:ascii="Helvetica" w:hAnsi="Helvetica"/>
          <w:lang w:val="en-US"/>
        </w:rPr>
        <w:t xml:space="preserve"> how spectral diversity changes over time. </w:t>
      </w:r>
    </w:p>
    <w:p w14:paraId="4312101A" w14:textId="77777777" w:rsidR="001343A0" w:rsidRDefault="001343A0" w:rsidP="001343A0">
      <w:pPr>
        <w:rPr>
          <w:rFonts w:ascii="Helvetica" w:hAnsi="Helvetica"/>
          <w:lang w:val="en-US"/>
        </w:rPr>
      </w:pPr>
    </w:p>
    <w:p w14:paraId="270099B4" w14:textId="77777777" w:rsidR="001343A0" w:rsidRDefault="001343A0" w:rsidP="001343A0">
      <w:pPr>
        <w:rPr>
          <w:rFonts w:ascii="Helvetica" w:hAnsi="Helvetica"/>
          <w:lang w:val="en-US"/>
        </w:rPr>
      </w:pPr>
      <w:r>
        <w:rPr>
          <w:rFonts w:ascii="Helvetica" w:hAnsi="Helvetica"/>
          <w:lang w:val="en-US"/>
        </w:rPr>
        <w:t xml:space="preserve">To date no work has been conducted to assess how spectral diversity changes over time. Assessing the </w:t>
      </w:r>
    </w:p>
    <w:p w14:paraId="5D154337" w14:textId="77777777" w:rsidR="001343A0" w:rsidRDefault="001343A0" w:rsidP="001343A0">
      <w:pPr>
        <w:rPr>
          <w:rFonts w:ascii="Helvetica" w:hAnsi="Helvetica"/>
          <w:lang w:val="en-US"/>
        </w:rPr>
      </w:pPr>
    </w:p>
    <w:p w14:paraId="13C070FF" w14:textId="77777777" w:rsidR="001343A0" w:rsidRDefault="001343A0" w:rsidP="001343A0">
      <w:pPr>
        <w:rPr>
          <w:rFonts w:ascii="Helvetica" w:hAnsi="Helvetica"/>
          <w:lang w:val="en-US"/>
        </w:rPr>
      </w:pPr>
    </w:p>
    <w:p w14:paraId="58BB9C36" w14:textId="77777777" w:rsidR="001343A0" w:rsidRDefault="001343A0" w:rsidP="001343A0">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 </w:t>
      </w:r>
    </w:p>
    <w:p w14:paraId="30649896" w14:textId="77777777" w:rsidR="001343A0" w:rsidRDefault="001343A0" w:rsidP="001343A0">
      <w:pPr>
        <w:rPr>
          <w:rFonts w:ascii="Helvetica" w:hAnsi="Helvetica"/>
          <w:lang w:val="en-US"/>
        </w:rPr>
      </w:pPr>
    </w:p>
    <w:p w14:paraId="1E3E8B96" w14:textId="77777777" w:rsidR="001343A0" w:rsidRDefault="001343A0" w:rsidP="001343A0">
      <w:pPr>
        <w:rPr>
          <w:rFonts w:ascii="Helvetica" w:hAnsi="Helvetica"/>
          <w:b/>
          <w:bCs/>
          <w:lang w:val="en-US"/>
        </w:rPr>
      </w:pPr>
    </w:p>
    <w:p w14:paraId="607DABD8" w14:textId="77777777" w:rsidR="001343A0" w:rsidRPr="00B81EF5" w:rsidRDefault="001343A0" w:rsidP="001343A0">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morphological characteristics may influence vegetations spectral signatures, impacting how vegetation types spectrally discriminate, as well as spectral-biodiversity relationships. </w:t>
      </w:r>
    </w:p>
    <w:p w14:paraId="503659B4" w14:textId="77777777" w:rsidR="001343A0" w:rsidRDefault="001343A0" w:rsidP="001343A0">
      <w:pPr>
        <w:rPr>
          <w:rFonts w:ascii="Helvetica" w:hAnsi="Helvetica"/>
          <w:b/>
          <w:bCs/>
          <w:lang w:val="en-US"/>
        </w:rPr>
      </w:pPr>
    </w:p>
    <w:p w14:paraId="501C3F3B" w14:textId="77777777" w:rsidR="001343A0" w:rsidRDefault="001343A0" w:rsidP="001343A0">
      <w:pPr>
        <w:rPr>
          <w:rFonts w:ascii="Helvetica" w:hAnsi="Helvetica"/>
          <w:lang w:val="en-US"/>
        </w:rPr>
      </w:pPr>
      <w:r>
        <w:rPr>
          <w:rFonts w:ascii="Helvetica" w:hAnsi="Helvetica"/>
          <w:lang w:val="en-US"/>
        </w:rPr>
        <w:t xml:space="preserve">To address how phenology influences spectral signatures, significant insight may be afforded, by taking spectral measurements across the growing season.  Beamish et al., 2017, identified the at senescence Arctic vegetation types are most spectrally most distinct. </w:t>
      </w:r>
    </w:p>
    <w:p w14:paraId="66B2A966" w14:textId="77777777" w:rsidR="001343A0" w:rsidRDefault="001343A0" w:rsidP="001343A0">
      <w:pPr>
        <w:rPr>
          <w:rFonts w:ascii="Helvetica" w:hAnsi="Helvetica"/>
          <w:lang w:val="en-US"/>
        </w:rPr>
      </w:pPr>
    </w:p>
    <w:p w14:paraId="6F19AEA1" w14:textId="77777777" w:rsidR="001343A0" w:rsidRPr="00194548" w:rsidRDefault="001343A0" w:rsidP="001343A0">
      <w:pPr>
        <w:rPr>
          <w:rFonts w:ascii="Helvetica" w:hAnsi="Helvetica"/>
          <w:lang w:val="en-US"/>
        </w:rPr>
      </w:pPr>
      <w:r>
        <w:rPr>
          <w:rFonts w:ascii="Helvetica" w:hAnsi="Helvetica"/>
          <w:lang w:val="en-US"/>
        </w:rPr>
        <w:t xml:space="preserve">The influence of phenology on </w:t>
      </w:r>
    </w:p>
    <w:p w14:paraId="474D4B00" w14:textId="77777777" w:rsidR="001343A0" w:rsidRDefault="001343A0" w:rsidP="001343A0">
      <w:pPr>
        <w:pStyle w:val="NormalWeb"/>
        <w:rPr>
          <w:rFonts w:ascii="Helvetica" w:hAnsi="Helvetica"/>
          <w:lang w:val="en-US"/>
        </w:rPr>
      </w:pPr>
      <w:proofErr w:type="spellStart"/>
      <w:r>
        <w:rPr>
          <w:rFonts w:ascii="Helvetica" w:hAnsi="Helvetica"/>
          <w:lang w:val="en-US"/>
        </w:rPr>
        <w:lastRenderedPageBreak/>
        <w:t>WhileWang</w:t>
      </w:r>
      <w:proofErr w:type="spellEnd"/>
      <w:r>
        <w:rPr>
          <w:rFonts w:ascii="Helvetica" w:hAnsi="Helvetica"/>
          <w:lang w:val="en-US"/>
        </w:rPr>
        <w:t xml:space="preserve"> et al, 2016b assessed how NDVI to biodiversity relationships change over growing season, to date there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key </w:t>
      </w:r>
      <w:proofErr w:type="spellStart"/>
      <w:r>
        <w:rPr>
          <w:rFonts w:ascii="Helvetica" w:hAnsi="Helvetica"/>
          <w:lang w:val="en-US"/>
        </w:rPr>
        <w:t>physiogical</w:t>
      </w:r>
      <w:proofErr w:type="spellEnd"/>
      <w:r>
        <w:rPr>
          <w:rFonts w:ascii="Helvetica" w:hAnsi="Helvetica"/>
          <w:lang w:val="en-US"/>
        </w:rPr>
        <w:t xml:space="preserve"> drives differences in spectral signatures may be identified and drives temporally dynamic spectral-biodiversity relationship</w:t>
      </w:r>
    </w:p>
    <w:p w14:paraId="7B432A38" w14:textId="77777777" w:rsidR="001343A0" w:rsidRDefault="001343A0" w:rsidP="001343A0">
      <w:pPr>
        <w:rPr>
          <w:rFonts w:ascii="Helvetica" w:hAnsi="Helvetica"/>
          <w:lang w:val="en-US"/>
        </w:rPr>
      </w:pPr>
    </w:p>
    <w:p w14:paraId="5AB7A3C6" w14:textId="77777777" w:rsidR="001343A0" w:rsidRDefault="001343A0" w:rsidP="001343A0">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5212BF77" w14:textId="77777777" w:rsidR="001343A0" w:rsidRDefault="001343A0" w:rsidP="001343A0">
      <w:pPr>
        <w:rPr>
          <w:rFonts w:ascii="Helvetica" w:hAnsi="Helvetica"/>
          <w:lang w:val="en-US"/>
        </w:rPr>
      </w:pPr>
    </w:p>
    <w:p w14:paraId="34481E95" w14:textId="77777777" w:rsidR="001343A0" w:rsidRDefault="001343A0" w:rsidP="001343A0">
      <w:pPr>
        <w:rPr>
          <w:rFonts w:ascii="Helvetica" w:hAnsi="Helvetica"/>
          <w:lang w:val="en-US"/>
        </w:rPr>
      </w:pPr>
      <w:r>
        <w:rPr>
          <w:rFonts w:ascii="Helvetica" w:hAnsi="Helvetica"/>
          <w:lang w:val="en-US"/>
        </w:rPr>
        <w:t xml:space="preserve">Leaf aging and chemical change has been shown to cause high variation within individual </w:t>
      </w: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r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DCA189D" w14:textId="77777777" w:rsidR="001343A0" w:rsidRDefault="001343A0" w:rsidP="001343A0">
      <w:pPr>
        <w:rPr>
          <w:rFonts w:ascii="Helvetica" w:hAnsi="Helvetica"/>
          <w:lang w:val="en-US"/>
        </w:rPr>
      </w:pPr>
    </w:p>
    <w:p w14:paraId="5D1F1ABF" w14:textId="77777777" w:rsidR="001343A0" w:rsidRPr="00D232F5" w:rsidRDefault="001343A0" w:rsidP="001343A0">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0D51F7D1" w14:textId="77777777" w:rsidR="001343A0" w:rsidRDefault="001343A0" w:rsidP="001343A0">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1C9CCC05" w14:textId="77777777" w:rsidR="001343A0" w:rsidRDefault="001343A0" w:rsidP="001343A0">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464B8D0B"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5B6EC5CC" w14:textId="77777777" w:rsidR="001343A0" w:rsidRPr="00EF1372" w:rsidRDefault="001343A0" w:rsidP="001343A0">
      <w:pPr>
        <w:pStyle w:val="NormalWeb"/>
        <w:rPr>
          <w:rFonts w:ascii="Helvetica" w:hAnsi="Helvetica"/>
          <w:lang w:val="en-US"/>
        </w:rPr>
      </w:pPr>
    </w:p>
    <w:p w14:paraId="43A7050A"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(Asner and Martin, 2009; Ollinger,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797939FB" w14:textId="77777777" w:rsidR="001343A0" w:rsidRDefault="001343A0" w:rsidP="001343A0">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lastRenderedPageBreak/>
        <w:t xml:space="preserve">mean reflectance </w:t>
      </w:r>
      <w:r>
        <w:rPr>
          <w:rFonts w:ascii="Helvetica" w:hAnsi="Helvetica"/>
          <w:lang w:val="en-US"/>
        </w:rPr>
        <w:fldChar w:fldCharType="begin"/>
      </w:r>
      <w:r>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3AB23ADC" w14:textId="77777777" w:rsidR="001343A0" w:rsidRDefault="001343A0" w:rsidP="001343A0">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6288DA51"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72C51CF" w14:textId="77777777" w:rsidR="001343A0" w:rsidRPr="00C7489F" w:rsidRDefault="001343A0" w:rsidP="001343A0">
      <w:pPr>
        <w:rPr>
          <w:rFonts w:ascii="Times New Roman" w:eastAsia="Times New Roman" w:hAnsi="Times New Roman" w:cs="Times New Roman"/>
          <w:lang w:eastAsia="en-GB"/>
        </w:rPr>
      </w:pPr>
    </w:p>
    <w:p w14:paraId="3A4B39C2" w14:textId="77777777" w:rsidR="001343A0" w:rsidRDefault="001343A0" w:rsidP="001343A0">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72F38CDB" w14:textId="77777777" w:rsidR="001343A0" w:rsidRDefault="001343A0" w:rsidP="001343A0">
      <w:pPr>
        <w:ind w:firstLine="480"/>
        <w:rPr>
          <w:rFonts w:ascii="Times New Roman" w:eastAsia="Times New Roman" w:hAnsi="Times New Roman" w:cs="Times New Roman"/>
          <w:lang w:eastAsia="en-GB"/>
        </w:rPr>
      </w:pPr>
    </w:p>
    <w:p w14:paraId="046FB568" w14:textId="77777777" w:rsidR="001343A0" w:rsidRDefault="001343A0" w:rsidP="001343A0">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4C8F1665" w14:textId="77777777" w:rsidR="001343A0" w:rsidRDefault="001343A0" w:rsidP="001343A0">
      <w:pPr>
        <w:ind w:firstLine="480"/>
        <w:rPr>
          <w:rFonts w:ascii="Arial" w:eastAsia="Times New Roman" w:hAnsi="Arial" w:cs="Arial"/>
          <w:color w:val="222222"/>
          <w:sz w:val="20"/>
          <w:szCs w:val="20"/>
          <w:shd w:val="clear" w:color="auto" w:fill="FFFFFF"/>
          <w:lang w:eastAsia="en-GB"/>
        </w:rPr>
      </w:pPr>
    </w:p>
    <w:p w14:paraId="285B02B3" w14:textId="77777777" w:rsidR="001343A0" w:rsidRPr="0024542A" w:rsidRDefault="001343A0" w:rsidP="001343A0">
      <w:pPr>
        <w:ind w:firstLine="480"/>
        <w:rPr>
          <w:rFonts w:ascii="Times New Roman" w:eastAsia="Times New Roman" w:hAnsi="Times New Roman" w:cs="Times New Roman"/>
          <w:lang w:eastAsia="en-GB"/>
        </w:rPr>
      </w:pPr>
    </w:p>
    <w:p w14:paraId="468356FB" w14:textId="77777777" w:rsidR="001343A0" w:rsidRDefault="001343A0" w:rsidP="001343A0">
      <w:pPr>
        <w:pStyle w:val="NormalWeb"/>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37ACBFBD" w14:textId="77777777" w:rsidR="001343A0" w:rsidRPr="000A3A5A" w:rsidRDefault="001343A0" w:rsidP="001343A0">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7944865B" w14:textId="77777777" w:rsidR="001343A0" w:rsidRDefault="001343A0" w:rsidP="001343A0">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4E342F3" w14:textId="77777777" w:rsidR="001343A0" w:rsidRDefault="001343A0" w:rsidP="001343A0">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w:t>
      </w:r>
      <w:r>
        <w:rPr>
          <w:rFonts w:ascii="Helvetica" w:hAnsi="Helvetica"/>
          <w:lang w:val="en-US"/>
        </w:rPr>
        <w:lastRenderedPageBreak/>
        <w:t xml:space="preserve">vegetation would be not mirrored by increases in spectral diversity </w:t>
      </w:r>
      <w:r>
        <w:rPr>
          <w:rFonts w:ascii="Helvetica" w:hAnsi="Helvetica"/>
          <w:lang w:val="en-US"/>
        </w:rPr>
        <w:fldChar w:fldCharType="begin"/>
      </w:r>
      <w:r>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2D8C41B7" w14:textId="77777777" w:rsidR="001343A0" w:rsidRDefault="001343A0" w:rsidP="001343A0">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16084931" w14:textId="3C0A31F4" w:rsidR="005819C1" w:rsidRDefault="005819C1" w:rsidP="005819C1">
      <w:pPr>
        <w:rPr>
          <w:rFonts w:ascii="Helvetica" w:hAnsi="Helvetica"/>
          <w:b/>
          <w:bCs/>
          <w:u w:val="single"/>
          <w:lang w:val="en-US"/>
        </w:rPr>
      </w:pPr>
      <w:r>
        <w:rPr>
          <w:rFonts w:ascii="Helvetica" w:hAnsi="Helvetica"/>
          <w:b/>
          <w:bCs/>
          <w:u w:val="single"/>
          <w:lang w:val="en-US"/>
        </w:rPr>
        <w:t>Remote sensing</w:t>
      </w:r>
    </w:p>
    <w:p w14:paraId="6E2B3A06" w14:textId="0B5DF6F6" w:rsidR="00471496" w:rsidRDefault="00471496" w:rsidP="005819C1">
      <w:pPr>
        <w:rPr>
          <w:rFonts w:ascii="Helvetica" w:hAnsi="Helvetica"/>
          <w:b/>
          <w:bCs/>
          <w:u w:val="single"/>
          <w:lang w:val="en-US"/>
        </w:rPr>
      </w:pPr>
    </w:p>
    <w:p w14:paraId="2ED7FBBB" w14:textId="4B49AC8D" w:rsidR="00471496" w:rsidRPr="00863DBC" w:rsidRDefault="00471496" w:rsidP="00863DBC">
      <w:pPr>
        <w:pStyle w:val="NormalWeb"/>
      </w:pPr>
      <w:r>
        <w:rPr>
          <w:rFonts w:ascii="Times" w:hAnsi="Times"/>
          <w:sz w:val="20"/>
          <w:szCs w:val="20"/>
        </w:rPr>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56ECAB79" w14:textId="381905A1" w:rsidR="005819C1" w:rsidRDefault="005819C1" w:rsidP="005819C1">
      <w:pPr>
        <w:rPr>
          <w:rFonts w:ascii="Helvetica" w:hAnsi="Helvetica"/>
          <w:b/>
          <w:bCs/>
          <w:u w:val="single"/>
          <w:lang w:val="en-US"/>
        </w:rPr>
      </w:pPr>
    </w:p>
    <w:p w14:paraId="7120CB53" w14:textId="025515B1" w:rsidR="00AF7406" w:rsidRDefault="001E639F" w:rsidP="00EF4021">
      <w:pPr>
        <w:rPr>
          <w:rFonts w:ascii="Helvetica" w:hAnsi="Helvetica"/>
          <w:lang w:val="en-US"/>
        </w:rPr>
      </w:pPr>
      <w:r>
        <w:rPr>
          <w:rFonts w:ascii="Helvetica" w:hAnsi="Helvetica"/>
          <w:lang w:val="en-US"/>
        </w:rPr>
        <w:t>Airborne spectral data</w:t>
      </w:r>
      <w:r w:rsidR="002B6530">
        <w:rPr>
          <w:rFonts w:ascii="Helvetica" w:hAnsi="Helvetica"/>
          <w:lang w:val="en-US"/>
        </w:rPr>
        <w:t xml:space="preserve"> sensing </w:t>
      </w:r>
      <w:r w:rsidR="00EF4021">
        <w:rPr>
          <w:rFonts w:ascii="Helvetica" w:hAnsi="Helvetica"/>
          <w:lang w:val="en-US"/>
        </w:rPr>
        <w:t xml:space="preserve">could provide insight into the variability of </w:t>
      </w:r>
      <w:r>
        <w:rPr>
          <w:rFonts w:ascii="Helvetica" w:hAnsi="Helvetica"/>
          <w:lang w:val="en-US"/>
        </w:rPr>
        <w:t xml:space="preserve">plot level spectral data. </w:t>
      </w:r>
      <w:r w:rsidR="00E07438">
        <w:rPr>
          <w:rFonts w:ascii="Helvetica" w:hAnsi="Helvetica"/>
          <w:lang w:val="en-US"/>
        </w:rPr>
        <w:t>While attempted</w:t>
      </w:r>
      <w:r w:rsidR="00F306AB">
        <w:rPr>
          <w:rFonts w:ascii="Helvetica" w:hAnsi="Helvetica"/>
          <w:lang w:val="en-US"/>
        </w:rPr>
        <w:t>, airborne</w:t>
      </w:r>
      <w:r w:rsidR="00E07438">
        <w:rPr>
          <w:rFonts w:ascii="Helvetica" w:hAnsi="Helvetica"/>
          <w:lang w:val="en-US"/>
        </w:rPr>
        <w:t xml:space="preserve"> hyperspectral</w:t>
      </w:r>
      <w:r w:rsidR="00F306AB">
        <w:rPr>
          <w:rFonts w:ascii="Helvetica" w:hAnsi="Helvetica"/>
          <w:lang w:val="en-US"/>
        </w:rPr>
        <w:t xml:space="preserve"> </w:t>
      </w:r>
      <w:r w:rsidR="000604F5">
        <w:rPr>
          <w:rFonts w:ascii="Helvetica" w:hAnsi="Helvetica"/>
          <w:lang w:val="en-US"/>
        </w:rPr>
        <w:t xml:space="preserve">were </w:t>
      </w:r>
      <w:r w:rsidR="00F306AB">
        <w:rPr>
          <w:rFonts w:ascii="Helvetica" w:hAnsi="Helvetica"/>
          <w:lang w:val="en-US"/>
        </w:rPr>
        <w:t>not be used due to g</w:t>
      </w:r>
      <w:r w:rsidR="00F306AB" w:rsidRPr="00617765">
        <w:rPr>
          <w:rFonts w:ascii="Helvetica" w:hAnsi="Helvetica"/>
          <w:lang w:val="en-US"/>
        </w:rPr>
        <w:t>eorectification</w:t>
      </w:r>
      <w:r w:rsidR="00F306AB">
        <w:rPr>
          <w:rFonts w:ascii="Helvetica" w:hAnsi="Helvetica"/>
          <w:lang w:val="en-US"/>
        </w:rPr>
        <w:t xml:space="preserve"> issues.</w:t>
      </w:r>
      <w:r>
        <w:rPr>
          <w:rFonts w:ascii="Helvetica" w:hAnsi="Helvetica"/>
          <w:lang w:val="en-US"/>
        </w:rPr>
        <w:t xml:space="preserve"> This could be resolved through potential </w:t>
      </w:r>
      <w:r w:rsidRPr="001E639F">
        <w:rPr>
          <w:rFonts w:ascii="Helvetica" w:hAnsi="Helvetica"/>
          <w:lang w:val="en-US"/>
        </w:rPr>
        <w:t>geo-correction</w:t>
      </w:r>
      <w:r>
        <w:rPr>
          <w:rFonts w:ascii="Helvetica" w:hAnsi="Helvetica"/>
          <w:lang w:val="en-US"/>
        </w:rPr>
        <w:t xml:space="preserve">s or recollection. </w:t>
      </w:r>
      <w:r w:rsidR="005C6A6F">
        <w:rPr>
          <w:rFonts w:ascii="Helvetica" w:hAnsi="Helvetica"/>
          <w:lang w:val="en-US"/>
        </w:rPr>
        <w:t>The influence of phenological phase on spectral signatures could be determined a</w:t>
      </w:r>
      <w:r w:rsidR="00EF4021">
        <w:rPr>
          <w:rFonts w:ascii="Helvetica" w:hAnsi="Helvetica"/>
          <w:lang w:val="en-US"/>
        </w:rPr>
        <w:t xml:space="preserve">s airborne spectral data exist at two dates. </w:t>
      </w:r>
      <w:r w:rsidR="005C6A6F">
        <w:rPr>
          <w:rFonts w:ascii="Helvetica" w:hAnsi="Helvetica"/>
          <w:lang w:val="en-US"/>
        </w:rPr>
        <w:t>A</w:t>
      </w:r>
      <w:r w:rsidR="00EF4021">
        <w:rPr>
          <w:rFonts w:ascii="Helvetica" w:hAnsi="Helvetica"/>
          <w:lang w:val="en-US"/>
        </w:rPr>
        <w:t xml:space="preserve">irborne spectra were taken during early and peak growing </w:t>
      </w:r>
      <w:r w:rsidR="005C6A6F">
        <w:rPr>
          <w:rFonts w:ascii="Helvetica" w:hAnsi="Helvetica"/>
          <w:lang w:val="en-US"/>
        </w:rPr>
        <w:t xml:space="preserve">season. While this does not correspond with date difference between 2018 and 2019 measurements, airborne spectral could help assess the temporal variability of </w:t>
      </w:r>
      <w:r w:rsidR="00863DBC">
        <w:rPr>
          <w:rFonts w:ascii="Helvetica" w:hAnsi="Helvetica"/>
          <w:lang w:val="en-US"/>
        </w:rPr>
        <w:t xml:space="preserve">Herschel and Komakuk </w:t>
      </w:r>
      <w:r w:rsidR="005C6A6F">
        <w:rPr>
          <w:rFonts w:ascii="Helvetica" w:hAnsi="Helvetica"/>
          <w:lang w:val="en-US"/>
        </w:rPr>
        <w:t xml:space="preserve">spectral signatures. </w:t>
      </w:r>
      <w:commentRangeStart w:id="23"/>
      <w:r w:rsidR="00350BD8">
        <w:rPr>
          <w:rFonts w:ascii="Helvetica" w:hAnsi="Helvetica"/>
          <w:lang w:val="en-US"/>
        </w:rPr>
        <w:t xml:space="preserve">Additionally, through the use of a hi-resolution digital elevation model </w:t>
      </w:r>
      <w:r w:rsidR="00350BD8" w:rsidRPr="00FF19D7">
        <w:rPr>
          <w:rFonts w:ascii="Helvetica" w:hAnsi="Helvetica" w:cstheme="minorHAnsi"/>
          <w:noProof/>
        </w:rPr>
        <w:fldChar w:fldCharType="begin"/>
      </w:r>
      <w:r w:rsidR="00350BD8" w:rsidRPr="00FF19D7">
        <w:rPr>
          <w:rFonts w:ascii="Helvetica" w:hAnsi="Helvetica" w:cstheme="minorHAnsi"/>
          <w:noProof/>
          <w:lang w:val="en-US"/>
        </w:rPr>
        <w:instrText xml:space="preserve"> ADDIN ZOTERO_ITEM CSL_CITATION {"citationID":"2Urntuat","properties":{"formattedCitation":"(\\uc0\\u8220{}ArcticDEM\\uc0\\u8221{},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00350BD8" w:rsidRPr="00FF19D7">
        <w:rPr>
          <w:rFonts w:ascii="Helvetica" w:hAnsi="Helvetica" w:cstheme="minorHAnsi"/>
          <w:noProof/>
        </w:rPr>
        <w:fldChar w:fldCharType="separate"/>
      </w:r>
      <w:r w:rsidR="00350BD8" w:rsidRPr="00FF19D7">
        <w:rPr>
          <w:rFonts w:ascii="Helvetica" w:hAnsi="Helvetica" w:cstheme="minorHAnsi"/>
          <w:noProof/>
          <w:lang w:val="en-US"/>
        </w:rPr>
        <w:t>(ArcticDEM, 2018)</w:t>
      </w:r>
      <w:r w:rsidR="00350BD8" w:rsidRPr="00FF19D7">
        <w:rPr>
          <w:rFonts w:ascii="Helvetica" w:hAnsi="Helvetica" w:cstheme="minorHAnsi"/>
          <w:noProof/>
        </w:rPr>
        <w:fldChar w:fldCharType="end"/>
      </w:r>
      <w:r w:rsidR="00350BD8">
        <w:rPr>
          <w:rFonts w:ascii="Helvetica" w:hAnsi="Helvetica"/>
          <w:lang w:val="en-US"/>
        </w:rPr>
        <w:t xml:space="preserve">, wetness across </w:t>
      </w:r>
      <w:proofErr w:type="spellStart"/>
      <w:r w:rsidR="00350BD8">
        <w:rPr>
          <w:rFonts w:ascii="Helvetica" w:hAnsi="Helvetica"/>
          <w:lang w:val="en-US"/>
        </w:rPr>
        <w:t>Qikitaruk</w:t>
      </w:r>
      <w:proofErr w:type="spellEnd"/>
      <w:r w:rsidR="00350BD8">
        <w:rPr>
          <w:rFonts w:ascii="Helvetica" w:hAnsi="Helvetica"/>
          <w:lang w:val="en-US"/>
        </w:rPr>
        <w:t xml:space="preserve"> could be derived and quantitively evaluated. </w:t>
      </w:r>
      <w:commentRangeEnd w:id="23"/>
      <w:r w:rsidR="00350BD8">
        <w:rPr>
          <w:rStyle w:val="CommentReference"/>
          <w:rFonts w:ascii="Arial" w:eastAsia="Arial" w:hAnsi="Arial" w:cs="Arial"/>
          <w:lang w:val="en" w:eastAsia="en-GB"/>
        </w:rPr>
        <w:commentReference w:id="23"/>
      </w:r>
      <w:r w:rsidR="00350BD8">
        <w:rPr>
          <w:rFonts w:ascii="Helvetica" w:hAnsi="Helvetica"/>
          <w:lang w:val="en-US"/>
        </w:rPr>
        <w:t>A</w:t>
      </w:r>
      <w:r w:rsidR="00EF4021">
        <w:rPr>
          <w:rFonts w:ascii="Helvetica" w:hAnsi="Helvetica"/>
          <w:lang w:val="en-US"/>
        </w:rPr>
        <w:t>irborne spectral</w:t>
      </w:r>
      <w:r w:rsidR="005C6A6F">
        <w:rPr>
          <w:rFonts w:ascii="Helvetica" w:hAnsi="Helvetica"/>
          <w:lang w:val="en-US"/>
        </w:rPr>
        <w:t xml:space="preserve"> </w:t>
      </w:r>
      <w:r w:rsidR="00863DBC">
        <w:rPr>
          <w:rFonts w:ascii="Helvetica" w:hAnsi="Helvetica"/>
          <w:lang w:val="en-US"/>
        </w:rPr>
        <w:t>data</w:t>
      </w:r>
      <w:r w:rsidR="00EF4021">
        <w:rPr>
          <w:rFonts w:ascii="Helvetica" w:hAnsi="Helvetica"/>
          <w:lang w:val="en-US"/>
        </w:rPr>
        <w:t xml:space="preserve"> could </w:t>
      </w:r>
      <w:r w:rsidR="00BD5784">
        <w:rPr>
          <w:rFonts w:ascii="Helvetica" w:hAnsi="Helvetica"/>
          <w:lang w:val="en-US"/>
        </w:rPr>
        <w:t xml:space="preserve">also </w:t>
      </w:r>
      <w:r w:rsidR="00EF4021">
        <w:rPr>
          <w:rFonts w:ascii="Helvetica" w:hAnsi="Helvetica"/>
          <w:lang w:val="en-US"/>
        </w:rPr>
        <w:t>be a baseline</w:t>
      </w:r>
      <w:r w:rsidR="005C6A6F">
        <w:rPr>
          <w:rFonts w:ascii="Helvetica" w:hAnsi="Helvetica"/>
          <w:lang w:val="en-US"/>
        </w:rPr>
        <w:t xml:space="preserve"> </w:t>
      </w:r>
      <w:r w:rsidR="00BD5784">
        <w:rPr>
          <w:rFonts w:ascii="Helvetica" w:hAnsi="Helvetica"/>
          <w:lang w:val="en-US"/>
        </w:rPr>
        <w:t xml:space="preserve">to evaluate </w:t>
      </w:r>
      <w:r w:rsidR="00863DBC">
        <w:rPr>
          <w:rFonts w:ascii="Helvetica" w:hAnsi="Helvetica"/>
          <w:lang w:val="en-US"/>
        </w:rPr>
        <w:t>between year variability plot level data</w:t>
      </w:r>
      <w:r w:rsidR="00BD5784">
        <w:rPr>
          <w:rFonts w:ascii="Helvetica" w:hAnsi="Helvetica"/>
          <w:lang w:val="en-US"/>
        </w:rPr>
        <w:t>.</w:t>
      </w:r>
      <w:r w:rsidR="00863DBC">
        <w:rPr>
          <w:rFonts w:ascii="Helvetica" w:hAnsi="Helvetica"/>
          <w:lang w:val="en-US"/>
        </w:rPr>
        <w:t xml:space="preserve"> If one year of plot measurements show a stronger correspondence with airborne data, this </w:t>
      </w:r>
      <w:r w:rsidR="007618D8">
        <w:rPr>
          <w:rFonts w:ascii="Helvetica" w:hAnsi="Helvetica"/>
          <w:lang w:val="en-US"/>
        </w:rPr>
        <w:t xml:space="preserve">help </w:t>
      </w:r>
      <w:r w:rsidR="00863DBC">
        <w:rPr>
          <w:rFonts w:ascii="Helvetica" w:hAnsi="Helvetica"/>
          <w:lang w:val="en-US"/>
        </w:rPr>
        <w:t xml:space="preserve">validate the accuracy of measurements in that year. Though providing an independent set of reference measurements airborne spectral data </w:t>
      </w:r>
      <w:r w:rsidR="00350BD8">
        <w:rPr>
          <w:rFonts w:ascii="Helvetica" w:hAnsi="Helvetica"/>
          <w:lang w:val="en-US"/>
        </w:rPr>
        <w:t>can</w:t>
      </w:r>
      <w:r w:rsidR="00863DBC">
        <w:rPr>
          <w:rFonts w:ascii="Helvetica" w:hAnsi="Helvetica"/>
          <w:lang w:val="en-US"/>
        </w:rPr>
        <w:t xml:space="preserve"> </w:t>
      </w:r>
      <w:r w:rsidR="007618D8">
        <w:rPr>
          <w:rFonts w:ascii="Helvetica" w:hAnsi="Helvetica"/>
          <w:lang w:val="en-US"/>
        </w:rPr>
        <w:t xml:space="preserve">assess </w:t>
      </w:r>
      <w:r w:rsidR="00350BD8">
        <w:rPr>
          <w:rFonts w:ascii="Helvetica" w:hAnsi="Helvetica"/>
          <w:lang w:val="en-US"/>
        </w:rPr>
        <w:t xml:space="preserve">some </w:t>
      </w:r>
      <w:r w:rsidR="007618D8">
        <w:rPr>
          <w:rFonts w:ascii="Helvetica" w:hAnsi="Helvetica"/>
          <w:lang w:val="en-US"/>
        </w:rPr>
        <w:t xml:space="preserve">variability between plot level spectral measurements. </w:t>
      </w:r>
    </w:p>
    <w:p w14:paraId="73FBD713" w14:textId="1F76DC0E" w:rsidR="007618D8" w:rsidRDefault="007618D8" w:rsidP="00EF4021">
      <w:pPr>
        <w:rPr>
          <w:rFonts w:ascii="Helvetica" w:hAnsi="Helvetica"/>
          <w:lang w:val="en-US"/>
        </w:rPr>
      </w:pPr>
    </w:p>
    <w:p w14:paraId="66FB00E0" w14:textId="0915FE6B" w:rsidR="00EF4021" w:rsidRDefault="007618D8" w:rsidP="005819C1">
      <w:pPr>
        <w:rPr>
          <w:rFonts w:ascii="Helvetica" w:hAnsi="Helvetica"/>
          <w:lang w:val="en-US"/>
        </w:rPr>
      </w:pPr>
      <w:r>
        <w:rPr>
          <w:rFonts w:ascii="Helvetica" w:hAnsi="Helvetica"/>
          <w:lang w:val="en-US"/>
        </w:rPr>
        <w:t xml:space="preserve">The impacts of spatial scale and resolution </w:t>
      </w:r>
      <w:r w:rsidR="00350BD8">
        <w:rPr>
          <w:rFonts w:ascii="Helvetica" w:hAnsi="Helvetica"/>
          <w:lang w:val="en-US"/>
        </w:rPr>
        <w:t>pose</w:t>
      </w:r>
      <w:r>
        <w:rPr>
          <w:rFonts w:ascii="Helvetica" w:hAnsi="Helvetica"/>
          <w:lang w:val="en-US"/>
        </w:rPr>
        <w:t xml:space="preserve"> challenges </w:t>
      </w:r>
      <w:r w:rsidR="00350BD8">
        <w:rPr>
          <w:rFonts w:ascii="Helvetica" w:hAnsi="Helvetica"/>
          <w:lang w:val="en-US"/>
        </w:rPr>
        <w:t>to</w:t>
      </w:r>
      <w:r>
        <w:rPr>
          <w:rFonts w:ascii="Helvetica" w:hAnsi="Helvetica"/>
          <w:lang w:val="en-US"/>
        </w:rPr>
        <w:t xml:space="preserve"> </w:t>
      </w:r>
      <w:r w:rsidR="00350BD8">
        <w:rPr>
          <w:rFonts w:ascii="Helvetica" w:hAnsi="Helvetica"/>
          <w:lang w:val="en-US"/>
        </w:rPr>
        <w:t xml:space="preserve">applying </w:t>
      </w:r>
      <w:r>
        <w:rPr>
          <w:rFonts w:ascii="Helvetica" w:hAnsi="Helvetica"/>
          <w:lang w:val="en-US"/>
        </w:rPr>
        <w:t xml:space="preserve">airborne. </w:t>
      </w:r>
      <w:r w:rsidR="00EF4021">
        <w:rPr>
          <w:rFonts w:ascii="Helvetica" w:hAnsi="Helvetica"/>
          <w:lang w:val="en-US"/>
        </w:rPr>
        <w:t>Generally,</w:t>
      </w:r>
      <w:r w:rsidR="00471496">
        <w:rPr>
          <w:rFonts w:ascii="Helvetica" w:hAnsi="Helvetica"/>
          <w:lang w:val="en-US"/>
        </w:rPr>
        <w:t xml:space="preserve"> plot level spectral measurements are a precursor to establishing reliable airborne spectral </w:t>
      </w:r>
      <w:r w:rsidR="00350BD8">
        <w:rPr>
          <w:rFonts w:ascii="Helvetica" w:hAnsi="Helvetica"/>
          <w:lang w:val="en-US"/>
        </w:rPr>
        <w:t>measurements.</w:t>
      </w:r>
      <w:r w:rsidR="00471496">
        <w:rPr>
          <w:rFonts w:ascii="Helvetica" w:hAnsi="Helvetica"/>
          <w:lang w:val="en-US"/>
        </w:rPr>
        <w:t xml:space="preserve"> </w:t>
      </w:r>
    </w:p>
    <w:p w14:paraId="09BE84F5" w14:textId="28EF14C7" w:rsidR="00EF4021" w:rsidRDefault="00EF4021" w:rsidP="005819C1">
      <w:pPr>
        <w:rPr>
          <w:rFonts w:ascii="Helvetica" w:hAnsi="Helvetica"/>
          <w:lang w:val="en-US"/>
        </w:rPr>
      </w:pPr>
      <w:r>
        <w:rPr>
          <w:rFonts w:ascii="Helvetica" w:hAnsi="Helvetica"/>
          <w:lang w:val="en-US"/>
        </w:rPr>
        <w:t>Increased spatial scales and lower spatial resolution spectral capture less intertype variance and are more influenced by canopy complexity and landscape features.</w:t>
      </w:r>
    </w:p>
    <w:p w14:paraId="76FCE617" w14:textId="77777777" w:rsidR="00EF4021" w:rsidRDefault="00EF4021" w:rsidP="005819C1">
      <w:pPr>
        <w:rPr>
          <w:rFonts w:ascii="Helvetica" w:hAnsi="Helvetica"/>
          <w:lang w:val="en-US"/>
        </w:rPr>
      </w:pPr>
    </w:p>
    <w:p w14:paraId="43022A58" w14:textId="7235BF3C" w:rsidR="00471496" w:rsidRDefault="00471496" w:rsidP="005819C1">
      <w:pPr>
        <w:rPr>
          <w:rFonts w:ascii="Helvetica" w:hAnsi="Helvetica"/>
          <w:lang w:val="en-US"/>
        </w:rPr>
      </w:pPr>
      <w:r>
        <w:rPr>
          <w:rFonts w:ascii="Helvetica" w:hAnsi="Helvetica"/>
          <w:lang w:val="en-US"/>
        </w:rPr>
        <w:t>Airborne spectral measurements are subject to increased variability from atmospheric light interactions</w:t>
      </w:r>
      <w:r w:rsidR="00EF4021">
        <w:rPr>
          <w:rFonts w:ascii="Helvetica" w:hAnsi="Helvetica"/>
          <w:lang w:val="en-US"/>
        </w:rPr>
        <w:t xml:space="preserve"> adding noise to spectral measurements. My resulted indicated that bare ground visibility has a limited impact on spectral signatures. Yet at increased spatial scales inclusion of bare ground and heterogeneous spatial features have greater impact on spectral measurements. </w:t>
      </w:r>
    </w:p>
    <w:p w14:paraId="4A9441C5" w14:textId="77777777" w:rsidR="00471496" w:rsidRDefault="00471496" w:rsidP="005819C1">
      <w:pPr>
        <w:rPr>
          <w:rFonts w:ascii="Helvetica" w:hAnsi="Helvetica"/>
          <w:lang w:val="en-US"/>
        </w:rPr>
      </w:pPr>
    </w:p>
    <w:p w14:paraId="0B1934B2" w14:textId="77777777" w:rsidR="00D9362B" w:rsidRDefault="00D9362B" w:rsidP="005819C1">
      <w:pPr>
        <w:rPr>
          <w:rFonts w:ascii="Helvetica" w:hAnsi="Helvetica"/>
          <w:lang w:val="en-US"/>
        </w:rPr>
      </w:pPr>
    </w:p>
    <w:p w14:paraId="6E42A7B1" w14:textId="719A4D10" w:rsidR="007618D8" w:rsidRDefault="007618D8" w:rsidP="007618D8">
      <w:pPr>
        <w:pStyle w:val="NormalWeb"/>
        <w:jc w:val="both"/>
        <w:rPr>
          <w:rFonts w:ascii="Helvetica" w:hAnsi="Helvetica"/>
          <w:lang w:val="en-GB"/>
        </w:rPr>
      </w:pPr>
      <w:commentRangeStart w:id="24"/>
      <w:r>
        <w:rPr>
          <w:rFonts w:ascii="Helvetica" w:hAnsi="Helvetica"/>
          <w:lang w:val="en-GB"/>
        </w:rPr>
        <w:lastRenderedPageBreak/>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Pr>
          <w:rFonts w:ascii="Helvetica" w:hAnsi="Helvetica"/>
          <w:lang w:val="en-GB"/>
        </w:rPr>
        <w:t>,</w:t>
      </w:r>
      <w:r w:rsidRPr="00AB6BF7">
        <w:rPr>
          <w:rFonts w:ascii="Helvetica" w:hAnsi="Helvetica"/>
          <w:lang w:val="en-GB"/>
        </w:rPr>
        <w:t xml:space="preserve"> </w:t>
      </w:r>
      <w:r>
        <w:rPr>
          <w:rFonts w:ascii="Helvetica" w:hAnsi="Helvetica"/>
          <w:lang w:val="en-GB"/>
        </w:rPr>
        <w:t>including airborne via drones, or plane (</w:t>
      </w:r>
      <w:proofErr w:type="spellStart"/>
      <w:r>
        <w:rPr>
          <w:rFonts w:ascii="Helvetica" w:hAnsi="Helvetica"/>
          <w:noProof/>
          <w:lang w:val="en-GB"/>
        </w:rPr>
        <w:t>Lausch</w:t>
      </w:r>
      <w:proofErr w:type="spellEnd"/>
      <w:r>
        <w:rPr>
          <w:rFonts w:ascii="Helvetica" w:hAnsi="Helvetica"/>
          <w:noProof/>
          <w:lang w:val="en-GB"/>
        </w:rPr>
        <w:t xml:space="preserve"> et al., 2016)</w:t>
      </w:r>
      <w:r>
        <w:rPr>
          <w:rFonts w:ascii="Helvetica" w:hAnsi="Helvetica"/>
          <w:lang w:val="en-GB"/>
        </w:rPr>
        <w:t xml:space="preserve">) and spaceborne satellite data from </w:t>
      </w:r>
      <w:proofErr w:type="spellStart"/>
      <w:r w:rsidRPr="008B00F9">
        <w:rPr>
          <w:rFonts w:ascii="Helvetica" w:hAnsi="Helvetica"/>
          <w:lang w:val="en-GB"/>
        </w:rPr>
        <w:t>HyspIRI</w:t>
      </w:r>
      <w:proofErr w:type="spellEnd"/>
      <w:r w:rsidRPr="008B00F9">
        <w:rPr>
          <w:rFonts w:ascii="Helvetica" w:hAnsi="Helvetica"/>
          <w:lang w:val="en-GB"/>
        </w:rPr>
        <w:t xml:space="preserve"> </w:t>
      </w:r>
      <w:r>
        <w:rPr>
          <w:rFonts w:ascii="Helvetica" w:hAnsi="Helvetica"/>
          <w:lang w:val="en-GB"/>
        </w:rPr>
        <w:t xml:space="preserve"> or</w:t>
      </w:r>
      <w:r w:rsidRPr="008B00F9">
        <w:rPr>
          <w:rFonts w:ascii="Helvetica" w:hAnsi="Helvetica"/>
          <w:lang w:val="en-GB"/>
        </w:rPr>
        <w:t xml:space="preserve"> </w:t>
      </w:r>
      <w:proofErr w:type="spellStart"/>
      <w:r>
        <w:rPr>
          <w:rFonts w:ascii="Helvetica" w:hAnsi="Helvetica"/>
          <w:lang w:val="en-GB"/>
        </w:rPr>
        <w:t>EnMAP</w:t>
      </w:r>
      <w:proofErr w:type="spellEnd"/>
      <w:r>
        <w:rPr>
          <w:rFonts w:ascii="Helvetica" w:hAnsi="Helvetica"/>
          <w:lang w:val="en-GB"/>
        </w:rPr>
        <w:t xml:space="preserve"> </w:t>
      </w:r>
      <w:r>
        <w:rPr>
          <w:rFonts w:ascii="Helvetica" w:hAnsi="Helvetica"/>
          <w:lang w:val="en-GB"/>
        </w:rPr>
        <w:fldChar w:fldCharType="begin"/>
      </w:r>
      <w:r>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Pr>
          <w:rFonts w:ascii="Helvetica" w:hAnsi="Helvetica"/>
          <w:lang w:val="en-GB"/>
        </w:rPr>
        <w:fldChar w:fldCharType="separate"/>
      </w:r>
      <w:r>
        <w:rPr>
          <w:rFonts w:ascii="Helvetica" w:hAnsi="Helvetica"/>
          <w:noProof/>
          <w:lang w:val="en-GB"/>
        </w:rPr>
        <w:t>(Guanter et al., 2015)</w:t>
      </w:r>
      <w:r>
        <w:rPr>
          <w:rFonts w:ascii="Helvetica" w:hAnsi="Helvetica"/>
          <w:lang w:val="en-GB"/>
        </w:rPr>
        <w:fldChar w:fldCharType="end"/>
      </w:r>
      <w:r>
        <w:rPr>
          <w:rFonts w:ascii="Helvetica" w:hAnsi="Helvetica"/>
          <w:lang w:val="en-GB"/>
        </w:rPr>
        <w:t>. Data from these sources could facilitate understanding spatial heterogeneity in vegetation compositions and temporal trends in biodiversity across larger spatial scales Yet,</w:t>
      </w:r>
      <w:r w:rsidRPr="00AB6BF7">
        <w:rPr>
          <w:rFonts w:ascii="Helvetica" w:hAnsi="Helvetica"/>
          <w:lang w:val="en-GB"/>
        </w:rPr>
        <w:t xml:space="preserve"> </w:t>
      </w:r>
      <w:r>
        <w:rPr>
          <w:rFonts w:ascii="Helvetica" w:hAnsi="Helvetica"/>
          <w:lang w:val="en-GB"/>
        </w:rPr>
        <w:t xml:space="preserve">it is unknown how heterogenous phenotypic expression of Arctic vegetation types relate to observed </w:t>
      </w:r>
      <w:r w:rsidRPr="00AB6BF7">
        <w:rPr>
          <w:rFonts w:ascii="Helvetica" w:hAnsi="Helvetica"/>
          <w:lang w:val="en-GB"/>
        </w:rPr>
        <w:t>spectral signatures</w:t>
      </w:r>
      <w:r>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Pr>
          <w:rFonts w:ascii="Helvetica" w:hAnsi="Helvetica"/>
          <w:lang w:val="en-GB"/>
        </w:rPr>
        <w:fldChar w:fldCharType="begin"/>
      </w:r>
      <w:r w:rsidR="00BA5E92">
        <w:rPr>
          <w:rFonts w:ascii="Helvetica" w:hAnsi="Helvetica"/>
          <w:lang w:val="en-GB"/>
        </w:rPr>
        <w:instrText xml:space="preserve"> ADDIN ZOTERO_ITEM CSL_CITATION {"citationID":"KbAlWSRg","properties":{"formattedCitation":"(Gholizadeh et al., 2018; Wang, Gamon, Cavender-Bares, et al., 2018a)","plainCitation":"(Gholizadeh et al., 2018; Wang, Gamon, Cavender-Bares, et al., 2018a)","dontUpdate":true,"noteIndex":0},"citationItems":[{"id":516,"uris":["http://zotero.org/users/local/8RirLiuI/items/XG75ITPJ"],"uri":["http://zotero.org/users/local/8RirLiuI/items/XG75ITPJ"],"itemData":{"id":516,"type":"article-journal","abstract":"Hyperspectral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zoSvITsp/unyc97FI","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Pr>
          <w:rFonts w:ascii="Helvetica" w:hAnsi="Helvetica"/>
          <w:lang w:val="en-GB"/>
        </w:rPr>
        <w:fldChar w:fldCharType="separate"/>
      </w:r>
      <w:r>
        <w:rPr>
          <w:rFonts w:ascii="Helvetica" w:hAnsi="Helvetica"/>
          <w:noProof/>
          <w:lang w:val="en-GB"/>
        </w:rPr>
        <w:t>(Gholizadeh et al., 2018; Wang, et al., 2018a)</w:t>
      </w:r>
      <w:r>
        <w:rPr>
          <w:rFonts w:ascii="Helvetica" w:hAnsi="Helvetica"/>
          <w:lang w:val="en-GB"/>
        </w:rPr>
        <w:fldChar w:fldCharType="end"/>
      </w:r>
      <w:r>
        <w:rPr>
          <w:rFonts w:ascii="Helvetica" w:hAnsi="Helvetica"/>
          <w:lang w:val="en-GB"/>
        </w:rPr>
        <w:t xml:space="preserve">, need to be quantified/understood at a plot level. Spectral to biodiversity relationship on plot levels provides foundational information to facilitate the use of remote sensed data for future environmental analysis and biodiversity monitoring. the use of remote sensed data for future environmental analysis and biodiversity monitoring. </w:t>
      </w:r>
    </w:p>
    <w:p w14:paraId="0E28364D" w14:textId="77777777" w:rsidR="007618D8" w:rsidRPr="00C35382" w:rsidRDefault="007618D8" w:rsidP="007618D8">
      <w:pPr>
        <w:pStyle w:val="NormalWeb"/>
        <w:jc w:val="both"/>
        <w:rPr>
          <w:rFonts w:ascii="Helvetica" w:hAnsi="Helvetica"/>
          <w:lang w:val="en-GB"/>
        </w:rPr>
      </w:pPr>
    </w:p>
    <w:p w14:paraId="37B7EB56" w14:textId="77777777" w:rsidR="007618D8" w:rsidRPr="00C35382" w:rsidRDefault="007618D8" w:rsidP="007618D8">
      <w:pPr>
        <w:rPr>
          <w:rFonts w:ascii="Helvetica" w:hAnsi="Helvetica" w:cstheme="minorHAnsi"/>
          <w:strike/>
          <w:lang w:val="en-GB"/>
        </w:rPr>
      </w:pPr>
    </w:p>
    <w:p w14:paraId="25CC0109" w14:textId="77777777" w:rsidR="007618D8" w:rsidRPr="00D46A2C" w:rsidRDefault="007618D8" w:rsidP="007618D8">
      <w:pPr>
        <w:pStyle w:val="NormalWeb"/>
        <w:rPr>
          <w:rFonts w:ascii="Helvetica" w:hAnsi="Helvetica"/>
          <w:lang w:val="en-US"/>
        </w:rPr>
      </w:pPr>
      <w:r w:rsidRPr="00D46A2C">
        <w:rPr>
          <w:rFonts w:ascii="Helvetica" w:hAnsi="Helvetica"/>
          <w:lang w:val="en-US"/>
        </w:rPr>
        <w:t xml:space="preserve">Overall, the application of hyperspectral remote sensing in Arctic ecosystems will improve our understanding of the </w:t>
      </w:r>
      <w:proofErr w:type="spellStart"/>
      <w:r w:rsidRPr="00D46A2C">
        <w:rPr>
          <w:rFonts w:ascii="Helvetica" w:hAnsi="Helvetica"/>
          <w:lang w:val="en-US"/>
        </w:rPr>
        <w:t>spatio</w:t>
      </w:r>
      <w:proofErr w:type="spellEnd"/>
      <w:r w:rsidRPr="00D46A2C">
        <w:rPr>
          <w:rFonts w:ascii="Helvetica" w:hAnsi="Helvetica"/>
          <w:lang w:val="en-US"/>
        </w:rPr>
        <w:t>-temporal heterogeneity of this ecosystem and the environmental gradients dictating it, and in turn will improve the accuracy of environmental change monitoring.  Beamish</w:t>
      </w:r>
    </w:p>
    <w:p w14:paraId="1E5071FD" w14:textId="77777777" w:rsidR="007618D8" w:rsidRPr="00AB6BF7" w:rsidRDefault="007618D8" w:rsidP="007618D8">
      <w:pPr>
        <w:pStyle w:val="NormalWeb"/>
        <w:rPr>
          <w:rFonts w:ascii="Helvetica" w:hAnsi="Helvetica"/>
          <w:lang w:val="en-US"/>
        </w:rPr>
      </w:pPr>
      <w:r w:rsidRPr="00AB6BF7">
        <w:rPr>
          <w:rFonts w:ascii="Helvetica" w:hAnsi="Helvetica"/>
          <w:lang w:val="en-US"/>
        </w:rPr>
        <w:t>By targeting specific wavelengths with the use of hyperspectral remote sensing data, opportunities for detailed monitoring for vegetation differentiation and more detailed biophysical information can be derived aiding characterization of the complexity and heterogeneity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understanding of the </w:t>
      </w:r>
      <w:proofErr w:type="spellStart"/>
      <w:r w:rsidRPr="00AB6BF7">
        <w:rPr>
          <w:rFonts w:ascii="Helvetica" w:hAnsi="Helvetica"/>
          <w:lang w:val="en-US"/>
        </w:rPr>
        <w:t>spatio</w:t>
      </w:r>
      <w:proofErr w:type="spellEnd"/>
      <w:r w:rsidRPr="00AB6BF7">
        <w:rPr>
          <w:rFonts w:ascii="Helvetica" w:hAnsi="Helvetica"/>
          <w:lang w:val="en-US"/>
        </w:rPr>
        <w:t>-temporal heterogeneity of this ecosystem and the environmental gradients dictating it, and in turn will improve the accuracy of environmental change monitoring.  beamish</w:t>
      </w:r>
    </w:p>
    <w:p w14:paraId="0F31C7D6" w14:textId="77777777" w:rsidR="007618D8" w:rsidRPr="00AB6BF7" w:rsidRDefault="007618D8" w:rsidP="007618D8">
      <w:pPr>
        <w:pStyle w:val="NormalWeb"/>
        <w:rPr>
          <w:rFonts w:ascii="Helvetica" w:hAnsi="Helvetica"/>
          <w:lang w:val="en-US"/>
        </w:rPr>
      </w:pPr>
      <w:r w:rsidRPr="00AB6BF7">
        <w:rPr>
          <w:rFonts w:ascii="Helvetica" w:hAnsi="Helvetica"/>
          <w:lang w:val="en-US"/>
        </w:rPr>
        <w:t>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reflectance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species-based approaches to biodiversity detection have led to alternate methods based on information content. </w:t>
      </w:r>
    </w:p>
    <w:p w14:paraId="03CC16D1" w14:textId="77777777" w:rsidR="007618D8" w:rsidRPr="00AB6BF7" w:rsidRDefault="007618D8" w:rsidP="007618D8">
      <w:pPr>
        <w:spacing w:before="100" w:beforeAutospacing="1" w:after="100" w:afterAutospacing="1"/>
        <w:rPr>
          <w:rFonts w:ascii="Times New Roman" w:eastAsia="Times New Roman" w:hAnsi="Times New Roman" w:cs="Times New Roman"/>
          <w:lang w:val="en-US" w:eastAsia="en-GB"/>
        </w:rPr>
      </w:pPr>
    </w:p>
    <w:p w14:paraId="4793FAA3" w14:textId="77777777" w:rsidR="007618D8" w:rsidRPr="000951FD" w:rsidRDefault="007618D8" w:rsidP="007618D8">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lastRenderedPageBreak/>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commentRangeEnd w:id="24"/>
      <w:r>
        <w:rPr>
          <w:rStyle w:val="CommentReference"/>
          <w:rFonts w:ascii="Arial" w:eastAsia="Arial" w:hAnsi="Arial" w:cs="Arial"/>
          <w:lang w:val="en" w:eastAsia="en-GB"/>
        </w:rPr>
        <w:commentReference w:id="24"/>
      </w:r>
    </w:p>
    <w:p w14:paraId="00587B8D" w14:textId="77777777" w:rsidR="00D9362B" w:rsidRDefault="00D9362B" w:rsidP="005819C1">
      <w:pPr>
        <w:rPr>
          <w:rFonts w:ascii="Helvetica" w:hAnsi="Helvetica"/>
          <w:lang w:val="en-US"/>
        </w:rPr>
      </w:pPr>
    </w:p>
    <w:p w14:paraId="001EA3F9" w14:textId="6EAF753B" w:rsidR="001E639F" w:rsidRDefault="000604F5" w:rsidP="005819C1">
      <w:pPr>
        <w:rPr>
          <w:rFonts w:ascii="Helvetica" w:hAnsi="Helvetica"/>
          <w:lang w:val="en-US"/>
        </w:rPr>
      </w:pPr>
      <w:r>
        <w:rPr>
          <w:rFonts w:ascii="Helvetica" w:hAnsi="Helvetica"/>
          <w:lang w:val="en-US"/>
        </w:rPr>
        <w:t xml:space="preserve"> </w:t>
      </w:r>
    </w:p>
    <w:p w14:paraId="3E2C9DBD" w14:textId="15704659" w:rsidR="001E639F" w:rsidRDefault="001E639F" w:rsidP="005819C1">
      <w:pPr>
        <w:rPr>
          <w:rFonts w:ascii="Helvetica" w:hAnsi="Helvetica"/>
          <w:lang w:val="en-US"/>
        </w:rPr>
      </w:pPr>
    </w:p>
    <w:p w14:paraId="0F4771F7" w14:textId="6A88DAD3" w:rsidR="001E639F" w:rsidRDefault="001E639F" w:rsidP="005819C1">
      <w:pPr>
        <w:rPr>
          <w:rFonts w:ascii="Helvetica" w:hAnsi="Helvetica"/>
          <w:lang w:val="en-US"/>
        </w:rPr>
      </w:pPr>
      <w:r>
        <w:rPr>
          <w:rFonts w:ascii="Helvetica" w:hAnsi="Helvetica"/>
          <w:lang w:val="en-US"/>
        </w:rPr>
        <w:t>to address uncertainties related to, spatial heterogeneity,</w:t>
      </w:r>
      <w:r w:rsidRPr="001E639F">
        <w:rPr>
          <w:rFonts w:ascii="Helvetica" w:hAnsi="Helvetica"/>
          <w:lang w:val="en-US"/>
        </w:rPr>
        <w:t xml:space="preserve"> </w:t>
      </w:r>
      <w:r>
        <w:rPr>
          <w:rFonts w:ascii="Helvetica" w:hAnsi="Helvetica"/>
          <w:lang w:val="en-US"/>
        </w:rPr>
        <w:t>penology, and wetness.</w:t>
      </w:r>
    </w:p>
    <w:p w14:paraId="6D622DED" w14:textId="77777777" w:rsidR="001E639F" w:rsidRDefault="001E639F" w:rsidP="005819C1">
      <w:pPr>
        <w:rPr>
          <w:rFonts w:ascii="Helvetica" w:hAnsi="Helvetica"/>
          <w:lang w:val="en-US"/>
        </w:rPr>
      </w:pPr>
    </w:p>
    <w:p w14:paraId="2864477E" w14:textId="3285481F" w:rsidR="002B6530" w:rsidRPr="002B6530" w:rsidRDefault="001E639F" w:rsidP="005819C1">
      <w:pPr>
        <w:rPr>
          <w:rFonts w:ascii="Helvetica" w:hAnsi="Helvetica"/>
          <w:lang w:val="en-US"/>
        </w:rPr>
      </w:pPr>
      <w:r>
        <w:rPr>
          <w:rFonts w:ascii="Helvetica" w:hAnsi="Helvetica"/>
          <w:lang w:val="en-US"/>
        </w:rPr>
        <w:t xml:space="preserve">help address if and how phenology </w:t>
      </w:r>
    </w:p>
    <w:p w14:paraId="26F5579E" w14:textId="77777777" w:rsidR="002B6530" w:rsidRDefault="002B6530" w:rsidP="005819C1">
      <w:pPr>
        <w:rPr>
          <w:rFonts w:ascii="Helvetica" w:hAnsi="Helvetica"/>
          <w:b/>
          <w:bCs/>
          <w:u w:val="single"/>
          <w:lang w:val="en-US"/>
        </w:rPr>
      </w:pPr>
    </w:p>
    <w:p w14:paraId="507B3685" w14:textId="77777777" w:rsidR="005819C1" w:rsidRPr="00194548" w:rsidRDefault="005819C1" w:rsidP="005819C1">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21E765EF" w14:textId="77777777" w:rsidR="005819C1" w:rsidRDefault="005819C1" w:rsidP="005819C1">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453E3E97" w14:textId="77777777" w:rsidR="005819C1" w:rsidRPr="005819C1" w:rsidRDefault="005819C1" w:rsidP="005819C1">
      <w:pPr>
        <w:pStyle w:val="NormalWeb"/>
        <w:rPr>
          <w:rFonts w:ascii="AdvOT596495f2" w:hAnsi="AdvOT596495f2"/>
          <w:lang w:val="en-US"/>
        </w:rPr>
      </w:pPr>
      <w:r w:rsidRPr="005819C1">
        <w:rPr>
          <w:rFonts w:ascii="AdvOT596495f2" w:hAnsi="AdvOT596495f2"/>
          <w:lang w:val="en-US"/>
        </w:rPr>
        <w:t>Concerns:</w:t>
      </w:r>
    </w:p>
    <w:p w14:paraId="7FF40C9B" w14:textId="77777777" w:rsidR="005819C1" w:rsidRDefault="005819C1" w:rsidP="005819C1">
      <w:pPr>
        <w:pStyle w:val="NormalWeb"/>
      </w:pPr>
      <w:r>
        <w:rPr>
          <w:rFonts w:ascii="Times" w:hAnsi="Times"/>
          <w:sz w:val="20"/>
          <w:szCs w:val="20"/>
        </w:rPr>
        <w:lastRenderedPageBreak/>
        <w:t xml:space="preserve">hand-held spectral radiometers is often the first step in multilevel remote sensing studies because (I) relationships between biophysical quantities and spectral reflectances can be established without the confounding effects of the atmosphere, (2) surface targets can be isolated accurately, and (3) the area sampled by the radiometer is small enough to be able to realistically collect an adequate sample of ground reference data </w:t>
      </w:r>
    </w:p>
    <w:p w14:paraId="62D75434" w14:textId="77777777" w:rsidR="00186000" w:rsidRDefault="00186000" w:rsidP="00186000">
      <w:pPr>
        <w:pStyle w:val="NormalWeb"/>
      </w:pPr>
      <w:r>
        <w:rPr>
          <w:rFonts w:ascii="TimesNewRomanPSMT" w:hAnsi="TimesNewRomanPSMT"/>
        </w:rPr>
        <w:t xml:space="preserve">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78C1D05C" w14:textId="77777777" w:rsidR="001343A0" w:rsidRPr="008D3685" w:rsidRDefault="001343A0" w:rsidP="001343A0">
      <w:pPr>
        <w:pStyle w:val="NormalWeb"/>
      </w:pPr>
    </w:p>
    <w:p w14:paraId="3E63532E" w14:textId="77777777" w:rsidR="001343A0" w:rsidRPr="001343A0" w:rsidRDefault="001343A0" w:rsidP="001343A0">
      <w:pPr>
        <w:pStyle w:val="NormalWeb"/>
        <w:rPr>
          <w:u w:val="single"/>
          <w:lang w:val="en-US"/>
        </w:rPr>
      </w:pPr>
      <w:r w:rsidRPr="001343A0">
        <w:rPr>
          <w:u w:val="single"/>
          <w:lang w:val="en-US"/>
        </w:rPr>
        <w:t xml:space="preserve">Spatial </w:t>
      </w:r>
      <w:proofErr w:type="spellStart"/>
      <w:r w:rsidRPr="001343A0">
        <w:rPr>
          <w:u w:val="single"/>
          <w:lang w:val="en-US"/>
        </w:rPr>
        <w:t>heterogenetiy</w:t>
      </w:r>
      <w:proofErr w:type="spellEnd"/>
    </w:p>
    <w:p w14:paraId="037AEBFF" w14:textId="77777777" w:rsidR="001343A0" w:rsidRDefault="001343A0" w:rsidP="001343A0">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1DBC58C6" w14:textId="77777777" w:rsidR="001343A0" w:rsidRDefault="001343A0" w:rsidP="001343A0">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DA6742D" w14:textId="77777777" w:rsidR="001343A0" w:rsidRDefault="001343A0" w:rsidP="001343A0">
      <w:pPr>
        <w:pStyle w:val="NormalWeb"/>
        <w:tabs>
          <w:tab w:val="left" w:pos="7027"/>
        </w:tabs>
        <w:rPr>
          <w:rFonts w:ascii="Helvetica" w:hAnsi="Helvetica"/>
          <w:lang w:val="en-US"/>
        </w:rPr>
      </w:pPr>
    </w:p>
    <w:p w14:paraId="55C3D0CA" w14:textId="77777777" w:rsidR="001343A0" w:rsidRDefault="001343A0" w:rsidP="001343A0">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542DCB8B" w14:textId="77777777" w:rsidR="001343A0" w:rsidRPr="00A547A2" w:rsidRDefault="001343A0" w:rsidP="001343A0">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7BE67E7E" w14:textId="77777777" w:rsidR="001343A0" w:rsidRPr="008D3685" w:rsidRDefault="001343A0" w:rsidP="001343A0">
      <w:pPr>
        <w:rPr>
          <w:rFonts w:ascii="Helvetica" w:hAnsi="Helvetica"/>
          <w:strike/>
        </w:rPr>
      </w:pPr>
    </w:p>
    <w:p w14:paraId="548F904C" w14:textId="77777777" w:rsidR="001343A0" w:rsidRDefault="001343A0" w:rsidP="001343A0">
      <w:pPr>
        <w:pStyle w:val="NormalWeb"/>
        <w:rPr>
          <w:rFonts w:ascii="Helvetica" w:hAnsi="Helvetica"/>
          <w:u w:val="single"/>
          <w:lang w:val="en-US"/>
        </w:rPr>
      </w:pPr>
    </w:p>
    <w:p w14:paraId="229F9C70" w14:textId="77777777" w:rsidR="001343A0" w:rsidRPr="008D3685" w:rsidRDefault="001343A0" w:rsidP="001343A0">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60412C95" w14:textId="77777777" w:rsidR="001343A0" w:rsidRDefault="001343A0" w:rsidP="001343A0">
      <w:pPr>
        <w:rPr>
          <w:rFonts w:ascii="Helvetica" w:hAnsi="Helvetica"/>
          <w:strike/>
          <w:lang w:val="en-US"/>
        </w:rPr>
      </w:pPr>
    </w:p>
    <w:p w14:paraId="1740228A" w14:textId="77777777" w:rsidR="001343A0" w:rsidRPr="00491E4D" w:rsidRDefault="001343A0" w:rsidP="001343A0">
      <w:pPr>
        <w:rPr>
          <w:rFonts w:ascii="Helvetica" w:hAnsi="Helvetica"/>
          <w:lang w:val="en-US"/>
        </w:rPr>
      </w:pPr>
    </w:p>
    <w:p w14:paraId="1279B5EB" w14:textId="77777777" w:rsidR="001343A0" w:rsidRPr="00491E4D" w:rsidRDefault="001343A0" w:rsidP="001343A0">
      <w:pPr>
        <w:rPr>
          <w:rFonts w:ascii="Helvetica" w:hAnsi="Helvetica"/>
          <w:lang w:val="en-US"/>
        </w:rPr>
      </w:pPr>
    </w:p>
    <w:p w14:paraId="6244AB2C"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 xml:space="preserve">5. Conclusion </w:t>
      </w:r>
    </w:p>
    <w:p w14:paraId="7F6796AA" w14:textId="77777777" w:rsidR="001343A0" w:rsidRPr="00491E4D" w:rsidRDefault="001343A0" w:rsidP="001343A0">
      <w:pPr>
        <w:rPr>
          <w:rFonts w:ascii="Helvetica" w:hAnsi="Helvetica"/>
          <w:b/>
          <w:bCs/>
          <w:u w:val="single"/>
          <w:lang w:val="en-US"/>
        </w:rPr>
      </w:pPr>
    </w:p>
    <w:p w14:paraId="440BF63D" w14:textId="77777777" w:rsidR="001343A0" w:rsidRPr="00491E4D" w:rsidRDefault="001343A0" w:rsidP="001343A0">
      <w:pPr>
        <w:rPr>
          <w:rFonts w:ascii="Helvetica" w:hAnsi="Helvetica"/>
          <w:lang w:val="en-US"/>
        </w:rPr>
      </w:pPr>
      <w:r w:rsidRPr="00491E4D">
        <w:rPr>
          <w:rFonts w:ascii="Helvetica" w:hAnsi="Helvetica"/>
          <w:lang w:val="en-US"/>
        </w:rPr>
        <w:t xml:space="preserve">Restate mini findings </w:t>
      </w:r>
    </w:p>
    <w:p w14:paraId="19F24D04" w14:textId="77777777" w:rsidR="001343A0" w:rsidRPr="00491E4D" w:rsidRDefault="001343A0" w:rsidP="001343A0">
      <w:pPr>
        <w:rPr>
          <w:rFonts w:ascii="Helvetica" w:hAnsi="Helvetica"/>
          <w:lang w:val="en-US"/>
        </w:rPr>
      </w:pPr>
      <w:r w:rsidRPr="00491E4D">
        <w:rPr>
          <w:rFonts w:ascii="Helvetica" w:hAnsi="Helvetica"/>
          <w:lang w:val="en-US"/>
        </w:rPr>
        <w:t xml:space="preserve">Put into bigger picture context and why my findings matter </w:t>
      </w:r>
    </w:p>
    <w:p w14:paraId="7F815789" w14:textId="77777777" w:rsidR="001343A0" w:rsidRPr="00491E4D" w:rsidRDefault="001343A0" w:rsidP="001343A0">
      <w:pPr>
        <w:rPr>
          <w:rFonts w:ascii="Helvetica" w:hAnsi="Helvetica"/>
          <w:lang w:val="en-US"/>
        </w:rPr>
      </w:pPr>
    </w:p>
    <w:p w14:paraId="20080EBE" w14:textId="77777777" w:rsidR="001343A0" w:rsidRDefault="001343A0" w:rsidP="001343A0">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702A5F1F" w14:textId="77777777" w:rsidR="001343A0" w:rsidRDefault="001343A0" w:rsidP="001343A0">
      <w:pPr>
        <w:rPr>
          <w:rFonts w:ascii="Helvetica" w:hAnsi="Helvetica"/>
          <w:lang w:val="en-US"/>
        </w:rPr>
      </w:pPr>
    </w:p>
    <w:p w14:paraId="249008C5" w14:textId="3B085A6F" w:rsidR="001343A0" w:rsidRDefault="001343A0" w:rsidP="001343A0">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w:t>
      </w:r>
      <w:r w:rsidR="00EE013B">
        <w:rPr>
          <w:rFonts w:ascii="Helvetica" w:hAnsi="Helvetica"/>
          <w:lang w:val="en-US"/>
        </w:rPr>
        <w:t>mean reflectance</w:t>
      </w:r>
      <w:r>
        <w:rPr>
          <w:rFonts w:ascii="Helvetica" w:hAnsi="Helvetica"/>
          <w:lang w:val="en-US"/>
        </w:rPr>
        <w:t xml:space="preserve">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44AD459B" w14:textId="38A1970F" w:rsidR="001343A0" w:rsidRPr="004057C9" w:rsidRDefault="001343A0" w:rsidP="001343A0">
      <w:pPr>
        <w:rPr>
          <w:rFonts w:ascii="Helvetica" w:hAnsi="Helvetica"/>
          <w:lang w:val="en-US"/>
        </w:rPr>
      </w:pPr>
      <w:r w:rsidRPr="00491E4D">
        <w:rPr>
          <w:rFonts w:ascii="Helvetica" w:hAnsi="Helvetica"/>
          <w:lang w:val="en-US"/>
        </w:rPr>
        <w:t xml:space="preserve">Spectral zone unmixing showed that overall </w:t>
      </w:r>
      <w:r w:rsidR="00EB4D3A">
        <w:rPr>
          <w:rFonts w:ascii="Helvetica" w:hAnsi="Helvetica"/>
          <w:lang w:val="en-US"/>
        </w:rPr>
        <w:t>bands</w:t>
      </w:r>
      <w:r w:rsidRPr="00491E4D">
        <w:rPr>
          <w:rFonts w:ascii="Helvetica" w:hAnsi="Helvetica"/>
          <w:lang w:val="en-US"/>
        </w:rPr>
        <w:t xml:space="preserve">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t>
      </w:r>
      <w:r w:rsidR="00EB4D3A">
        <w:rPr>
          <w:rFonts w:ascii="Helvetica" w:hAnsi="Helvetica"/>
          <w:lang w:val="en-US"/>
        </w:rPr>
        <w:t>band</w:t>
      </w:r>
      <w:r>
        <w:rPr>
          <w:rFonts w:ascii="Helvetica" w:hAnsi="Helvetica"/>
          <w:lang w:val="en-US"/>
        </w:rPr>
        <w:t xml:space="preserve"> </w:t>
      </w:r>
      <w:r w:rsidRPr="00491E4D">
        <w:rPr>
          <w:rFonts w:ascii="Helvetica" w:hAnsi="Helvetica"/>
          <w:lang w:val="en-US"/>
        </w:rPr>
        <w:t>selection provided</w:t>
      </w:r>
      <w:r>
        <w:rPr>
          <w:rFonts w:ascii="Helvetica" w:hAnsi="Helvetica"/>
          <w:lang w:val="en-US"/>
        </w:rPr>
        <w:t xml:space="preserve"> a small but spectrally diverse subset of </w:t>
      </w:r>
      <w:r w:rsidR="00EB4D3A">
        <w:rPr>
          <w:rFonts w:ascii="Helvetica" w:hAnsi="Helvetica"/>
          <w:lang w:val="en-US"/>
        </w:rPr>
        <w:t>bands</w:t>
      </w:r>
      <w:r>
        <w:rPr>
          <w:rFonts w:ascii="Helvetica" w:hAnsi="Helvetica"/>
          <w:lang w:val="en-US"/>
        </w:rPr>
        <w:t>,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 xml:space="preserve">Both manual and automatic </w:t>
      </w:r>
      <w:r w:rsidR="00EB4D3A">
        <w:rPr>
          <w:rFonts w:ascii="Helvetica" w:hAnsi="Helvetica"/>
          <w:b/>
          <w:bCs/>
          <w:lang w:val="en-US"/>
        </w:rPr>
        <w:t>band</w:t>
      </w:r>
      <w:r w:rsidRPr="005D562F">
        <w:rPr>
          <w:rFonts w:ascii="Helvetica" w:hAnsi="Helvetica"/>
          <w:b/>
          <w:bCs/>
          <w:lang w:val="en-US"/>
        </w:rPr>
        <w:t xml:space="preserve">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w:t>
      </w:r>
      <w:r w:rsidR="00E80016">
        <w:rPr>
          <w:rFonts w:ascii="Helvetica" w:hAnsi="Helvetica"/>
          <w:lang w:val="en-US"/>
        </w:rPr>
        <w:t>bare ground</w:t>
      </w:r>
      <w:r>
        <w:rPr>
          <w:rFonts w:ascii="Helvetica" w:hAnsi="Helvetica"/>
          <w:lang w:val="en-US"/>
        </w:rPr>
        <w:t xml:space="preserve">,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654358F" w14:textId="77777777" w:rsidR="001343A0" w:rsidRDefault="001343A0" w:rsidP="001343A0">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27977828" w14:textId="77777777" w:rsidR="001343A0" w:rsidRDefault="001343A0" w:rsidP="001343A0">
      <w:pPr>
        <w:rPr>
          <w:rFonts w:ascii="Helvetica" w:hAnsi="Helvetica"/>
          <w:lang w:val="en-US"/>
        </w:rPr>
      </w:pPr>
    </w:p>
    <w:p w14:paraId="78E95BC3" w14:textId="77777777" w:rsidR="001343A0" w:rsidRDefault="001343A0" w:rsidP="001343A0">
      <w:pPr>
        <w:rPr>
          <w:rFonts w:ascii="Helvetica" w:hAnsi="Helvetica"/>
          <w:lang w:val="en-US"/>
        </w:rPr>
      </w:pPr>
    </w:p>
    <w:p w14:paraId="2B7241C0" w14:textId="31D3938D" w:rsidR="001343A0" w:rsidRDefault="001343A0" w:rsidP="001343A0">
      <w:pPr>
        <w:rPr>
          <w:rFonts w:ascii="Helvetica" w:hAnsi="Helvetica"/>
          <w:lang w:val="en-US"/>
        </w:rPr>
      </w:pPr>
      <w:r>
        <w:rPr>
          <w:rFonts w:ascii="Helvetica" w:hAnsi="Helvetica"/>
          <w:lang w:val="en-US"/>
        </w:rPr>
        <w:t xml:space="preserve">I found that Arctic tundra vegetation types do have distinct spectral signatures, which they can be identified by. Patterns Spectral signatures spatial-temporally </w:t>
      </w:r>
    </w:p>
    <w:p w14:paraId="1CD04D16" w14:textId="7E29F5B1" w:rsidR="00437549" w:rsidRDefault="00437549" w:rsidP="001343A0">
      <w:pPr>
        <w:rPr>
          <w:rFonts w:ascii="Helvetica" w:hAnsi="Helvetica"/>
          <w:lang w:val="en-US"/>
        </w:rPr>
      </w:pPr>
    </w:p>
    <w:p w14:paraId="2AC38A0D" w14:textId="11E2FEE9" w:rsidR="00437549" w:rsidRPr="00491E4D" w:rsidRDefault="00437549" w:rsidP="001343A0">
      <w:pPr>
        <w:rPr>
          <w:rFonts w:ascii="Helvetica" w:hAnsi="Helvetica"/>
          <w:lang w:val="en-US"/>
        </w:rPr>
      </w:pPr>
      <w:r>
        <w:rPr>
          <w:rFonts w:ascii="Helvetica" w:hAnsi="Helvetica"/>
          <w:lang w:val="en-US"/>
        </w:rPr>
        <w:t xml:space="preserve">My results highlight the importance of </w:t>
      </w:r>
      <w:r w:rsidR="00F35EF2">
        <w:rPr>
          <w:rFonts w:ascii="Helvetica" w:hAnsi="Helvetica"/>
          <w:lang w:val="en-US"/>
        </w:rPr>
        <w:t xml:space="preserve">both </w:t>
      </w:r>
      <w:proofErr w:type="spellStart"/>
      <w:r w:rsidR="00F35EF2">
        <w:rPr>
          <w:rFonts w:ascii="Helvetica" w:hAnsi="Helvetica"/>
          <w:lang w:val="en-US"/>
        </w:rPr>
        <w:t>visable</w:t>
      </w:r>
      <w:proofErr w:type="spellEnd"/>
      <w:r w:rsidR="00F35EF2">
        <w:rPr>
          <w:rFonts w:ascii="Helvetica" w:hAnsi="Helvetica"/>
          <w:lang w:val="en-US"/>
        </w:rPr>
        <w:t xml:space="preserve"> and NIR regions for identifying vegetation types, but suggest that the most informative </w:t>
      </w:r>
      <w:r w:rsidR="00EB4D3A">
        <w:rPr>
          <w:rFonts w:ascii="Helvetica" w:hAnsi="Helvetica"/>
          <w:lang w:val="en-US"/>
        </w:rPr>
        <w:t>bands</w:t>
      </w:r>
      <w:r w:rsidR="00F35EF2">
        <w:rPr>
          <w:rFonts w:ascii="Helvetica" w:hAnsi="Helvetica"/>
          <w:lang w:val="en-US"/>
        </w:rPr>
        <w:t xml:space="preserve"> for identifying </w:t>
      </w:r>
      <w:proofErr w:type="spellStart"/>
      <w:r w:rsidR="00F35EF2">
        <w:rPr>
          <w:rFonts w:ascii="Helvetica" w:hAnsi="Helvetica"/>
          <w:lang w:val="en-US"/>
        </w:rPr>
        <w:t>vegtype</w:t>
      </w:r>
      <w:proofErr w:type="spellEnd"/>
      <w:r w:rsidR="00F35EF2">
        <w:rPr>
          <w:rFonts w:ascii="Helvetica" w:hAnsi="Helvetica"/>
          <w:lang w:val="en-US"/>
        </w:rPr>
        <w:t xml:space="preserve"> might be variable with phenology </w:t>
      </w:r>
    </w:p>
    <w:p w14:paraId="59512A9B" w14:textId="77777777" w:rsidR="001343A0" w:rsidRDefault="001343A0" w:rsidP="001343A0">
      <w:pPr>
        <w:rPr>
          <w:rFonts w:ascii="Helvetica" w:hAnsi="Helvetica"/>
          <w:b/>
          <w:bCs/>
          <w:u w:val="single"/>
          <w:lang w:val="en-US"/>
        </w:rPr>
      </w:pPr>
    </w:p>
    <w:p w14:paraId="19DC5D91" w14:textId="3237AC6A" w:rsidR="001343A0" w:rsidRPr="005D562F" w:rsidRDefault="001343A0" w:rsidP="001343A0">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t>
      </w:r>
      <w:r w:rsidR="00EB4D3A">
        <w:rPr>
          <w:rFonts w:ascii="Helvetica" w:hAnsi="Helvetica"/>
          <w:lang w:val="en-US"/>
        </w:rPr>
        <w:t>bands</w:t>
      </w:r>
      <w:r>
        <w:rPr>
          <w:rFonts w:ascii="Helvetica" w:hAnsi="Helvetica"/>
          <w:lang w:val="en-US"/>
        </w:rPr>
        <w:t xml:space="preserve"> from the green-red transition region (570-670 nm) in the visible spectrum to be the most discriminative between vegetation types. Dimensional reduction of spectral data </w:t>
      </w:r>
      <w:r>
        <w:rPr>
          <w:rFonts w:ascii="Helvetica" w:hAnsi="Helvetica"/>
          <w:lang w:val="en-US"/>
        </w:rPr>
        <w:lastRenderedPageBreak/>
        <w:t xml:space="preserve">though both manual and automatic band selection did not improve visually discriminating vegetation types based on their spectral diversity. </w:t>
      </w:r>
    </w:p>
    <w:p w14:paraId="35FE54AD" w14:textId="77777777" w:rsidR="001343A0" w:rsidRPr="005D562F" w:rsidRDefault="001343A0" w:rsidP="001343A0">
      <w:pPr>
        <w:rPr>
          <w:rFonts w:ascii="Helvetica" w:hAnsi="Helvetica"/>
          <w:b/>
          <w:bCs/>
          <w:lang w:val="en-US"/>
        </w:rPr>
      </w:pPr>
    </w:p>
    <w:p w14:paraId="790331E2" w14:textId="77777777" w:rsidR="001343A0" w:rsidRDefault="001343A0" w:rsidP="001343A0">
      <w:pPr>
        <w:rPr>
          <w:rFonts w:ascii="Helvetica" w:hAnsi="Helvetica"/>
          <w:b/>
          <w:bCs/>
          <w:u w:val="single"/>
          <w:lang w:val="en-US"/>
        </w:rPr>
      </w:pPr>
      <w:r>
        <w:rPr>
          <w:rFonts w:ascii="Helvetica" w:hAnsi="Helvetica"/>
          <w:b/>
          <w:bCs/>
          <w:u w:val="single"/>
          <w:lang w:val="en-US"/>
        </w:rPr>
        <w:t>GD example</w:t>
      </w:r>
    </w:p>
    <w:p w14:paraId="0A9D9E6B" w14:textId="77777777" w:rsidR="001343A0" w:rsidRDefault="001343A0" w:rsidP="001343A0">
      <w:pPr>
        <w:rPr>
          <w:rFonts w:ascii="Helvetica" w:hAnsi="Helvetica"/>
          <w:b/>
          <w:bCs/>
          <w:u w:val="single"/>
          <w:lang w:val="en-US"/>
        </w:rPr>
      </w:pPr>
    </w:p>
    <w:p w14:paraId="5BD33753" w14:textId="77777777" w:rsidR="001343A0" w:rsidRDefault="001343A0" w:rsidP="001343A0">
      <w:pPr>
        <w:rPr>
          <w:rFonts w:ascii="Helvetica" w:hAnsi="Helvetica"/>
          <w:b/>
          <w:bCs/>
          <w:u w:val="single"/>
          <w:lang w:val="en-US"/>
        </w:rPr>
      </w:pPr>
    </w:p>
    <w:p w14:paraId="50FE5DCB" w14:textId="77777777" w:rsidR="001343A0" w:rsidRPr="007943FC" w:rsidRDefault="001343A0" w:rsidP="001343A0">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49610B23" w14:textId="77777777" w:rsidR="001343A0" w:rsidRPr="007943FC" w:rsidRDefault="001343A0" w:rsidP="001343A0">
      <w:pPr>
        <w:rPr>
          <w:rFonts w:ascii="Helvetica" w:hAnsi="Helvetica"/>
          <w:b/>
          <w:bCs/>
          <w:u w:val="single"/>
        </w:rPr>
      </w:pPr>
    </w:p>
    <w:p w14:paraId="2AF5281D" w14:textId="77777777" w:rsidR="001343A0" w:rsidRPr="00491E4D" w:rsidRDefault="001343A0" w:rsidP="001343A0">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1A10B7AE" w14:textId="120DD810" w:rsidR="001343A0" w:rsidRPr="00491E4D" w:rsidRDefault="001343A0" w:rsidP="001343A0">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t>
      </w:r>
      <w:r w:rsidR="00EB4D3A">
        <w:rPr>
          <w:rFonts w:ascii="AdvTT5843c571" w:hAnsi="AdvTT5843c571"/>
          <w:sz w:val="20"/>
          <w:szCs w:val="20"/>
          <w:lang w:val="en-US"/>
        </w:rPr>
        <w:t>bands</w:t>
      </w:r>
      <w:r w:rsidRPr="00491E4D">
        <w:rPr>
          <w:rFonts w:ascii="AdvTT5843c571" w:hAnsi="AdvTT5843c571"/>
          <w:sz w:val="20"/>
          <w:szCs w:val="20"/>
          <w:lang w:val="en-US"/>
        </w:rPr>
        <w:t xml:space="preserve">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0E634B35" w14:textId="77777777" w:rsidR="001343A0" w:rsidRPr="00491E4D" w:rsidRDefault="001343A0" w:rsidP="001343A0">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1248DE30" w14:textId="77777777" w:rsidR="001343A0" w:rsidRPr="00491E4D" w:rsidRDefault="001343A0" w:rsidP="001343A0">
      <w:pPr>
        <w:pStyle w:val="NormalWeb"/>
        <w:rPr>
          <w:lang w:val="en-US"/>
        </w:rPr>
      </w:pPr>
    </w:p>
    <w:p w14:paraId="1080982E" w14:textId="77777777" w:rsidR="001343A0" w:rsidRPr="00491E4D" w:rsidRDefault="001343A0" w:rsidP="001343A0">
      <w:pPr>
        <w:pStyle w:val="NormalWeb"/>
        <w:rPr>
          <w:lang w:val="en-US"/>
        </w:rPr>
      </w:pPr>
    </w:p>
    <w:p w14:paraId="305ACDCA"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w:t>
      </w:r>
      <w:r w:rsidRPr="00491E4D">
        <w:rPr>
          <w:rFonts w:ascii="URWPalladioL" w:eastAsia="Times New Roman" w:hAnsi="URWPalladioL" w:cs="Times New Roman"/>
          <w:sz w:val="20"/>
          <w:szCs w:val="20"/>
          <w:lang w:val="en-US" w:eastAsia="en-GB"/>
        </w:rPr>
        <w:lastRenderedPageBreak/>
        <w:t>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26959740" w14:textId="77777777" w:rsidR="001343A0" w:rsidRPr="00491E4D"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53D8360F" w14:textId="77777777" w:rsidR="001343A0" w:rsidRPr="00491E4D" w:rsidRDefault="001343A0" w:rsidP="001343A0">
      <w:pPr>
        <w:rPr>
          <w:rFonts w:ascii="Helvetica" w:hAnsi="Helvetica"/>
          <w:u w:val="single"/>
          <w:lang w:val="en-US"/>
        </w:rPr>
      </w:pPr>
    </w:p>
    <w:p w14:paraId="289EC60D" w14:textId="77777777" w:rsidR="001343A0" w:rsidRPr="00491E4D" w:rsidRDefault="001343A0" w:rsidP="001343A0">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6E20AA13" w14:textId="77777777" w:rsidR="001343A0" w:rsidRPr="00491E4D" w:rsidRDefault="001343A0" w:rsidP="001343A0">
      <w:pPr>
        <w:rPr>
          <w:rFonts w:ascii="Helvetica" w:hAnsi="Helvetica"/>
          <w:u w:val="single"/>
          <w:lang w:val="en-US"/>
        </w:rPr>
      </w:pPr>
    </w:p>
    <w:p w14:paraId="7629946F" w14:textId="77777777" w:rsidR="001343A0" w:rsidRPr="00491E4D" w:rsidRDefault="001343A0" w:rsidP="001343A0">
      <w:pPr>
        <w:rPr>
          <w:rFonts w:ascii="Helvetica" w:hAnsi="Helvetica"/>
          <w:lang w:val="en-US"/>
        </w:rPr>
      </w:pPr>
    </w:p>
    <w:p w14:paraId="34305824" w14:textId="77777777" w:rsidR="001343A0" w:rsidRPr="00C7489F" w:rsidRDefault="001343A0" w:rsidP="001343A0">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DB2339F" w14:textId="77777777" w:rsidR="001343A0" w:rsidRPr="00C7489F" w:rsidRDefault="001343A0" w:rsidP="001343A0">
      <w:pPr>
        <w:rPr>
          <w:rFonts w:ascii="Times New Roman" w:eastAsia="Times New Roman" w:hAnsi="Times New Roman" w:cs="Times New Roman"/>
          <w:lang w:eastAsia="en-GB"/>
        </w:rPr>
      </w:pPr>
    </w:p>
    <w:p w14:paraId="78732CBB" w14:textId="77777777" w:rsidR="001343A0" w:rsidRPr="001343A0" w:rsidRDefault="001343A0" w:rsidP="001343A0">
      <w:pPr>
        <w:spacing w:before="100" w:beforeAutospacing="1" w:after="100" w:afterAutospacing="1"/>
        <w:rPr>
          <w:rFonts w:ascii="Times New Roman" w:eastAsia="Times New Roman" w:hAnsi="Times New Roman" w:cs="Times New Roman"/>
          <w:lang w:val="en-US" w:eastAsia="en-GB"/>
        </w:rPr>
      </w:pPr>
      <w:r w:rsidRPr="001343A0">
        <w:rPr>
          <w:rFonts w:ascii="Times New Roman" w:eastAsia="Times New Roman" w:hAnsi="Times New Roman" w:cs="Times New Roman"/>
          <w:lang w:val="en-US" w:eastAsia="en-GB"/>
        </w:rPr>
        <w:t>Look at beamish?</w:t>
      </w:r>
    </w:p>
    <w:p w14:paraId="7587F732" w14:textId="77777777" w:rsidR="001343A0" w:rsidRPr="00491E4D" w:rsidRDefault="001343A0" w:rsidP="001343A0">
      <w:pPr>
        <w:pStyle w:val="NormalWeb"/>
        <w:rPr>
          <w:b/>
          <w:bCs/>
          <w:sz w:val="28"/>
          <w:szCs w:val="28"/>
          <w:lang w:val="en-US"/>
        </w:rPr>
      </w:pPr>
      <w:r w:rsidRPr="00491E4D">
        <w:rPr>
          <w:b/>
          <w:bCs/>
          <w:sz w:val="28"/>
          <w:szCs w:val="28"/>
          <w:lang w:val="en-US"/>
        </w:rPr>
        <w:t xml:space="preserve">6. References </w:t>
      </w:r>
    </w:p>
    <w:p w14:paraId="7C231D57" w14:textId="77777777" w:rsidR="001343A0" w:rsidRDefault="001343A0" w:rsidP="001343A0">
      <w:pPr>
        <w:rPr>
          <w:rFonts w:ascii="Arial" w:eastAsia="Times New Roman" w:hAnsi="Arial" w:cs="Arial"/>
          <w:color w:val="222222"/>
          <w:sz w:val="20"/>
          <w:szCs w:val="20"/>
          <w:shd w:val="clear" w:color="auto" w:fill="FFFFFF"/>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6A298D43" w14:textId="77777777" w:rsidR="001343A0" w:rsidRPr="00491E4D" w:rsidRDefault="001343A0" w:rsidP="001343A0">
      <w:pPr>
        <w:rPr>
          <w:rFonts w:ascii="Times New Roman" w:eastAsia="Times New Roman" w:hAnsi="Times New Roman" w:cs="Times New Roman"/>
          <w:lang w:val="en-US" w:eastAsia="en-GB"/>
        </w:rPr>
      </w:pPr>
    </w:p>
    <w:p w14:paraId="571D2A84" w14:textId="77777777" w:rsidR="001343A0" w:rsidRPr="00DE5F59" w:rsidRDefault="001343A0" w:rsidP="001343A0">
      <w:pPr>
        <w:rPr>
          <w:sz w:val="20"/>
          <w:lang w:val="en-GB"/>
        </w:rPr>
      </w:pPr>
      <w:r>
        <w:rPr>
          <w:rFonts w:ascii="Avenir Next" w:hAnsi="Avenir Next"/>
          <w:color w:val="252F52"/>
          <w:shd w:val="clear" w:color="auto" w:fill="FFFFFF"/>
        </w:rPr>
        <w:t>I</w:t>
      </w:r>
      <w:r w:rsidRPr="00DE5F59">
        <w:rPr>
          <w:rFonts w:ascii="Times New Roman" w:hAnsi="Times New Roman"/>
          <w:sz w:val="20"/>
          <w:lang w:val="en-GB"/>
        </w:rPr>
        <w:t xml:space="preserve">PCC, 2019: IPCC Special Report on the Ocean and Cryosphere in a Changing Climate [H.-O. </w:t>
      </w:r>
      <w:proofErr w:type="spellStart"/>
      <w:r w:rsidRPr="00DE5F59">
        <w:rPr>
          <w:rFonts w:ascii="Times New Roman" w:hAnsi="Times New Roman"/>
          <w:sz w:val="20"/>
          <w:lang w:val="en-GB"/>
        </w:rPr>
        <w:t>Pörtner</w:t>
      </w:r>
      <w:proofErr w:type="spellEnd"/>
      <w:r w:rsidRPr="00DE5F59">
        <w:rPr>
          <w:rFonts w:ascii="Times New Roman" w:hAnsi="Times New Roman"/>
          <w:sz w:val="20"/>
          <w:lang w:val="en-GB"/>
        </w:rPr>
        <w:t>, D.C. Roberts, V. Masson-</w:t>
      </w:r>
      <w:proofErr w:type="spellStart"/>
      <w:r w:rsidRPr="00DE5F59">
        <w:rPr>
          <w:rFonts w:ascii="Times New Roman" w:hAnsi="Times New Roman"/>
          <w:sz w:val="20"/>
          <w:lang w:val="en-GB"/>
        </w:rPr>
        <w:t>Delmotte</w:t>
      </w:r>
      <w:proofErr w:type="spellEnd"/>
      <w:r w:rsidRPr="00DE5F59">
        <w:rPr>
          <w:rFonts w:ascii="Times New Roman" w:hAnsi="Times New Roman"/>
          <w:sz w:val="20"/>
          <w:lang w:val="en-GB"/>
        </w:rPr>
        <w:t xml:space="preserve">, P. </w:t>
      </w:r>
      <w:proofErr w:type="spellStart"/>
      <w:r w:rsidRPr="00DE5F59">
        <w:rPr>
          <w:rFonts w:ascii="Times New Roman" w:hAnsi="Times New Roman"/>
          <w:sz w:val="20"/>
          <w:lang w:val="en-GB"/>
        </w:rPr>
        <w:t>Zhai</w:t>
      </w:r>
      <w:proofErr w:type="spellEnd"/>
      <w:r w:rsidRPr="00DE5F59">
        <w:rPr>
          <w:rFonts w:ascii="Times New Roman" w:hAnsi="Times New Roman"/>
          <w:sz w:val="20"/>
          <w:lang w:val="en-GB"/>
        </w:rPr>
        <w:t xml:space="preserve">, M. </w:t>
      </w:r>
      <w:proofErr w:type="spellStart"/>
      <w:r w:rsidRPr="00DE5F59">
        <w:rPr>
          <w:rFonts w:ascii="Times New Roman" w:hAnsi="Times New Roman"/>
          <w:sz w:val="20"/>
          <w:lang w:val="en-GB"/>
        </w:rPr>
        <w:t>Tignor</w:t>
      </w:r>
      <w:proofErr w:type="spellEnd"/>
      <w:r w:rsidRPr="00DE5F59">
        <w:rPr>
          <w:rFonts w:ascii="Times New Roman" w:hAnsi="Times New Roman"/>
          <w:sz w:val="20"/>
          <w:lang w:val="en-GB"/>
        </w:rPr>
        <w:t xml:space="preserve">, E. </w:t>
      </w:r>
      <w:proofErr w:type="spellStart"/>
      <w:r w:rsidRPr="00DE5F59">
        <w:rPr>
          <w:rFonts w:ascii="Times New Roman" w:hAnsi="Times New Roman"/>
          <w:sz w:val="20"/>
          <w:lang w:val="en-GB"/>
        </w:rPr>
        <w:t>Poloczanska</w:t>
      </w:r>
      <w:proofErr w:type="spellEnd"/>
      <w:r w:rsidRPr="00DE5F59">
        <w:rPr>
          <w:rFonts w:ascii="Times New Roman" w:hAnsi="Times New Roman"/>
          <w:sz w:val="20"/>
          <w:lang w:val="en-GB"/>
        </w:rPr>
        <w:t xml:space="preserve">, K. </w:t>
      </w:r>
      <w:proofErr w:type="spellStart"/>
      <w:r w:rsidRPr="00DE5F59">
        <w:rPr>
          <w:rFonts w:ascii="Times New Roman" w:hAnsi="Times New Roman"/>
          <w:sz w:val="20"/>
          <w:lang w:val="en-GB"/>
        </w:rPr>
        <w:t>Mintenbeck</w:t>
      </w:r>
      <w:proofErr w:type="spellEnd"/>
      <w:r w:rsidRPr="00DE5F59">
        <w:rPr>
          <w:rFonts w:ascii="Times New Roman" w:hAnsi="Times New Roman"/>
          <w:sz w:val="20"/>
          <w:lang w:val="en-GB"/>
        </w:rPr>
        <w:t xml:space="preserve">, A. </w:t>
      </w:r>
      <w:proofErr w:type="spellStart"/>
      <w:r w:rsidRPr="00DE5F59">
        <w:rPr>
          <w:rFonts w:ascii="Times New Roman" w:hAnsi="Times New Roman"/>
          <w:sz w:val="20"/>
          <w:lang w:val="en-GB"/>
        </w:rPr>
        <w:t>Alegría</w:t>
      </w:r>
      <w:proofErr w:type="spellEnd"/>
      <w:r w:rsidRPr="00DE5F59">
        <w:rPr>
          <w:rFonts w:ascii="Times New Roman" w:hAnsi="Times New Roman"/>
          <w:sz w:val="20"/>
          <w:lang w:val="en-GB"/>
        </w:rPr>
        <w:t xml:space="preserve">, M. Nicolai, A. </w:t>
      </w:r>
      <w:proofErr w:type="spellStart"/>
      <w:r w:rsidRPr="00DE5F59">
        <w:rPr>
          <w:rFonts w:ascii="Times New Roman" w:hAnsi="Times New Roman"/>
          <w:sz w:val="20"/>
          <w:lang w:val="en-GB"/>
        </w:rPr>
        <w:t>Okem</w:t>
      </w:r>
      <w:proofErr w:type="spellEnd"/>
      <w:r w:rsidRPr="00DE5F59">
        <w:rPr>
          <w:rFonts w:ascii="Times New Roman" w:hAnsi="Times New Roman"/>
          <w:sz w:val="20"/>
          <w:lang w:val="en-GB"/>
        </w:rPr>
        <w:t xml:space="preserve">, J. </w:t>
      </w:r>
      <w:proofErr w:type="spellStart"/>
      <w:r w:rsidRPr="00DE5F59">
        <w:rPr>
          <w:rFonts w:ascii="Times New Roman" w:hAnsi="Times New Roman"/>
          <w:sz w:val="20"/>
          <w:lang w:val="en-GB"/>
        </w:rPr>
        <w:t>Petzold</w:t>
      </w:r>
      <w:proofErr w:type="spellEnd"/>
      <w:r w:rsidRPr="00DE5F59">
        <w:rPr>
          <w:rFonts w:ascii="Times New Roman" w:hAnsi="Times New Roman"/>
          <w:sz w:val="20"/>
          <w:lang w:val="en-GB"/>
        </w:rPr>
        <w:t xml:space="preserve">, B. Rama, N.M. </w:t>
      </w:r>
      <w:proofErr w:type="spellStart"/>
      <w:r w:rsidRPr="00DE5F59">
        <w:rPr>
          <w:rFonts w:ascii="Times New Roman" w:hAnsi="Times New Roman"/>
          <w:sz w:val="20"/>
          <w:lang w:val="en-GB"/>
        </w:rPr>
        <w:t>Weyer</w:t>
      </w:r>
      <w:proofErr w:type="spellEnd"/>
      <w:r w:rsidRPr="00DE5F59">
        <w:rPr>
          <w:rFonts w:ascii="Times New Roman" w:hAnsi="Times New Roman"/>
          <w:sz w:val="20"/>
          <w:lang w:val="en-GB"/>
        </w:rPr>
        <w:t xml:space="preserve"> (eds.)].</w:t>
      </w:r>
    </w:p>
    <w:p w14:paraId="14F4E85E" w14:textId="77777777" w:rsidR="001343A0" w:rsidRPr="00491E4D" w:rsidRDefault="001343A0" w:rsidP="001343A0">
      <w:pPr>
        <w:pStyle w:val="NormalWeb"/>
        <w:rPr>
          <w:b/>
          <w:bCs/>
          <w:lang w:val="en-US"/>
        </w:rPr>
      </w:pPr>
    </w:p>
    <w:p w14:paraId="12830C88" w14:textId="77777777" w:rsidR="001343A0" w:rsidRPr="00491E4D" w:rsidRDefault="001343A0" w:rsidP="001343A0">
      <w:pPr>
        <w:rPr>
          <w:rFonts w:ascii="Helvetica" w:hAnsi="Helvetica"/>
          <w:b/>
          <w:bCs/>
          <w:u w:val="single"/>
          <w:lang w:val="en-US"/>
        </w:rPr>
      </w:pPr>
    </w:p>
    <w:p w14:paraId="48848197" w14:textId="77777777" w:rsidR="001343A0" w:rsidRPr="00491E4D" w:rsidRDefault="001343A0" w:rsidP="001343A0">
      <w:pPr>
        <w:rPr>
          <w:rFonts w:ascii="Helvetica" w:hAnsi="Helvetica"/>
          <w:lang w:val="en-US"/>
        </w:rPr>
      </w:pPr>
    </w:p>
    <w:p w14:paraId="1E6C62F0" w14:textId="77777777" w:rsidR="001343A0" w:rsidRPr="00491E4D" w:rsidRDefault="001343A0" w:rsidP="001343A0">
      <w:pPr>
        <w:rPr>
          <w:rFonts w:ascii="Helvetica" w:hAnsi="Helvetica"/>
          <w:b/>
          <w:bCs/>
          <w:sz w:val="28"/>
          <w:szCs w:val="28"/>
          <w:lang w:val="en-US"/>
        </w:rPr>
      </w:pPr>
      <w:r w:rsidRPr="00491E4D">
        <w:rPr>
          <w:rFonts w:ascii="Helvetica" w:hAnsi="Helvetica"/>
          <w:b/>
          <w:bCs/>
          <w:sz w:val="28"/>
          <w:szCs w:val="28"/>
          <w:lang w:val="en-US"/>
        </w:rPr>
        <w:t>7. Appendices</w:t>
      </w:r>
    </w:p>
    <w:p w14:paraId="3F1C45F0" w14:textId="77777777" w:rsidR="001343A0" w:rsidRPr="00491E4D" w:rsidRDefault="001343A0" w:rsidP="001343A0">
      <w:pPr>
        <w:rPr>
          <w:rFonts w:ascii="Helvetica" w:hAnsi="Helvetica"/>
          <w:lang w:val="en-US"/>
        </w:rPr>
      </w:pPr>
    </w:p>
    <w:p w14:paraId="3AB3DD3B" w14:textId="77777777" w:rsidR="001343A0" w:rsidRPr="00491E4D" w:rsidRDefault="001343A0" w:rsidP="001343A0">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213B007E" w14:textId="77777777" w:rsidR="001343A0" w:rsidRPr="00491E4D" w:rsidRDefault="001343A0" w:rsidP="001343A0">
      <w:pPr>
        <w:rPr>
          <w:rFonts w:ascii="Helvetica" w:hAnsi="Helvetica"/>
          <w:lang w:val="en-US"/>
        </w:rPr>
      </w:pPr>
    </w:p>
    <w:p w14:paraId="6F8EB65D" w14:textId="77777777" w:rsidR="001343A0" w:rsidRPr="00491E4D" w:rsidRDefault="001343A0" w:rsidP="001343A0">
      <w:pPr>
        <w:rPr>
          <w:rFonts w:ascii="Helvetica" w:hAnsi="Helvetica"/>
          <w:lang w:val="en-US"/>
        </w:rPr>
      </w:pPr>
      <w:r w:rsidRPr="00491E4D">
        <w:rPr>
          <w:rFonts w:ascii="Helvetica" w:hAnsi="Helvetica"/>
          <w:lang w:val="en-US"/>
        </w:rPr>
        <w:lastRenderedPageBreak/>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 xml:space="preserve">) (if I take (1-type) out my </w:t>
      </w:r>
      <w:proofErr w:type="spellStart"/>
      <w:r w:rsidRPr="00491E4D">
        <w:rPr>
          <w:rFonts w:ascii="Helvetica" w:hAnsi="Helvetica"/>
          <w:lang w:val="en-US"/>
        </w:rPr>
        <w:t>my</w:t>
      </w:r>
      <w:proofErr w:type="spellEnd"/>
      <w:r w:rsidRPr="00491E4D">
        <w:rPr>
          <w:rFonts w:ascii="Helvetica" w:hAnsi="Helvetica"/>
          <w:lang w:val="en-US"/>
        </w:rPr>
        <w:t xml:space="preserve"> models I should add them back in, when making figures)</w:t>
      </w:r>
    </w:p>
    <w:p w14:paraId="50F710C2" w14:textId="77777777" w:rsidR="001343A0" w:rsidRPr="00491E4D" w:rsidRDefault="001343A0" w:rsidP="001343A0">
      <w:pPr>
        <w:rPr>
          <w:rFonts w:ascii="Helvetica" w:hAnsi="Helvetica"/>
          <w:lang w:val="en-US"/>
        </w:rPr>
      </w:pPr>
    </w:p>
    <w:p w14:paraId="314ACFCC" w14:textId="77777777" w:rsidR="001343A0" w:rsidRPr="00491E4D" w:rsidRDefault="001343A0" w:rsidP="001343A0">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1E129F7A" w14:textId="77777777" w:rsidR="001343A0" w:rsidRPr="00491E4D" w:rsidRDefault="001343A0" w:rsidP="001343A0">
      <w:pPr>
        <w:rPr>
          <w:rFonts w:ascii="Helvetica" w:hAnsi="Helvetica"/>
          <w:lang w:val="en-US"/>
        </w:rPr>
      </w:pPr>
    </w:p>
    <w:p w14:paraId="4B7CC10B" w14:textId="77777777" w:rsidR="001343A0" w:rsidRPr="00491E4D" w:rsidRDefault="001343A0" w:rsidP="001343A0">
      <w:pPr>
        <w:rPr>
          <w:rFonts w:ascii="Helvetica" w:hAnsi="Helvetica"/>
          <w:b/>
          <w:bCs/>
          <w:lang w:val="en-US"/>
        </w:rPr>
      </w:pPr>
      <w:r w:rsidRPr="00491E4D">
        <w:rPr>
          <w:rFonts w:ascii="Helvetica" w:hAnsi="Helvetica"/>
          <w:b/>
          <w:bCs/>
          <w:lang w:val="en-US"/>
        </w:rPr>
        <w:t>IZZY example for table heading</w:t>
      </w:r>
    </w:p>
    <w:p w14:paraId="0C06A5E8" w14:textId="77777777" w:rsidR="001343A0" w:rsidRPr="00491E4D" w:rsidRDefault="001343A0" w:rsidP="001343A0">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76175FC3" w14:textId="71C2B954" w:rsidR="001343A0" w:rsidRDefault="001343A0" w:rsidP="001343A0">
      <w:pPr>
        <w:rPr>
          <w:rFonts w:ascii="Helvetica" w:hAnsi="Helvetica"/>
          <w:b/>
          <w:bCs/>
          <w:lang w:val="en-US"/>
        </w:rPr>
      </w:pPr>
    </w:p>
    <w:p w14:paraId="564CBC95" w14:textId="58EB7DB7" w:rsidR="00836C47" w:rsidRDefault="00836C47" w:rsidP="001343A0">
      <w:pPr>
        <w:rPr>
          <w:rFonts w:ascii="Helvetica" w:hAnsi="Helvetica"/>
          <w:b/>
          <w:bCs/>
          <w:lang w:val="en-US"/>
        </w:rPr>
      </w:pPr>
    </w:p>
    <w:p w14:paraId="618C1720" w14:textId="77777777" w:rsidR="00836C47" w:rsidRDefault="00836C47" w:rsidP="00836C47">
      <w:pPr>
        <w:rPr>
          <w:rFonts w:ascii="Helvetica" w:hAnsi="Helvetica"/>
          <w:lang w:val="en-US"/>
        </w:rPr>
      </w:pPr>
    </w:p>
    <w:p w14:paraId="56600795" w14:textId="7B8527C3" w:rsidR="00836C47" w:rsidRDefault="00836C47" w:rsidP="00836C47">
      <w:pPr>
        <w:rPr>
          <w:rFonts w:ascii="Helvetica" w:hAnsi="Helvetica"/>
          <w:b/>
          <w:bCs/>
          <w:lang w:val="en-US"/>
        </w:rPr>
      </w:pPr>
      <w:r>
        <w:rPr>
          <w:rFonts w:ascii="Helvetica" w:hAnsi="Helvetica"/>
          <w:b/>
          <w:bCs/>
          <w:lang w:val="en-US"/>
        </w:rPr>
        <w:t>7. Mean reflectance</w:t>
      </w:r>
      <w:r w:rsidRPr="00836C47">
        <w:rPr>
          <w:rFonts w:ascii="Helvetica" w:hAnsi="Helvetica"/>
          <w:b/>
          <w:bCs/>
          <w:lang w:val="en-US"/>
        </w:rPr>
        <w:t xml:space="preserve"> between vegetation types</w:t>
      </w:r>
      <w:r>
        <w:rPr>
          <w:rFonts w:ascii="Helvetica" w:hAnsi="Helvetica"/>
          <w:b/>
          <w:bCs/>
          <w:lang w:val="en-US"/>
        </w:rPr>
        <w:t xml:space="preserve"> and years</w:t>
      </w:r>
    </w:p>
    <w:p w14:paraId="51130A89" w14:textId="0510B800"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3D0FBA9E"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35461BDD" w14:textId="77777777" w:rsidTr="00836C47">
        <w:tc>
          <w:tcPr>
            <w:tcW w:w="1802" w:type="dxa"/>
            <w:tcBorders>
              <w:top w:val="single" w:sz="4" w:space="0" w:color="auto"/>
              <w:bottom w:val="single" w:sz="4" w:space="0" w:color="auto"/>
            </w:tcBorders>
          </w:tcPr>
          <w:p w14:paraId="1F7710EC"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35D0F930"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2CF47CE8"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3A689B4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A1A128A"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07552DF4" w14:textId="77777777" w:rsidTr="00836C47">
        <w:tc>
          <w:tcPr>
            <w:tcW w:w="1802" w:type="dxa"/>
            <w:tcBorders>
              <w:top w:val="single" w:sz="4" w:space="0" w:color="auto"/>
            </w:tcBorders>
          </w:tcPr>
          <w:p w14:paraId="5DA7BE0E"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073317F3"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8</w:t>
            </w:r>
          </w:p>
        </w:tc>
        <w:tc>
          <w:tcPr>
            <w:tcW w:w="1802" w:type="dxa"/>
            <w:tcBorders>
              <w:top w:val="single" w:sz="4" w:space="0" w:color="auto"/>
            </w:tcBorders>
          </w:tcPr>
          <w:p w14:paraId="4E2A783A"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4E5336B1" w14:textId="77777777" w:rsidR="00836C47" w:rsidRDefault="00836C47" w:rsidP="00836C47">
            <w:pPr>
              <w:jc w:val="center"/>
              <w:rPr>
                <w:rFonts w:ascii="Helvetica" w:hAnsi="Helvetica"/>
                <w:lang w:val="en-US"/>
              </w:rPr>
            </w:pPr>
            <w:r>
              <w:rPr>
                <w:rFonts w:ascii="Helvetica" w:hAnsi="Helvetica"/>
                <w:lang w:val="en-US"/>
              </w:rPr>
              <w:t>6.98</w:t>
            </w:r>
          </w:p>
        </w:tc>
        <w:tc>
          <w:tcPr>
            <w:tcW w:w="1802" w:type="dxa"/>
            <w:tcBorders>
              <w:top w:val="single" w:sz="4" w:space="0" w:color="auto"/>
            </w:tcBorders>
          </w:tcPr>
          <w:p w14:paraId="6965F42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4F992B75" w14:textId="77777777" w:rsidTr="00836C47">
        <w:tc>
          <w:tcPr>
            <w:tcW w:w="1802" w:type="dxa"/>
          </w:tcPr>
          <w:p w14:paraId="69D0A7AE"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4BDA757" w14:textId="77777777" w:rsidR="00836C47" w:rsidRDefault="00836C47" w:rsidP="00836C47">
            <w:pPr>
              <w:jc w:val="center"/>
              <w:rPr>
                <w:rFonts w:ascii="Helvetica" w:hAnsi="Helvetica"/>
                <w:lang w:val="en-US"/>
              </w:rPr>
            </w:pPr>
            <w:r w:rsidRPr="00DE0238">
              <w:rPr>
                <w:rFonts w:ascii="Helvetica" w:hAnsi="Helvetica"/>
                <w:lang w:val="de-DE"/>
              </w:rPr>
              <w:t>0.25</w:t>
            </w:r>
          </w:p>
        </w:tc>
        <w:tc>
          <w:tcPr>
            <w:tcW w:w="1802" w:type="dxa"/>
          </w:tcPr>
          <w:p w14:paraId="7AC96202"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1AC1E9C7" w14:textId="77777777" w:rsidR="00836C47" w:rsidRDefault="00836C47" w:rsidP="00836C47">
            <w:pPr>
              <w:jc w:val="center"/>
              <w:rPr>
                <w:rFonts w:ascii="Helvetica" w:hAnsi="Helvetica"/>
                <w:lang w:val="en-US"/>
              </w:rPr>
            </w:pPr>
            <w:r>
              <w:rPr>
                <w:rFonts w:ascii="Helvetica" w:hAnsi="Helvetica"/>
                <w:lang w:val="en-US"/>
              </w:rPr>
              <w:t>10.10</w:t>
            </w:r>
          </w:p>
        </w:tc>
        <w:tc>
          <w:tcPr>
            <w:tcW w:w="1802" w:type="dxa"/>
          </w:tcPr>
          <w:p w14:paraId="1C32454C"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606D9958" w14:textId="77777777" w:rsidTr="00836C47">
        <w:tc>
          <w:tcPr>
            <w:tcW w:w="1802" w:type="dxa"/>
          </w:tcPr>
          <w:p w14:paraId="4224FFD8"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2077E13B" w14:textId="77777777" w:rsidR="00836C47" w:rsidRDefault="00836C47" w:rsidP="00836C47">
            <w:pPr>
              <w:jc w:val="center"/>
              <w:rPr>
                <w:rFonts w:ascii="Helvetica" w:hAnsi="Helvetica"/>
                <w:lang w:val="en-US"/>
              </w:rPr>
            </w:pPr>
            <w:r>
              <w:rPr>
                <w:rFonts w:ascii="Helvetica" w:hAnsi="Helvetica"/>
                <w:lang w:val="en-US"/>
              </w:rPr>
              <w:t>0.30</w:t>
            </w:r>
          </w:p>
        </w:tc>
        <w:tc>
          <w:tcPr>
            <w:tcW w:w="1802" w:type="dxa"/>
          </w:tcPr>
          <w:p w14:paraId="32084D28" w14:textId="77777777" w:rsidR="00836C47" w:rsidRDefault="00836C47" w:rsidP="00836C47">
            <w:pPr>
              <w:jc w:val="center"/>
              <w:rPr>
                <w:rFonts w:ascii="Helvetica" w:hAnsi="Helvetica"/>
                <w:lang w:val="en-US"/>
              </w:rPr>
            </w:pPr>
            <w:r>
              <w:rPr>
                <w:rFonts w:ascii="Helvetica" w:hAnsi="Helvetica"/>
                <w:lang w:val="en-US"/>
              </w:rPr>
              <w:t>0.04</w:t>
            </w:r>
          </w:p>
        </w:tc>
        <w:tc>
          <w:tcPr>
            <w:tcW w:w="1802" w:type="dxa"/>
          </w:tcPr>
          <w:p w14:paraId="0384BE44" w14:textId="77777777" w:rsidR="00836C47" w:rsidRDefault="00836C47" w:rsidP="00836C47">
            <w:pPr>
              <w:jc w:val="center"/>
              <w:rPr>
                <w:rFonts w:ascii="Helvetica" w:hAnsi="Helvetica"/>
                <w:lang w:val="en-US"/>
              </w:rPr>
            </w:pPr>
            <w:r>
              <w:rPr>
                <w:rFonts w:ascii="Helvetica" w:hAnsi="Helvetica"/>
                <w:lang w:val="en-US"/>
              </w:rPr>
              <w:t>6.94</w:t>
            </w:r>
          </w:p>
        </w:tc>
        <w:tc>
          <w:tcPr>
            <w:tcW w:w="1802" w:type="dxa"/>
          </w:tcPr>
          <w:p w14:paraId="1683FC2A"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3BBE7277" w14:textId="77777777" w:rsidTr="00836C47">
        <w:tc>
          <w:tcPr>
            <w:tcW w:w="1802" w:type="dxa"/>
            <w:tcBorders>
              <w:bottom w:val="single" w:sz="4" w:space="0" w:color="auto"/>
            </w:tcBorders>
          </w:tcPr>
          <w:p w14:paraId="67A0A6C0"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1929EF2A" w14:textId="77777777" w:rsidR="00836C47" w:rsidRDefault="00836C47" w:rsidP="00836C47">
            <w:pPr>
              <w:jc w:val="center"/>
              <w:rPr>
                <w:rFonts w:ascii="Helvetica" w:hAnsi="Helvetica"/>
                <w:lang w:val="en-US"/>
              </w:rPr>
            </w:pPr>
            <w:r>
              <w:rPr>
                <w:rFonts w:ascii="Helvetica" w:hAnsi="Helvetica"/>
                <w:lang w:val="en-US"/>
              </w:rPr>
              <w:t>0.07</w:t>
            </w:r>
          </w:p>
        </w:tc>
        <w:tc>
          <w:tcPr>
            <w:tcW w:w="1802" w:type="dxa"/>
            <w:tcBorders>
              <w:bottom w:val="single" w:sz="4" w:space="0" w:color="auto"/>
            </w:tcBorders>
          </w:tcPr>
          <w:p w14:paraId="78C8E8CF"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Borders>
              <w:bottom w:val="single" w:sz="4" w:space="0" w:color="auto"/>
            </w:tcBorders>
          </w:tcPr>
          <w:p w14:paraId="4E984323" w14:textId="77777777" w:rsidR="00836C47" w:rsidRDefault="00836C47" w:rsidP="00836C47">
            <w:pPr>
              <w:jc w:val="center"/>
              <w:rPr>
                <w:rFonts w:ascii="Helvetica" w:hAnsi="Helvetica"/>
                <w:lang w:val="en-US"/>
              </w:rPr>
            </w:pPr>
            <w:r>
              <w:rPr>
                <w:rFonts w:ascii="Helvetica" w:hAnsi="Helvetica"/>
                <w:lang w:val="en-US"/>
              </w:rPr>
              <w:t>2.34</w:t>
            </w:r>
          </w:p>
        </w:tc>
        <w:tc>
          <w:tcPr>
            <w:tcW w:w="1802" w:type="dxa"/>
            <w:tcBorders>
              <w:bottom w:val="single" w:sz="4" w:space="0" w:color="auto"/>
            </w:tcBorders>
          </w:tcPr>
          <w:p w14:paraId="42546BF5" w14:textId="77777777" w:rsidR="00836C47" w:rsidRDefault="00836C47" w:rsidP="00836C47">
            <w:pPr>
              <w:jc w:val="center"/>
              <w:rPr>
                <w:rFonts w:ascii="Helvetica" w:hAnsi="Helvetica"/>
                <w:lang w:val="en-US"/>
              </w:rPr>
            </w:pPr>
            <w:r w:rsidRPr="00491E4D">
              <w:rPr>
                <w:rFonts w:ascii="Helvetica" w:hAnsi="Helvetica"/>
                <w:lang w:val="en-US"/>
              </w:rPr>
              <w:t>0.0</w:t>
            </w:r>
            <w:r>
              <w:rPr>
                <w:rFonts w:ascii="Helvetica" w:hAnsi="Helvetica"/>
                <w:lang w:val="en-US"/>
              </w:rPr>
              <w:t>3</w:t>
            </w:r>
          </w:p>
        </w:tc>
      </w:tr>
    </w:tbl>
    <w:p w14:paraId="143A1E9E" w14:textId="77777777" w:rsidR="00836C47" w:rsidRDefault="00836C47" w:rsidP="00836C47">
      <w:pPr>
        <w:rPr>
          <w:rFonts w:ascii="Helvetica" w:hAnsi="Helvetica"/>
          <w:lang w:val="en-US"/>
        </w:rPr>
      </w:pPr>
    </w:p>
    <w:p w14:paraId="14B54FA5" w14:textId="77777777" w:rsidR="00836C47" w:rsidRDefault="00836C47" w:rsidP="00836C47">
      <w:pPr>
        <w:rPr>
          <w:rFonts w:ascii="Helvetica" w:hAnsi="Helvetica"/>
          <w:lang w:val="en-US"/>
        </w:rPr>
      </w:pPr>
    </w:p>
    <w:p w14:paraId="0ABD21EB" w14:textId="77777777" w:rsidR="00836C47" w:rsidRDefault="00836C47" w:rsidP="00836C47">
      <w:pPr>
        <w:rPr>
          <w:rFonts w:ascii="Helvetica" w:hAnsi="Helvetica"/>
          <w:lang w:val="en-US"/>
        </w:rPr>
      </w:pPr>
    </w:p>
    <w:p w14:paraId="14CAF7F6" w14:textId="05AB8963" w:rsidR="00836C47" w:rsidRDefault="00836C47" w:rsidP="00836C47">
      <w:pPr>
        <w:rPr>
          <w:rFonts w:ascii="Helvetica" w:hAnsi="Helvetica"/>
          <w:b/>
          <w:bCs/>
          <w:lang w:val="en-US"/>
        </w:rPr>
      </w:pPr>
      <w:r>
        <w:rPr>
          <w:rFonts w:ascii="Helvetica" w:hAnsi="Helvetica"/>
          <w:b/>
          <w:bCs/>
          <w:lang w:val="en-US"/>
        </w:rPr>
        <w:t xml:space="preserve">7. </w:t>
      </w:r>
      <w:r w:rsidR="00C91753">
        <w:rPr>
          <w:rFonts w:ascii="Helvetica" w:hAnsi="Helvetica"/>
          <w:b/>
          <w:bCs/>
          <w:lang w:val="en-US"/>
        </w:rPr>
        <w:t>Spectral diversity</w:t>
      </w:r>
      <w:r w:rsidRPr="00836C47">
        <w:rPr>
          <w:rFonts w:ascii="Helvetica" w:hAnsi="Helvetica"/>
          <w:b/>
          <w:bCs/>
          <w:lang w:val="en-US"/>
        </w:rPr>
        <w:t xml:space="preserve"> between vegetation types</w:t>
      </w:r>
      <w:r>
        <w:rPr>
          <w:rFonts w:ascii="Helvetica" w:hAnsi="Helvetica"/>
          <w:b/>
          <w:bCs/>
          <w:lang w:val="en-US"/>
        </w:rPr>
        <w:t xml:space="preserve"> and years </w:t>
      </w:r>
    </w:p>
    <w:p w14:paraId="75138483" w14:textId="77777777" w:rsidR="00836C47" w:rsidRPr="00836C47" w:rsidRDefault="00836C47" w:rsidP="00836C47">
      <w:pPr>
        <w:rPr>
          <w:rFonts w:ascii="Helvetica" w:hAnsi="Helvetica"/>
          <w:b/>
          <w:bCs/>
          <w:lang w:val="en-US"/>
        </w:rPr>
      </w:pPr>
      <w:r>
        <w:rPr>
          <w:rFonts w:ascii="Helvetica" w:hAnsi="Helvetica"/>
          <w:lang w:val="en-US"/>
        </w:rPr>
        <w:t>(Type HE, n= 11; Type KO, n= 10, Type mixed, n=5)</w:t>
      </w:r>
    </w:p>
    <w:p w14:paraId="5E6F7620" w14:textId="77777777" w:rsidR="00836C47" w:rsidRDefault="00836C47" w:rsidP="00836C47">
      <w:pPr>
        <w:rPr>
          <w:rFonts w:ascii="Helvetica" w:hAnsi="Helvetica"/>
          <w:b/>
          <w:bCs/>
          <w:lang w:val="en-US"/>
        </w:rPr>
      </w:pPr>
    </w:p>
    <w:p w14:paraId="499745B3" w14:textId="77777777" w:rsidR="00836C47" w:rsidRDefault="00836C47" w:rsidP="00836C47">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2"/>
        <w:gridCol w:w="1802"/>
        <w:gridCol w:w="1802"/>
        <w:gridCol w:w="1802"/>
        <w:gridCol w:w="1802"/>
      </w:tblGrid>
      <w:tr w:rsidR="00836C47" w14:paraId="63CB63AC" w14:textId="77777777" w:rsidTr="00836C47">
        <w:tc>
          <w:tcPr>
            <w:tcW w:w="1802" w:type="dxa"/>
            <w:tcBorders>
              <w:top w:val="single" w:sz="4" w:space="0" w:color="auto"/>
              <w:bottom w:val="single" w:sz="4" w:space="0" w:color="auto"/>
            </w:tcBorders>
          </w:tcPr>
          <w:p w14:paraId="4B59B9BF" w14:textId="77777777" w:rsidR="00836C47" w:rsidRDefault="00836C47" w:rsidP="00836C47">
            <w:pPr>
              <w:jc w:val="center"/>
              <w:rPr>
                <w:rFonts w:ascii="Helvetica" w:hAnsi="Helvetica"/>
                <w:lang w:val="en-US"/>
              </w:rPr>
            </w:pPr>
            <w:r>
              <w:rPr>
                <w:rFonts w:ascii="Helvetica" w:hAnsi="Helvetica"/>
                <w:lang w:val="en-US"/>
              </w:rPr>
              <w:t>Coefficient</w:t>
            </w:r>
          </w:p>
        </w:tc>
        <w:tc>
          <w:tcPr>
            <w:tcW w:w="1802" w:type="dxa"/>
            <w:tcBorders>
              <w:top w:val="single" w:sz="4" w:space="0" w:color="auto"/>
              <w:bottom w:val="single" w:sz="4" w:space="0" w:color="auto"/>
            </w:tcBorders>
          </w:tcPr>
          <w:p w14:paraId="4C37A66F" w14:textId="77777777" w:rsidR="00836C47" w:rsidRDefault="00836C47" w:rsidP="00836C47">
            <w:pPr>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0DF8C632" w14:textId="77777777" w:rsidR="00836C47" w:rsidRDefault="00836C47" w:rsidP="00836C47">
            <w:pPr>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1BD825C9" w14:textId="77777777" w:rsidR="00836C47" w:rsidRDefault="00836C47" w:rsidP="00836C47">
            <w:pPr>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4E2E5DA5" w14:textId="77777777" w:rsidR="00836C47" w:rsidRDefault="00836C47" w:rsidP="00836C47">
            <w:pPr>
              <w:jc w:val="center"/>
              <w:rPr>
                <w:rFonts w:ascii="Helvetica" w:hAnsi="Helvetica"/>
                <w:lang w:val="en-US"/>
              </w:rPr>
            </w:pPr>
            <w:r>
              <w:rPr>
                <w:rFonts w:ascii="Helvetica" w:hAnsi="Helvetica"/>
                <w:lang w:val="en-US"/>
              </w:rPr>
              <w:t>p-value</w:t>
            </w:r>
          </w:p>
        </w:tc>
      </w:tr>
      <w:tr w:rsidR="00836C47" w14:paraId="756EA5FC" w14:textId="77777777" w:rsidTr="00836C47">
        <w:tc>
          <w:tcPr>
            <w:tcW w:w="1802" w:type="dxa"/>
            <w:tcBorders>
              <w:top w:val="single" w:sz="4" w:space="0" w:color="auto"/>
            </w:tcBorders>
          </w:tcPr>
          <w:p w14:paraId="0CBBAA6F" w14:textId="77777777" w:rsidR="00836C47" w:rsidRDefault="00836C47" w:rsidP="00836C47">
            <w:pPr>
              <w:jc w:val="center"/>
              <w:rPr>
                <w:rFonts w:ascii="Helvetica" w:hAnsi="Helvetica"/>
                <w:lang w:val="en-US"/>
              </w:rPr>
            </w:pPr>
            <w:r>
              <w:rPr>
                <w:rFonts w:ascii="Helvetica" w:hAnsi="Helvetica"/>
                <w:lang w:val="en-US"/>
              </w:rPr>
              <w:t>Type HE</w:t>
            </w:r>
          </w:p>
        </w:tc>
        <w:tc>
          <w:tcPr>
            <w:tcW w:w="1802" w:type="dxa"/>
            <w:tcBorders>
              <w:top w:val="single" w:sz="4" w:space="0" w:color="auto"/>
            </w:tcBorders>
          </w:tcPr>
          <w:p w14:paraId="16861BD9" w14:textId="77777777" w:rsidR="00836C47" w:rsidRDefault="00836C47" w:rsidP="00836C47">
            <w:pPr>
              <w:jc w:val="center"/>
              <w:rPr>
                <w:rFonts w:ascii="Helvetica" w:hAnsi="Helvetica"/>
                <w:lang w:val="en-US"/>
              </w:rPr>
            </w:pPr>
            <w:r>
              <w:rPr>
                <w:rFonts w:ascii="Helvetica" w:hAnsi="Helvetica"/>
                <w:lang w:val="de-DE"/>
              </w:rPr>
              <w:t>0.</w:t>
            </w:r>
            <w:r w:rsidRPr="00DE0238">
              <w:rPr>
                <w:rFonts w:ascii="Helvetica" w:hAnsi="Helvetica"/>
                <w:lang w:val="de-DE"/>
              </w:rPr>
              <w:t>1</w:t>
            </w:r>
            <w:r>
              <w:rPr>
                <w:rFonts w:ascii="Helvetica" w:hAnsi="Helvetica"/>
                <w:lang w:val="de-DE"/>
              </w:rPr>
              <w:t>3</w:t>
            </w:r>
          </w:p>
        </w:tc>
        <w:tc>
          <w:tcPr>
            <w:tcW w:w="1802" w:type="dxa"/>
            <w:tcBorders>
              <w:top w:val="single" w:sz="4" w:space="0" w:color="auto"/>
            </w:tcBorders>
          </w:tcPr>
          <w:p w14:paraId="31E71E29"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top w:val="single" w:sz="4" w:space="0" w:color="auto"/>
            </w:tcBorders>
          </w:tcPr>
          <w:p w14:paraId="0A7CEBEE" w14:textId="77777777" w:rsidR="00836C47" w:rsidRDefault="00836C47" w:rsidP="00836C47">
            <w:pPr>
              <w:jc w:val="center"/>
              <w:rPr>
                <w:rFonts w:ascii="Helvetica" w:hAnsi="Helvetica"/>
                <w:lang w:val="en-US"/>
              </w:rPr>
            </w:pPr>
            <w:r>
              <w:rPr>
                <w:rFonts w:ascii="Helvetica" w:hAnsi="Helvetica"/>
                <w:lang w:val="en-US"/>
              </w:rPr>
              <w:t>6.51</w:t>
            </w:r>
          </w:p>
        </w:tc>
        <w:tc>
          <w:tcPr>
            <w:tcW w:w="1802" w:type="dxa"/>
            <w:tcBorders>
              <w:top w:val="single" w:sz="4" w:space="0" w:color="auto"/>
            </w:tcBorders>
          </w:tcPr>
          <w:p w14:paraId="7573C58D" w14:textId="77777777" w:rsidR="00836C47" w:rsidRDefault="00836C47" w:rsidP="00836C47">
            <w:pPr>
              <w:jc w:val="center"/>
              <w:rPr>
                <w:rFonts w:ascii="Helvetica" w:hAnsi="Helvetica"/>
                <w:lang w:val="en-US"/>
              </w:rPr>
            </w:pPr>
            <w:r>
              <w:rPr>
                <w:rFonts w:ascii="Helvetica" w:hAnsi="Helvetica"/>
                <w:lang w:val="de-DE"/>
              </w:rPr>
              <w:t>&lt;0.0001</w:t>
            </w:r>
          </w:p>
        </w:tc>
      </w:tr>
      <w:tr w:rsidR="00836C47" w14:paraId="2640FDE6" w14:textId="77777777" w:rsidTr="00836C47">
        <w:tc>
          <w:tcPr>
            <w:tcW w:w="1802" w:type="dxa"/>
          </w:tcPr>
          <w:p w14:paraId="30E2A6D0" w14:textId="77777777" w:rsidR="00836C47" w:rsidRDefault="00836C47" w:rsidP="00836C47">
            <w:pPr>
              <w:jc w:val="center"/>
              <w:rPr>
                <w:rFonts w:ascii="Helvetica" w:hAnsi="Helvetica"/>
                <w:lang w:val="en-US"/>
              </w:rPr>
            </w:pPr>
            <w:r>
              <w:rPr>
                <w:rFonts w:ascii="Helvetica" w:hAnsi="Helvetica"/>
                <w:lang w:val="en-US"/>
              </w:rPr>
              <w:t>Type KO</w:t>
            </w:r>
          </w:p>
        </w:tc>
        <w:tc>
          <w:tcPr>
            <w:tcW w:w="1802" w:type="dxa"/>
          </w:tcPr>
          <w:p w14:paraId="0226538E" w14:textId="77777777" w:rsidR="00836C47" w:rsidRDefault="00836C47" w:rsidP="00836C47">
            <w:pPr>
              <w:jc w:val="center"/>
              <w:rPr>
                <w:rFonts w:ascii="Helvetica" w:hAnsi="Helvetica"/>
                <w:lang w:val="en-US"/>
              </w:rPr>
            </w:pPr>
            <w:r>
              <w:rPr>
                <w:rFonts w:ascii="Helvetica" w:hAnsi="Helvetica"/>
                <w:lang w:val="de-DE"/>
              </w:rPr>
              <w:t>-</w:t>
            </w:r>
            <w:r w:rsidRPr="00DE0238">
              <w:rPr>
                <w:rFonts w:ascii="Helvetica" w:hAnsi="Helvetica"/>
                <w:lang w:val="de-DE"/>
              </w:rPr>
              <w:t>0.</w:t>
            </w:r>
            <w:r>
              <w:rPr>
                <w:rFonts w:ascii="Helvetica" w:hAnsi="Helvetica"/>
                <w:lang w:val="de-DE"/>
              </w:rPr>
              <w:t>08</w:t>
            </w:r>
          </w:p>
        </w:tc>
        <w:tc>
          <w:tcPr>
            <w:tcW w:w="1802" w:type="dxa"/>
          </w:tcPr>
          <w:p w14:paraId="136027D6"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Pr>
          <w:p w14:paraId="6AE4E787" w14:textId="77777777" w:rsidR="00836C47" w:rsidRDefault="00836C47" w:rsidP="00836C47">
            <w:pPr>
              <w:jc w:val="center"/>
              <w:rPr>
                <w:rFonts w:ascii="Helvetica" w:hAnsi="Helvetica"/>
                <w:lang w:val="en-US"/>
              </w:rPr>
            </w:pPr>
            <w:r>
              <w:rPr>
                <w:rFonts w:ascii="Helvetica" w:hAnsi="Helvetica"/>
                <w:lang w:val="en-US"/>
              </w:rPr>
              <w:t>-3.31</w:t>
            </w:r>
          </w:p>
        </w:tc>
        <w:tc>
          <w:tcPr>
            <w:tcW w:w="1802" w:type="dxa"/>
          </w:tcPr>
          <w:p w14:paraId="6A930C05" w14:textId="77777777" w:rsidR="00836C47" w:rsidRDefault="00836C47" w:rsidP="00836C47">
            <w:pPr>
              <w:jc w:val="center"/>
              <w:rPr>
                <w:rFonts w:ascii="Helvetica" w:hAnsi="Helvetica"/>
                <w:lang w:val="en-US"/>
              </w:rPr>
            </w:pPr>
            <w:r>
              <w:rPr>
                <w:rFonts w:ascii="Helvetica" w:hAnsi="Helvetica"/>
                <w:lang w:val="de-DE"/>
              </w:rPr>
              <w:t>0.003</w:t>
            </w:r>
          </w:p>
        </w:tc>
      </w:tr>
      <w:tr w:rsidR="00836C47" w14:paraId="12F616A5" w14:textId="77777777" w:rsidTr="00836C47">
        <w:tc>
          <w:tcPr>
            <w:tcW w:w="1802" w:type="dxa"/>
          </w:tcPr>
          <w:p w14:paraId="2659317B" w14:textId="77777777" w:rsidR="00836C47" w:rsidRDefault="00836C47" w:rsidP="00836C47">
            <w:pPr>
              <w:jc w:val="center"/>
              <w:rPr>
                <w:rFonts w:ascii="Helvetica" w:hAnsi="Helvetica"/>
                <w:lang w:val="en-US"/>
              </w:rPr>
            </w:pPr>
            <w:r>
              <w:rPr>
                <w:rFonts w:ascii="Helvetica" w:hAnsi="Helvetica"/>
                <w:lang w:val="en-US"/>
              </w:rPr>
              <w:t>Type mix</w:t>
            </w:r>
          </w:p>
        </w:tc>
        <w:tc>
          <w:tcPr>
            <w:tcW w:w="1802" w:type="dxa"/>
          </w:tcPr>
          <w:p w14:paraId="46CBF5C1" w14:textId="77777777" w:rsidR="00836C47" w:rsidRDefault="00836C47" w:rsidP="00836C47">
            <w:pPr>
              <w:jc w:val="center"/>
              <w:rPr>
                <w:rFonts w:ascii="Helvetica" w:hAnsi="Helvetica"/>
                <w:lang w:val="en-US"/>
              </w:rPr>
            </w:pPr>
            <w:r>
              <w:rPr>
                <w:rFonts w:ascii="Helvetica" w:hAnsi="Helvetica"/>
                <w:lang w:val="en-US"/>
              </w:rPr>
              <w:t>-0.08</w:t>
            </w:r>
          </w:p>
        </w:tc>
        <w:tc>
          <w:tcPr>
            <w:tcW w:w="1802" w:type="dxa"/>
          </w:tcPr>
          <w:p w14:paraId="199FBE30" w14:textId="77777777" w:rsidR="00836C47" w:rsidRDefault="00836C47" w:rsidP="00836C47">
            <w:pPr>
              <w:jc w:val="center"/>
              <w:rPr>
                <w:rFonts w:ascii="Helvetica" w:hAnsi="Helvetica"/>
                <w:lang w:val="en-US"/>
              </w:rPr>
            </w:pPr>
            <w:r>
              <w:rPr>
                <w:rFonts w:ascii="Helvetica" w:hAnsi="Helvetica"/>
                <w:lang w:val="en-US"/>
              </w:rPr>
              <w:t>0.03</w:t>
            </w:r>
          </w:p>
        </w:tc>
        <w:tc>
          <w:tcPr>
            <w:tcW w:w="1802" w:type="dxa"/>
          </w:tcPr>
          <w:p w14:paraId="204FFF72" w14:textId="77777777" w:rsidR="00836C47" w:rsidRDefault="00836C47" w:rsidP="00836C47">
            <w:pPr>
              <w:jc w:val="center"/>
              <w:rPr>
                <w:rFonts w:ascii="Helvetica" w:hAnsi="Helvetica"/>
                <w:lang w:val="en-US"/>
              </w:rPr>
            </w:pPr>
            <w:r>
              <w:rPr>
                <w:rFonts w:ascii="Helvetica" w:hAnsi="Helvetica"/>
                <w:lang w:val="en-US"/>
              </w:rPr>
              <w:t>-2.36</w:t>
            </w:r>
          </w:p>
        </w:tc>
        <w:tc>
          <w:tcPr>
            <w:tcW w:w="1802" w:type="dxa"/>
          </w:tcPr>
          <w:p w14:paraId="3807813F" w14:textId="77777777" w:rsidR="00836C47" w:rsidRDefault="00836C47" w:rsidP="00836C47">
            <w:pPr>
              <w:jc w:val="center"/>
              <w:rPr>
                <w:rFonts w:ascii="Helvetica" w:hAnsi="Helvetica"/>
                <w:lang w:val="en-US"/>
              </w:rPr>
            </w:pPr>
            <w:r>
              <w:rPr>
                <w:rFonts w:ascii="Helvetica" w:hAnsi="Helvetica"/>
                <w:lang w:val="de-DE"/>
              </w:rPr>
              <w:t>0.03</w:t>
            </w:r>
          </w:p>
        </w:tc>
      </w:tr>
      <w:tr w:rsidR="00836C47" w14:paraId="434AE632" w14:textId="77777777" w:rsidTr="00836C47">
        <w:tc>
          <w:tcPr>
            <w:tcW w:w="1802" w:type="dxa"/>
            <w:tcBorders>
              <w:bottom w:val="single" w:sz="4" w:space="0" w:color="auto"/>
            </w:tcBorders>
          </w:tcPr>
          <w:p w14:paraId="05CF79BB" w14:textId="77777777" w:rsidR="00836C47" w:rsidRDefault="00836C47" w:rsidP="00836C47">
            <w:pPr>
              <w:jc w:val="center"/>
              <w:rPr>
                <w:rFonts w:ascii="Helvetica" w:hAnsi="Helvetica"/>
                <w:lang w:val="en-US"/>
              </w:rPr>
            </w:pPr>
            <w:r>
              <w:rPr>
                <w:rFonts w:ascii="Helvetica" w:hAnsi="Helvetica"/>
                <w:lang w:val="en-US"/>
              </w:rPr>
              <w:t>Year 2019</w:t>
            </w:r>
          </w:p>
        </w:tc>
        <w:tc>
          <w:tcPr>
            <w:tcW w:w="1802" w:type="dxa"/>
            <w:tcBorders>
              <w:bottom w:val="single" w:sz="4" w:space="0" w:color="auto"/>
            </w:tcBorders>
          </w:tcPr>
          <w:p w14:paraId="037DC0D9" w14:textId="77777777" w:rsidR="00836C47" w:rsidRDefault="00836C47" w:rsidP="00836C47">
            <w:pPr>
              <w:jc w:val="center"/>
              <w:rPr>
                <w:rFonts w:ascii="Helvetica" w:hAnsi="Helvetica"/>
                <w:lang w:val="en-US"/>
              </w:rPr>
            </w:pPr>
            <w:r>
              <w:rPr>
                <w:rFonts w:ascii="Helvetica" w:hAnsi="Helvetica"/>
                <w:lang w:val="en-US"/>
              </w:rPr>
              <w:t>0.16</w:t>
            </w:r>
          </w:p>
        </w:tc>
        <w:tc>
          <w:tcPr>
            <w:tcW w:w="1802" w:type="dxa"/>
            <w:tcBorders>
              <w:bottom w:val="single" w:sz="4" w:space="0" w:color="auto"/>
            </w:tcBorders>
          </w:tcPr>
          <w:p w14:paraId="0A5BE401" w14:textId="77777777" w:rsidR="00836C47" w:rsidRDefault="00836C47" w:rsidP="00836C47">
            <w:pPr>
              <w:jc w:val="center"/>
              <w:rPr>
                <w:rFonts w:ascii="Helvetica" w:hAnsi="Helvetica"/>
                <w:lang w:val="en-US"/>
              </w:rPr>
            </w:pPr>
            <w:r>
              <w:rPr>
                <w:rFonts w:ascii="Helvetica" w:hAnsi="Helvetica"/>
                <w:lang w:val="en-US"/>
              </w:rPr>
              <w:t>0.02</w:t>
            </w:r>
          </w:p>
        </w:tc>
        <w:tc>
          <w:tcPr>
            <w:tcW w:w="1802" w:type="dxa"/>
            <w:tcBorders>
              <w:bottom w:val="single" w:sz="4" w:space="0" w:color="auto"/>
            </w:tcBorders>
          </w:tcPr>
          <w:p w14:paraId="0246C36C" w14:textId="77777777" w:rsidR="00836C47" w:rsidRDefault="00836C47" w:rsidP="00836C47">
            <w:pPr>
              <w:jc w:val="center"/>
              <w:rPr>
                <w:rFonts w:ascii="Helvetica" w:hAnsi="Helvetica"/>
                <w:lang w:val="en-US"/>
              </w:rPr>
            </w:pPr>
            <w:r>
              <w:rPr>
                <w:rFonts w:ascii="Helvetica" w:hAnsi="Helvetica"/>
                <w:lang w:val="en-US"/>
              </w:rPr>
              <w:t>6.72</w:t>
            </w:r>
          </w:p>
        </w:tc>
        <w:tc>
          <w:tcPr>
            <w:tcW w:w="1802" w:type="dxa"/>
            <w:tcBorders>
              <w:bottom w:val="single" w:sz="4" w:space="0" w:color="auto"/>
            </w:tcBorders>
          </w:tcPr>
          <w:p w14:paraId="6FC3BD87" w14:textId="77777777" w:rsidR="00836C47" w:rsidRDefault="00836C47" w:rsidP="00836C47">
            <w:pPr>
              <w:jc w:val="center"/>
              <w:rPr>
                <w:rFonts w:ascii="Helvetica" w:hAnsi="Helvetica"/>
                <w:lang w:val="en-US"/>
              </w:rPr>
            </w:pPr>
            <w:r>
              <w:rPr>
                <w:rFonts w:ascii="Helvetica" w:hAnsi="Helvetica"/>
                <w:lang w:val="de-DE"/>
              </w:rPr>
              <w:t>&lt;0.0001</w:t>
            </w:r>
          </w:p>
        </w:tc>
      </w:tr>
    </w:tbl>
    <w:p w14:paraId="2B6DEA33" w14:textId="415CA8DF" w:rsidR="00836C47" w:rsidRDefault="00836C47" w:rsidP="00836C47">
      <w:pPr>
        <w:rPr>
          <w:rFonts w:ascii="Helvetica" w:hAnsi="Helvetica"/>
          <w:lang w:val="en-US"/>
        </w:rPr>
      </w:pPr>
    </w:p>
    <w:p w14:paraId="1AC744E9" w14:textId="69AB6693" w:rsidR="00C91753" w:rsidRDefault="00C91753" w:rsidP="00836C47">
      <w:pPr>
        <w:rPr>
          <w:rFonts w:ascii="Helvetica" w:hAnsi="Helvetica"/>
          <w:lang w:val="en-US"/>
        </w:rPr>
      </w:pPr>
    </w:p>
    <w:p w14:paraId="77364A56" w14:textId="5D68A1E6" w:rsidR="00C91753" w:rsidRPr="00C91753" w:rsidRDefault="00C91753" w:rsidP="00C91753">
      <w:pPr>
        <w:rPr>
          <w:rFonts w:ascii="Helvetica" w:hAnsi="Helvetica"/>
          <w:b/>
          <w:bCs/>
          <w:lang w:val="en-US"/>
        </w:rPr>
      </w:pPr>
      <w:r>
        <w:rPr>
          <w:rFonts w:ascii="Helvetica" w:hAnsi="Helvetica"/>
          <w:b/>
          <w:bCs/>
          <w:lang w:val="en-US"/>
        </w:rPr>
        <w:t>7. Spectral diversity and richness, evenness, and bare ground</w:t>
      </w:r>
    </w:p>
    <w:p w14:paraId="0343022D" w14:textId="77777777" w:rsidR="00C91753" w:rsidRDefault="00C91753" w:rsidP="00C91753">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1341"/>
        <w:gridCol w:w="1802"/>
        <w:gridCol w:w="1802"/>
        <w:gridCol w:w="1802"/>
      </w:tblGrid>
      <w:tr w:rsidR="00C91753" w14:paraId="6E1F6B61" w14:textId="77777777" w:rsidTr="00F3150D">
        <w:tc>
          <w:tcPr>
            <w:tcW w:w="2263" w:type="dxa"/>
            <w:tcBorders>
              <w:top w:val="single" w:sz="4" w:space="0" w:color="auto"/>
              <w:bottom w:val="single" w:sz="4" w:space="0" w:color="auto"/>
            </w:tcBorders>
          </w:tcPr>
          <w:p w14:paraId="78CEB39C" w14:textId="77777777" w:rsidR="00C91753" w:rsidRDefault="00C91753" w:rsidP="00F3150D">
            <w:pPr>
              <w:pStyle w:val="NormalWeb"/>
              <w:jc w:val="center"/>
              <w:rPr>
                <w:rFonts w:ascii="Helvetica" w:hAnsi="Helvetica"/>
                <w:lang w:val="en-US"/>
              </w:rPr>
            </w:pPr>
            <w:r>
              <w:rPr>
                <w:rFonts w:ascii="Helvetica" w:hAnsi="Helvetica"/>
                <w:lang w:val="en-US"/>
              </w:rPr>
              <w:t>Coefficient</w:t>
            </w:r>
          </w:p>
        </w:tc>
        <w:tc>
          <w:tcPr>
            <w:tcW w:w="1341" w:type="dxa"/>
            <w:tcBorders>
              <w:top w:val="single" w:sz="4" w:space="0" w:color="auto"/>
              <w:bottom w:val="single" w:sz="4" w:space="0" w:color="auto"/>
            </w:tcBorders>
          </w:tcPr>
          <w:p w14:paraId="2CCD56F1" w14:textId="77777777" w:rsidR="00C91753" w:rsidRDefault="00C91753" w:rsidP="00F3150D">
            <w:pPr>
              <w:pStyle w:val="NormalWeb"/>
              <w:jc w:val="center"/>
              <w:rPr>
                <w:rFonts w:ascii="Helvetica" w:hAnsi="Helvetica"/>
                <w:lang w:val="en-US"/>
              </w:rPr>
            </w:pPr>
            <w:r>
              <w:rPr>
                <w:rFonts w:ascii="Helvetica" w:hAnsi="Helvetica"/>
                <w:lang w:val="en-US"/>
              </w:rPr>
              <w:t>Estimate</w:t>
            </w:r>
          </w:p>
        </w:tc>
        <w:tc>
          <w:tcPr>
            <w:tcW w:w="1802" w:type="dxa"/>
            <w:tcBorders>
              <w:top w:val="single" w:sz="4" w:space="0" w:color="auto"/>
              <w:bottom w:val="single" w:sz="4" w:space="0" w:color="auto"/>
            </w:tcBorders>
          </w:tcPr>
          <w:p w14:paraId="5C8D2B59" w14:textId="77777777" w:rsidR="00C91753" w:rsidRDefault="00C91753" w:rsidP="00F3150D">
            <w:pPr>
              <w:pStyle w:val="NormalWeb"/>
              <w:jc w:val="center"/>
              <w:rPr>
                <w:rFonts w:ascii="Helvetica" w:hAnsi="Helvetica"/>
                <w:lang w:val="en-US"/>
              </w:rPr>
            </w:pPr>
            <w:r>
              <w:rPr>
                <w:rFonts w:ascii="Helvetica" w:hAnsi="Helvetica"/>
                <w:lang w:val="en-US"/>
              </w:rPr>
              <w:t>Std. error</w:t>
            </w:r>
          </w:p>
        </w:tc>
        <w:tc>
          <w:tcPr>
            <w:tcW w:w="1802" w:type="dxa"/>
            <w:tcBorders>
              <w:top w:val="single" w:sz="4" w:space="0" w:color="auto"/>
              <w:bottom w:val="single" w:sz="4" w:space="0" w:color="auto"/>
            </w:tcBorders>
          </w:tcPr>
          <w:p w14:paraId="2EC4E055" w14:textId="77777777" w:rsidR="00C91753" w:rsidRDefault="00C91753" w:rsidP="00F3150D">
            <w:pPr>
              <w:pStyle w:val="NormalWeb"/>
              <w:jc w:val="center"/>
              <w:rPr>
                <w:rFonts w:ascii="Helvetica" w:hAnsi="Helvetica"/>
                <w:lang w:val="en-US"/>
              </w:rPr>
            </w:pPr>
            <w:r>
              <w:rPr>
                <w:rFonts w:ascii="Helvetica" w:hAnsi="Helvetica"/>
                <w:lang w:val="en-US"/>
              </w:rPr>
              <w:t>t value</w:t>
            </w:r>
          </w:p>
        </w:tc>
        <w:tc>
          <w:tcPr>
            <w:tcW w:w="1802" w:type="dxa"/>
            <w:tcBorders>
              <w:top w:val="single" w:sz="4" w:space="0" w:color="auto"/>
              <w:bottom w:val="single" w:sz="4" w:space="0" w:color="auto"/>
            </w:tcBorders>
          </w:tcPr>
          <w:p w14:paraId="51DEDF0A" w14:textId="77777777" w:rsidR="00C91753" w:rsidRDefault="00C91753" w:rsidP="00F3150D">
            <w:pPr>
              <w:pStyle w:val="NormalWeb"/>
              <w:jc w:val="center"/>
              <w:rPr>
                <w:rFonts w:ascii="Helvetica" w:hAnsi="Helvetica"/>
                <w:lang w:val="en-US"/>
              </w:rPr>
            </w:pPr>
            <w:r>
              <w:rPr>
                <w:rFonts w:ascii="Helvetica" w:hAnsi="Helvetica"/>
                <w:lang w:val="en-US"/>
              </w:rPr>
              <w:t>p-value</w:t>
            </w:r>
          </w:p>
        </w:tc>
      </w:tr>
      <w:tr w:rsidR="00C91753" w14:paraId="12A7760B" w14:textId="77777777" w:rsidTr="00F3150D">
        <w:tc>
          <w:tcPr>
            <w:tcW w:w="2263" w:type="dxa"/>
            <w:tcBorders>
              <w:top w:val="single" w:sz="4" w:space="0" w:color="auto"/>
            </w:tcBorders>
          </w:tcPr>
          <w:p w14:paraId="466765E5" w14:textId="77777777" w:rsidR="00C91753" w:rsidRDefault="00C91753" w:rsidP="00F3150D">
            <w:pPr>
              <w:pStyle w:val="NormalWeb"/>
              <w:jc w:val="center"/>
              <w:rPr>
                <w:rFonts w:ascii="Helvetica" w:hAnsi="Helvetica"/>
                <w:lang w:val="en-US"/>
              </w:rPr>
            </w:pPr>
            <w:r>
              <w:rPr>
                <w:rFonts w:ascii="Helvetica" w:hAnsi="Helvetica"/>
                <w:lang w:val="en-US"/>
              </w:rPr>
              <w:t>Type HE</w:t>
            </w:r>
          </w:p>
        </w:tc>
        <w:tc>
          <w:tcPr>
            <w:tcW w:w="1341" w:type="dxa"/>
            <w:tcBorders>
              <w:top w:val="single" w:sz="4" w:space="0" w:color="auto"/>
            </w:tcBorders>
          </w:tcPr>
          <w:p w14:paraId="07BCCD33" w14:textId="77777777" w:rsidR="00C91753" w:rsidRDefault="00C91753" w:rsidP="00F3150D">
            <w:pPr>
              <w:pStyle w:val="NormalWeb"/>
              <w:jc w:val="center"/>
              <w:rPr>
                <w:rFonts w:ascii="Helvetica" w:hAnsi="Helvetica"/>
                <w:lang w:val="en-US"/>
              </w:rPr>
            </w:pPr>
            <w:r w:rsidRPr="00EF4748">
              <w:rPr>
                <w:rFonts w:ascii="Helvetica" w:hAnsi="Helvetica"/>
                <w:lang w:val="en-US"/>
              </w:rPr>
              <w:t>0.09</w:t>
            </w:r>
          </w:p>
        </w:tc>
        <w:tc>
          <w:tcPr>
            <w:tcW w:w="1802" w:type="dxa"/>
            <w:tcBorders>
              <w:top w:val="single" w:sz="4" w:space="0" w:color="auto"/>
            </w:tcBorders>
          </w:tcPr>
          <w:p w14:paraId="7118CA2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Borders>
              <w:top w:val="single" w:sz="4" w:space="0" w:color="auto"/>
            </w:tcBorders>
          </w:tcPr>
          <w:p w14:paraId="5F1150C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3.67  </w:t>
            </w:r>
          </w:p>
        </w:tc>
        <w:tc>
          <w:tcPr>
            <w:tcW w:w="1802" w:type="dxa"/>
            <w:tcBorders>
              <w:top w:val="single" w:sz="4" w:space="0" w:color="auto"/>
            </w:tcBorders>
          </w:tcPr>
          <w:p w14:paraId="3655BFAF" w14:textId="77777777" w:rsidR="00C91753" w:rsidRDefault="00C91753" w:rsidP="00F3150D">
            <w:pPr>
              <w:pStyle w:val="NormalWeb"/>
              <w:jc w:val="center"/>
              <w:rPr>
                <w:rFonts w:ascii="Helvetica" w:hAnsi="Helvetica"/>
                <w:lang w:val="en-US"/>
              </w:rPr>
            </w:pPr>
            <w:r w:rsidRPr="00EF4748">
              <w:rPr>
                <w:rFonts w:ascii="Helvetica" w:hAnsi="Helvetica"/>
                <w:lang w:val="en-US"/>
              </w:rPr>
              <w:t>0.003</w:t>
            </w:r>
          </w:p>
        </w:tc>
      </w:tr>
      <w:tr w:rsidR="00C91753" w14:paraId="240DF7D4" w14:textId="77777777" w:rsidTr="00F3150D">
        <w:tc>
          <w:tcPr>
            <w:tcW w:w="2263" w:type="dxa"/>
          </w:tcPr>
          <w:p w14:paraId="3D6832D4" w14:textId="77777777" w:rsidR="00C91753" w:rsidRDefault="00C91753" w:rsidP="00F3150D">
            <w:pPr>
              <w:pStyle w:val="NormalWeb"/>
              <w:jc w:val="center"/>
              <w:rPr>
                <w:rFonts w:ascii="Helvetica" w:hAnsi="Helvetica"/>
                <w:lang w:val="en-US"/>
              </w:rPr>
            </w:pPr>
            <w:r>
              <w:rPr>
                <w:rFonts w:ascii="Helvetica" w:hAnsi="Helvetica"/>
                <w:lang w:val="en-US"/>
              </w:rPr>
              <w:t>Type KO</w:t>
            </w:r>
          </w:p>
        </w:tc>
        <w:tc>
          <w:tcPr>
            <w:tcW w:w="1341" w:type="dxa"/>
          </w:tcPr>
          <w:p w14:paraId="6172B6A5" w14:textId="77777777" w:rsidR="00C91753" w:rsidRDefault="00C91753" w:rsidP="00F3150D">
            <w:pPr>
              <w:pStyle w:val="NormalWeb"/>
              <w:jc w:val="center"/>
              <w:rPr>
                <w:rFonts w:ascii="Helvetica" w:hAnsi="Helvetica"/>
                <w:lang w:val="en-US"/>
              </w:rPr>
            </w:pPr>
            <w:r>
              <w:rPr>
                <w:rFonts w:ascii="Helvetica" w:hAnsi="Helvetica"/>
                <w:lang w:val="en-US"/>
              </w:rPr>
              <w:t>0.09</w:t>
            </w:r>
          </w:p>
        </w:tc>
        <w:tc>
          <w:tcPr>
            <w:tcW w:w="1802" w:type="dxa"/>
          </w:tcPr>
          <w:p w14:paraId="08D5CAA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CCC6C65" w14:textId="77777777" w:rsidR="00C91753" w:rsidRDefault="00C91753" w:rsidP="00F3150D">
            <w:pPr>
              <w:pStyle w:val="NormalWeb"/>
              <w:jc w:val="center"/>
              <w:rPr>
                <w:rFonts w:ascii="Helvetica" w:hAnsi="Helvetica"/>
                <w:lang w:val="en-US"/>
              </w:rPr>
            </w:pPr>
            <w:r w:rsidRPr="00EF4748">
              <w:rPr>
                <w:rFonts w:ascii="Helvetica" w:hAnsi="Helvetica"/>
                <w:lang w:val="en-US"/>
              </w:rPr>
              <w:t>3.0</w:t>
            </w:r>
            <w:r>
              <w:rPr>
                <w:rFonts w:ascii="Helvetica" w:hAnsi="Helvetica"/>
                <w:lang w:val="en-US"/>
              </w:rPr>
              <w:t>8</w:t>
            </w:r>
          </w:p>
        </w:tc>
        <w:tc>
          <w:tcPr>
            <w:tcW w:w="1802" w:type="dxa"/>
          </w:tcPr>
          <w:p w14:paraId="19671E9C" w14:textId="77777777" w:rsidR="00C91753" w:rsidRDefault="00C91753" w:rsidP="00F3150D">
            <w:pPr>
              <w:pStyle w:val="NormalWeb"/>
              <w:jc w:val="center"/>
              <w:rPr>
                <w:rFonts w:ascii="Helvetica" w:hAnsi="Helvetica"/>
                <w:lang w:val="en-US"/>
              </w:rPr>
            </w:pPr>
            <w:r w:rsidRPr="00EF4748">
              <w:rPr>
                <w:rFonts w:ascii="Helvetica" w:hAnsi="Helvetica"/>
                <w:lang w:val="en-US"/>
              </w:rPr>
              <w:t>0.00</w:t>
            </w:r>
            <w:r>
              <w:rPr>
                <w:rFonts w:ascii="Helvetica" w:hAnsi="Helvetica"/>
                <w:lang w:val="en-US"/>
              </w:rPr>
              <w:t>1</w:t>
            </w:r>
          </w:p>
        </w:tc>
      </w:tr>
      <w:tr w:rsidR="00C91753" w14:paraId="50F07B0F" w14:textId="77777777" w:rsidTr="00F3150D">
        <w:tc>
          <w:tcPr>
            <w:tcW w:w="2263" w:type="dxa"/>
          </w:tcPr>
          <w:p w14:paraId="46E9397C" w14:textId="77777777" w:rsidR="00C91753" w:rsidRDefault="00C91753" w:rsidP="00F3150D">
            <w:pPr>
              <w:pStyle w:val="NormalWeb"/>
              <w:jc w:val="center"/>
              <w:rPr>
                <w:rFonts w:ascii="Helvetica" w:hAnsi="Helvetica"/>
                <w:lang w:val="en-US"/>
              </w:rPr>
            </w:pPr>
            <w:r>
              <w:rPr>
                <w:rFonts w:ascii="Helvetica" w:hAnsi="Helvetica"/>
                <w:lang w:val="en-US"/>
              </w:rPr>
              <w:t>Year 2019</w:t>
            </w:r>
          </w:p>
        </w:tc>
        <w:tc>
          <w:tcPr>
            <w:tcW w:w="1341" w:type="dxa"/>
          </w:tcPr>
          <w:p w14:paraId="7C4F3019" w14:textId="77777777" w:rsidR="00C91753" w:rsidRDefault="00C91753" w:rsidP="00F3150D">
            <w:pPr>
              <w:pStyle w:val="NormalWeb"/>
              <w:jc w:val="center"/>
              <w:rPr>
                <w:rFonts w:ascii="Helvetica" w:hAnsi="Helvetica"/>
                <w:lang w:val="en-US"/>
              </w:rPr>
            </w:pPr>
            <w:r>
              <w:rPr>
                <w:rFonts w:ascii="Helvetica" w:hAnsi="Helvetica"/>
                <w:lang w:val="en-US"/>
              </w:rPr>
              <w:t>0.19</w:t>
            </w:r>
          </w:p>
        </w:tc>
        <w:tc>
          <w:tcPr>
            <w:tcW w:w="1802" w:type="dxa"/>
          </w:tcPr>
          <w:p w14:paraId="04F5180F"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49A8BD5B" w14:textId="77777777" w:rsidR="00C91753" w:rsidRDefault="00C91753" w:rsidP="00F3150D">
            <w:pPr>
              <w:pStyle w:val="NormalWeb"/>
              <w:jc w:val="center"/>
              <w:rPr>
                <w:rFonts w:ascii="Helvetica" w:hAnsi="Helvetica"/>
                <w:lang w:val="en-US"/>
              </w:rPr>
            </w:pPr>
            <w:r w:rsidRPr="00EF4748">
              <w:rPr>
                <w:rFonts w:ascii="Helvetica" w:hAnsi="Helvetica"/>
                <w:lang w:val="en-US"/>
              </w:rPr>
              <w:t>6.7</w:t>
            </w:r>
            <w:r>
              <w:rPr>
                <w:rFonts w:ascii="Helvetica" w:hAnsi="Helvetica"/>
                <w:lang w:val="en-US"/>
              </w:rPr>
              <w:t>6</w:t>
            </w:r>
          </w:p>
        </w:tc>
        <w:tc>
          <w:tcPr>
            <w:tcW w:w="1802" w:type="dxa"/>
          </w:tcPr>
          <w:p w14:paraId="697537F4" w14:textId="77777777" w:rsidR="00C91753" w:rsidRDefault="00C91753" w:rsidP="00F3150D">
            <w:pPr>
              <w:pStyle w:val="NormalWeb"/>
              <w:jc w:val="center"/>
              <w:rPr>
                <w:rFonts w:ascii="Helvetica" w:hAnsi="Helvetica"/>
                <w:lang w:val="en-US"/>
              </w:rPr>
            </w:pPr>
            <w:r>
              <w:rPr>
                <w:rFonts w:ascii="Helvetica" w:hAnsi="Helvetica"/>
                <w:lang w:val="en-US"/>
              </w:rPr>
              <w:t>&lt;0.001</w:t>
            </w:r>
          </w:p>
        </w:tc>
      </w:tr>
      <w:tr w:rsidR="00C91753" w14:paraId="1A000DBE" w14:textId="77777777" w:rsidTr="00F3150D">
        <w:tc>
          <w:tcPr>
            <w:tcW w:w="2263" w:type="dxa"/>
          </w:tcPr>
          <w:p w14:paraId="34ADCC1C" w14:textId="77777777" w:rsidR="00C91753" w:rsidRDefault="00C91753" w:rsidP="00F3150D">
            <w:pPr>
              <w:pStyle w:val="NormalWeb"/>
              <w:jc w:val="center"/>
              <w:rPr>
                <w:rFonts w:ascii="Helvetica" w:hAnsi="Helvetica"/>
                <w:lang w:val="en-US"/>
              </w:rPr>
            </w:pPr>
            <w:r>
              <w:rPr>
                <w:rFonts w:ascii="Helvetica" w:hAnsi="Helvetica"/>
                <w:lang w:val="en-US"/>
              </w:rPr>
              <w:t>Richness: HE</w:t>
            </w:r>
          </w:p>
        </w:tc>
        <w:tc>
          <w:tcPr>
            <w:tcW w:w="1341" w:type="dxa"/>
          </w:tcPr>
          <w:p w14:paraId="0A7C29F6"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58628966" w14:textId="77777777" w:rsidR="00C91753" w:rsidRDefault="00C91753" w:rsidP="00F3150D">
            <w:pPr>
              <w:pStyle w:val="NormalWeb"/>
              <w:jc w:val="center"/>
              <w:rPr>
                <w:rFonts w:ascii="Helvetica" w:hAnsi="Helvetica"/>
                <w:lang w:val="en-US"/>
              </w:rPr>
            </w:pPr>
            <w:r>
              <w:rPr>
                <w:rFonts w:ascii="Helvetica" w:hAnsi="Helvetica"/>
                <w:lang w:val="en-US"/>
              </w:rPr>
              <w:t>0.02</w:t>
            </w:r>
          </w:p>
        </w:tc>
        <w:tc>
          <w:tcPr>
            <w:tcW w:w="1802" w:type="dxa"/>
          </w:tcPr>
          <w:p w14:paraId="573DEF63" w14:textId="77777777" w:rsidR="00C91753" w:rsidRDefault="00C91753" w:rsidP="00F3150D">
            <w:pPr>
              <w:pStyle w:val="NormalWeb"/>
              <w:jc w:val="center"/>
              <w:rPr>
                <w:rFonts w:ascii="Helvetica" w:hAnsi="Helvetica"/>
                <w:lang w:val="en-US"/>
              </w:rPr>
            </w:pPr>
            <w:r w:rsidRPr="00EF4748">
              <w:rPr>
                <w:rFonts w:ascii="Helvetica" w:hAnsi="Helvetica"/>
                <w:lang w:val="en-US"/>
              </w:rPr>
              <w:t>2.6</w:t>
            </w:r>
            <w:r>
              <w:rPr>
                <w:rFonts w:ascii="Helvetica" w:hAnsi="Helvetica"/>
                <w:lang w:val="en-US"/>
              </w:rPr>
              <w:t>3</w:t>
            </w:r>
            <w:r w:rsidRPr="00EF4748">
              <w:rPr>
                <w:rFonts w:ascii="Helvetica" w:hAnsi="Helvetica"/>
                <w:lang w:val="en-US"/>
              </w:rPr>
              <w:t xml:space="preserve">  </w:t>
            </w:r>
          </w:p>
        </w:tc>
        <w:tc>
          <w:tcPr>
            <w:tcW w:w="1802" w:type="dxa"/>
          </w:tcPr>
          <w:p w14:paraId="7E1580ED" w14:textId="77777777" w:rsidR="00C91753" w:rsidRDefault="00C91753" w:rsidP="00F3150D">
            <w:pPr>
              <w:pStyle w:val="NormalWeb"/>
              <w:jc w:val="center"/>
              <w:rPr>
                <w:rFonts w:ascii="Helvetica" w:hAnsi="Helvetica"/>
                <w:lang w:val="en-US"/>
              </w:rPr>
            </w:pPr>
            <w:r w:rsidRPr="00EF4748">
              <w:rPr>
                <w:rFonts w:ascii="Helvetica" w:hAnsi="Helvetica"/>
                <w:lang w:val="en-US"/>
              </w:rPr>
              <w:t>0.02</w:t>
            </w:r>
          </w:p>
        </w:tc>
      </w:tr>
      <w:tr w:rsidR="00C91753" w14:paraId="2DEFDA22" w14:textId="77777777" w:rsidTr="00F3150D">
        <w:tc>
          <w:tcPr>
            <w:tcW w:w="2263" w:type="dxa"/>
          </w:tcPr>
          <w:p w14:paraId="0F1BFF6D" w14:textId="77777777" w:rsidR="00C91753" w:rsidRDefault="00C91753" w:rsidP="00F3150D">
            <w:pPr>
              <w:pStyle w:val="NormalWeb"/>
              <w:jc w:val="center"/>
              <w:rPr>
                <w:rFonts w:ascii="Helvetica" w:hAnsi="Helvetica"/>
                <w:lang w:val="en-US"/>
              </w:rPr>
            </w:pPr>
            <w:r>
              <w:rPr>
                <w:rFonts w:ascii="Helvetica" w:hAnsi="Helvetica"/>
                <w:lang w:val="en-US"/>
              </w:rPr>
              <w:t>Evenness: HE</w:t>
            </w:r>
          </w:p>
        </w:tc>
        <w:tc>
          <w:tcPr>
            <w:tcW w:w="1341" w:type="dxa"/>
          </w:tcPr>
          <w:p w14:paraId="4022C46D" w14:textId="77777777" w:rsidR="00C91753" w:rsidRDefault="00C91753" w:rsidP="00F3150D">
            <w:pPr>
              <w:pStyle w:val="NormalWeb"/>
              <w:jc w:val="center"/>
              <w:rPr>
                <w:rFonts w:ascii="Helvetica" w:hAnsi="Helvetica"/>
                <w:lang w:val="en-US"/>
              </w:rPr>
            </w:pPr>
            <w:r>
              <w:rPr>
                <w:rFonts w:ascii="Helvetica" w:hAnsi="Helvetica"/>
                <w:lang w:val="en-US"/>
              </w:rPr>
              <w:t>0.00</w:t>
            </w:r>
          </w:p>
        </w:tc>
        <w:tc>
          <w:tcPr>
            <w:tcW w:w="1802" w:type="dxa"/>
          </w:tcPr>
          <w:p w14:paraId="10D65C8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0AA91D43" w14:textId="77777777" w:rsidR="00C91753" w:rsidRDefault="00C91753" w:rsidP="00F3150D">
            <w:pPr>
              <w:pStyle w:val="NormalWeb"/>
              <w:jc w:val="center"/>
              <w:rPr>
                <w:rFonts w:ascii="Helvetica" w:hAnsi="Helvetica"/>
                <w:lang w:val="en-US"/>
              </w:rPr>
            </w:pPr>
            <w:r>
              <w:rPr>
                <w:rFonts w:ascii="Helvetica" w:hAnsi="Helvetica"/>
                <w:lang w:val="en-US"/>
              </w:rPr>
              <w:t>-</w:t>
            </w:r>
            <w:r w:rsidRPr="00EF4748">
              <w:rPr>
                <w:rFonts w:ascii="Helvetica" w:hAnsi="Helvetica"/>
                <w:lang w:val="en-US"/>
              </w:rPr>
              <w:t>0.1</w:t>
            </w:r>
            <w:r>
              <w:rPr>
                <w:rFonts w:ascii="Helvetica" w:hAnsi="Helvetica"/>
                <w:lang w:val="en-US"/>
              </w:rPr>
              <w:t>1</w:t>
            </w:r>
            <w:r w:rsidRPr="00EF4748">
              <w:rPr>
                <w:rFonts w:ascii="Helvetica" w:hAnsi="Helvetica"/>
                <w:lang w:val="en-US"/>
              </w:rPr>
              <w:t xml:space="preserve">  </w:t>
            </w:r>
          </w:p>
        </w:tc>
        <w:tc>
          <w:tcPr>
            <w:tcW w:w="1802" w:type="dxa"/>
          </w:tcPr>
          <w:p w14:paraId="14D441E0" w14:textId="77777777" w:rsidR="00C91753" w:rsidRDefault="00C91753" w:rsidP="00F3150D">
            <w:pPr>
              <w:pStyle w:val="NormalWeb"/>
              <w:jc w:val="center"/>
              <w:rPr>
                <w:rFonts w:ascii="Helvetica" w:hAnsi="Helvetica"/>
                <w:lang w:val="en-US"/>
              </w:rPr>
            </w:pPr>
            <w:r w:rsidRPr="00EF4748">
              <w:rPr>
                <w:rFonts w:ascii="Helvetica" w:hAnsi="Helvetica"/>
                <w:lang w:val="en-US"/>
              </w:rPr>
              <w:t>0.9</w:t>
            </w:r>
            <w:r>
              <w:rPr>
                <w:rFonts w:ascii="Helvetica" w:hAnsi="Helvetica"/>
                <w:lang w:val="en-US"/>
              </w:rPr>
              <w:t>2</w:t>
            </w:r>
            <w:r w:rsidRPr="00EF4748">
              <w:rPr>
                <w:rFonts w:ascii="Helvetica" w:hAnsi="Helvetica"/>
                <w:lang w:val="en-US"/>
              </w:rPr>
              <w:t xml:space="preserve"> </w:t>
            </w:r>
          </w:p>
        </w:tc>
      </w:tr>
      <w:tr w:rsidR="00C91753" w14:paraId="18A9E6A1" w14:textId="77777777" w:rsidTr="00F3150D">
        <w:tc>
          <w:tcPr>
            <w:tcW w:w="2263" w:type="dxa"/>
          </w:tcPr>
          <w:p w14:paraId="65902730" w14:textId="77777777" w:rsidR="00C91753" w:rsidRDefault="00C91753" w:rsidP="00F3150D">
            <w:pPr>
              <w:pStyle w:val="NormalWeb"/>
              <w:jc w:val="center"/>
              <w:rPr>
                <w:rFonts w:ascii="Helvetica" w:hAnsi="Helvetica"/>
                <w:lang w:val="en-US"/>
              </w:rPr>
            </w:pPr>
            <w:r>
              <w:rPr>
                <w:rFonts w:ascii="Helvetica" w:hAnsi="Helvetica"/>
                <w:lang w:val="en-US"/>
              </w:rPr>
              <w:t>Bare ground: HE</w:t>
            </w:r>
          </w:p>
        </w:tc>
        <w:tc>
          <w:tcPr>
            <w:tcW w:w="1341" w:type="dxa"/>
          </w:tcPr>
          <w:p w14:paraId="663C384C"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F48AFF9" w14:textId="77777777" w:rsidR="00C91753" w:rsidRDefault="00C91753" w:rsidP="00F3150D">
            <w:pPr>
              <w:pStyle w:val="NormalWeb"/>
              <w:jc w:val="center"/>
              <w:rPr>
                <w:rFonts w:ascii="Helvetica" w:hAnsi="Helvetica"/>
                <w:lang w:val="en-US"/>
              </w:rPr>
            </w:pPr>
            <w:r>
              <w:rPr>
                <w:rFonts w:ascii="Helvetica" w:hAnsi="Helvetica"/>
                <w:lang w:val="en-US"/>
              </w:rPr>
              <w:t>0.04</w:t>
            </w:r>
          </w:p>
        </w:tc>
        <w:tc>
          <w:tcPr>
            <w:tcW w:w="1802" w:type="dxa"/>
          </w:tcPr>
          <w:p w14:paraId="1293C0AC"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-0.71  </w:t>
            </w:r>
          </w:p>
        </w:tc>
        <w:tc>
          <w:tcPr>
            <w:tcW w:w="1802" w:type="dxa"/>
          </w:tcPr>
          <w:p w14:paraId="49533876" w14:textId="77777777" w:rsidR="00C91753" w:rsidRDefault="00C91753" w:rsidP="00F3150D">
            <w:pPr>
              <w:pStyle w:val="NormalWeb"/>
              <w:jc w:val="center"/>
              <w:rPr>
                <w:rFonts w:ascii="Helvetica" w:hAnsi="Helvetica"/>
                <w:lang w:val="en-US"/>
              </w:rPr>
            </w:pPr>
            <w:r w:rsidRPr="00EF4748">
              <w:rPr>
                <w:rFonts w:ascii="Helvetica" w:hAnsi="Helvetica"/>
                <w:lang w:val="en-US"/>
              </w:rPr>
              <w:t>0.4</w:t>
            </w:r>
            <w:r>
              <w:rPr>
                <w:rFonts w:ascii="Helvetica" w:hAnsi="Helvetica"/>
                <w:lang w:val="en-US"/>
              </w:rPr>
              <w:t>9</w:t>
            </w:r>
            <w:r w:rsidRPr="00EF4748">
              <w:rPr>
                <w:rFonts w:ascii="Helvetica" w:hAnsi="Helvetica"/>
                <w:lang w:val="en-US"/>
              </w:rPr>
              <w:t xml:space="preserve">    </w:t>
            </w:r>
          </w:p>
        </w:tc>
      </w:tr>
      <w:tr w:rsidR="00C91753" w14:paraId="106D5620" w14:textId="77777777" w:rsidTr="00F3150D">
        <w:tc>
          <w:tcPr>
            <w:tcW w:w="2263" w:type="dxa"/>
          </w:tcPr>
          <w:p w14:paraId="49016735" w14:textId="77777777" w:rsidR="00C91753" w:rsidRDefault="00C91753" w:rsidP="00F3150D">
            <w:pPr>
              <w:pStyle w:val="NormalWeb"/>
              <w:jc w:val="center"/>
              <w:rPr>
                <w:rFonts w:ascii="Helvetica" w:hAnsi="Helvetica"/>
                <w:lang w:val="en-US"/>
              </w:rPr>
            </w:pPr>
            <w:r>
              <w:rPr>
                <w:rFonts w:ascii="Helvetica" w:hAnsi="Helvetica"/>
                <w:lang w:val="en-US"/>
              </w:rPr>
              <w:t>Richness: KO</w:t>
            </w:r>
          </w:p>
        </w:tc>
        <w:tc>
          <w:tcPr>
            <w:tcW w:w="1341" w:type="dxa"/>
          </w:tcPr>
          <w:p w14:paraId="55E14959"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3EC7C727"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11300B9F"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-1.13  </w:t>
            </w:r>
          </w:p>
        </w:tc>
        <w:tc>
          <w:tcPr>
            <w:tcW w:w="1802" w:type="dxa"/>
          </w:tcPr>
          <w:p w14:paraId="7B3A8E2D"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0.28    </w:t>
            </w:r>
          </w:p>
        </w:tc>
      </w:tr>
      <w:tr w:rsidR="00C91753" w14:paraId="7D279D41" w14:textId="77777777" w:rsidTr="00F3150D">
        <w:tc>
          <w:tcPr>
            <w:tcW w:w="2263" w:type="dxa"/>
          </w:tcPr>
          <w:p w14:paraId="4D8DD42E" w14:textId="77777777" w:rsidR="00C91753" w:rsidRDefault="00C91753" w:rsidP="00F3150D">
            <w:pPr>
              <w:pStyle w:val="NormalWeb"/>
              <w:jc w:val="center"/>
              <w:rPr>
                <w:rFonts w:ascii="Helvetica" w:hAnsi="Helvetica"/>
                <w:lang w:val="en-US"/>
              </w:rPr>
            </w:pPr>
            <w:r>
              <w:rPr>
                <w:rFonts w:ascii="Helvetica" w:hAnsi="Helvetica"/>
                <w:lang w:val="en-US"/>
              </w:rPr>
              <w:t>Evenness: KO</w:t>
            </w:r>
          </w:p>
        </w:tc>
        <w:tc>
          <w:tcPr>
            <w:tcW w:w="1341" w:type="dxa"/>
          </w:tcPr>
          <w:p w14:paraId="5511B849" w14:textId="77777777" w:rsidR="00C91753" w:rsidRDefault="00C91753" w:rsidP="00F3150D">
            <w:pPr>
              <w:pStyle w:val="NormalWeb"/>
              <w:jc w:val="center"/>
              <w:rPr>
                <w:rFonts w:ascii="Helvetica" w:hAnsi="Helvetica"/>
                <w:lang w:val="en-US"/>
              </w:rPr>
            </w:pPr>
            <w:r>
              <w:rPr>
                <w:rFonts w:ascii="Helvetica" w:hAnsi="Helvetica"/>
                <w:lang w:val="en-US"/>
              </w:rPr>
              <w:t>0.03</w:t>
            </w:r>
          </w:p>
        </w:tc>
        <w:tc>
          <w:tcPr>
            <w:tcW w:w="1802" w:type="dxa"/>
          </w:tcPr>
          <w:p w14:paraId="23D79E9D"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Pr>
          <w:p w14:paraId="21ECBB90" w14:textId="77777777" w:rsidR="00C91753" w:rsidRDefault="00C91753" w:rsidP="00F3150D">
            <w:pPr>
              <w:pStyle w:val="NormalWeb"/>
              <w:jc w:val="center"/>
              <w:rPr>
                <w:rFonts w:ascii="Helvetica" w:hAnsi="Helvetica"/>
                <w:lang w:val="en-US"/>
              </w:rPr>
            </w:pPr>
            <w:r w:rsidRPr="00EF4748">
              <w:rPr>
                <w:rFonts w:ascii="Helvetica" w:hAnsi="Helvetica"/>
                <w:lang w:val="en-US"/>
              </w:rPr>
              <w:t>0.</w:t>
            </w:r>
            <w:r>
              <w:rPr>
                <w:rFonts w:ascii="Helvetica" w:hAnsi="Helvetica"/>
                <w:lang w:val="en-US"/>
              </w:rPr>
              <w:t>60</w:t>
            </w:r>
            <w:r w:rsidRPr="00EF4748">
              <w:rPr>
                <w:rFonts w:ascii="Helvetica" w:hAnsi="Helvetica"/>
                <w:lang w:val="en-US"/>
              </w:rPr>
              <w:t xml:space="preserve">  </w:t>
            </w:r>
          </w:p>
        </w:tc>
        <w:tc>
          <w:tcPr>
            <w:tcW w:w="1802" w:type="dxa"/>
          </w:tcPr>
          <w:p w14:paraId="11E44494"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0.56    </w:t>
            </w:r>
          </w:p>
        </w:tc>
      </w:tr>
      <w:tr w:rsidR="00C91753" w14:paraId="690BBD28" w14:textId="77777777" w:rsidTr="00F3150D">
        <w:tc>
          <w:tcPr>
            <w:tcW w:w="2263" w:type="dxa"/>
            <w:tcBorders>
              <w:bottom w:val="single" w:sz="4" w:space="0" w:color="auto"/>
            </w:tcBorders>
          </w:tcPr>
          <w:p w14:paraId="73C8CF5B" w14:textId="77777777" w:rsidR="00C91753" w:rsidRDefault="00C91753" w:rsidP="00F3150D">
            <w:pPr>
              <w:pStyle w:val="NormalWeb"/>
              <w:jc w:val="center"/>
              <w:rPr>
                <w:rFonts w:ascii="Helvetica" w:hAnsi="Helvetica"/>
                <w:lang w:val="en-US"/>
              </w:rPr>
            </w:pPr>
            <w:r>
              <w:rPr>
                <w:rFonts w:ascii="Helvetica" w:hAnsi="Helvetica"/>
                <w:lang w:val="en-US"/>
              </w:rPr>
              <w:t>Bare ground: KO</w:t>
            </w:r>
          </w:p>
        </w:tc>
        <w:tc>
          <w:tcPr>
            <w:tcW w:w="1341" w:type="dxa"/>
            <w:tcBorders>
              <w:bottom w:val="single" w:sz="4" w:space="0" w:color="auto"/>
            </w:tcBorders>
          </w:tcPr>
          <w:p w14:paraId="79C7C2ED" w14:textId="77777777" w:rsidR="00C91753" w:rsidRDefault="00C91753" w:rsidP="00F3150D">
            <w:pPr>
              <w:pStyle w:val="NormalWeb"/>
              <w:jc w:val="center"/>
              <w:rPr>
                <w:rFonts w:ascii="Helvetica" w:hAnsi="Helvetica"/>
                <w:lang w:val="en-US"/>
              </w:rPr>
            </w:pPr>
            <w:r>
              <w:rPr>
                <w:rFonts w:ascii="Helvetica" w:hAnsi="Helvetica"/>
                <w:lang w:val="en-US"/>
              </w:rPr>
              <w:t>0.01</w:t>
            </w:r>
          </w:p>
        </w:tc>
        <w:tc>
          <w:tcPr>
            <w:tcW w:w="1802" w:type="dxa"/>
            <w:tcBorders>
              <w:bottom w:val="single" w:sz="4" w:space="0" w:color="auto"/>
            </w:tcBorders>
          </w:tcPr>
          <w:p w14:paraId="7F8DFB73" w14:textId="77777777" w:rsidR="00C91753" w:rsidRDefault="00C91753" w:rsidP="00F3150D">
            <w:pPr>
              <w:pStyle w:val="NormalWeb"/>
              <w:jc w:val="center"/>
              <w:rPr>
                <w:rFonts w:ascii="Helvetica" w:hAnsi="Helvetica"/>
                <w:lang w:val="en-US"/>
              </w:rPr>
            </w:pPr>
            <w:r>
              <w:rPr>
                <w:rFonts w:ascii="Helvetica" w:hAnsi="Helvetica"/>
                <w:lang w:val="en-US"/>
              </w:rPr>
              <w:t>0.05</w:t>
            </w:r>
          </w:p>
        </w:tc>
        <w:tc>
          <w:tcPr>
            <w:tcW w:w="1802" w:type="dxa"/>
            <w:tcBorders>
              <w:bottom w:val="single" w:sz="4" w:space="0" w:color="auto"/>
            </w:tcBorders>
          </w:tcPr>
          <w:p w14:paraId="04F466A3" w14:textId="77777777" w:rsidR="00C91753" w:rsidRDefault="00C91753" w:rsidP="00F3150D">
            <w:pPr>
              <w:pStyle w:val="NormalWeb"/>
              <w:jc w:val="center"/>
              <w:rPr>
                <w:rFonts w:ascii="Helvetica" w:hAnsi="Helvetica"/>
                <w:lang w:val="en-US"/>
              </w:rPr>
            </w:pPr>
            <w:r w:rsidRPr="00EF4748">
              <w:rPr>
                <w:rFonts w:ascii="Helvetica" w:hAnsi="Helvetica"/>
                <w:lang w:val="en-US"/>
              </w:rPr>
              <w:t xml:space="preserve">0.18  </w:t>
            </w:r>
          </w:p>
        </w:tc>
        <w:tc>
          <w:tcPr>
            <w:tcW w:w="1802" w:type="dxa"/>
            <w:tcBorders>
              <w:bottom w:val="single" w:sz="4" w:space="0" w:color="auto"/>
            </w:tcBorders>
          </w:tcPr>
          <w:p w14:paraId="2F12386F" w14:textId="77777777" w:rsidR="00C91753" w:rsidRDefault="00C91753" w:rsidP="00F3150D">
            <w:pPr>
              <w:pStyle w:val="NormalWeb"/>
              <w:jc w:val="center"/>
              <w:rPr>
                <w:rFonts w:ascii="Helvetica" w:hAnsi="Helvetica"/>
                <w:lang w:val="en-US"/>
              </w:rPr>
            </w:pPr>
            <w:r>
              <w:rPr>
                <w:rFonts w:ascii="Helvetica" w:hAnsi="Helvetica"/>
                <w:lang w:val="en-US"/>
              </w:rPr>
              <w:t>0.86</w:t>
            </w:r>
          </w:p>
        </w:tc>
      </w:tr>
    </w:tbl>
    <w:p w14:paraId="2224C214" w14:textId="77777777" w:rsidR="00C91753" w:rsidRDefault="00C91753" w:rsidP="00836C47">
      <w:pPr>
        <w:rPr>
          <w:rFonts w:ascii="Helvetica" w:hAnsi="Helvetica"/>
          <w:lang w:val="en-US"/>
        </w:rPr>
      </w:pPr>
    </w:p>
    <w:p w14:paraId="5D42AA4C" w14:textId="77777777" w:rsidR="00836C47" w:rsidRPr="00491E4D" w:rsidRDefault="00836C47" w:rsidP="001343A0">
      <w:pPr>
        <w:rPr>
          <w:rFonts w:ascii="Helvetica" w:hAnsi="Helvetica"/>
          <w:b/>
          <w:bCs/>
          <w:lang w:val="en-US"/>
        </w:rPr>
      </w:pPr>
    </w:p>
    <w:p w14:paraId="79C1BBAA" w14:textId="77777777"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8496478" w14:textId="77777777" w:rsidR="001343A0" w:rsidRPr="00491E4D" w:rsidRDefault="001343A0" w:rsidP="001343A0">
      <w:pPr>
        <w:rPr>
          <w:rFonts w:ascii="Helvetica" w:hAnsi="Helvetica"/>
          <w:b/>
          <w:bCs/>
          <w:lang w:val="en-US"/>
        </w:rPr>
      </w:pPr>
    </w:p>
    <w:p w14:paraId="529FFEDF" w14:textId="77777777" w:rsidR="001343A0" w:rsidRPr="00491E4D" w:rsidRDefault="001343A0" w:rsidP="001343A0">
      <w:pPr>
        <w:rPr>
          <w:rFonts w:ascii="Helvetica" w:hAnsi="Helvetica"/>
          <w:b/>
          <w:bCs/>
          <w:lang w:val="en-US"/>
        </w:rPr>
      </w:pPr>
    </w:p>
    <w:p w14:paraId="5F01A274"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5CC21621" w14:textId="77777777" w:rsidR="001343A0" w:rsidRPr="00491E4D" w:rsidRDefault="001343A0" w:rsidP="001343A0">
      <w:pPr>
        <w:rPr>
          <w:rFonts w:ascii="Helvetica" w:hAnsi="Helvetica"/>
          <w:b/>
          <w:bCs/>
          <w:lang w:val="en-US"/>
        </w:rPr>
      </w:pPr>
    </w:p>
    <w:p w14:paraId="1CD7CF99"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E43F1BB" w14:textId="77777777" w:rsidR="001343A0" w:rsidRPr="00491E4D" w:rsidRDefault="001343A0" w:rsidP="001343A0">
      <w:pPr>
        <w:rPr>
          <w:rFonts w:ascii="Helvetica" w:hAnsi="Helvetica"/>
          <w:b/>
          <w:bCs/>
          <w:lang w:val="en-US"/>
        </w:rPr>
      </w:pPr>
    </w:p>
    <w:p w14:paraId="2F9D61E9" w14:textId="77777777" w:rsidR="001343A0" w:rsidRPr="00491E4D" w:rsidRDefault="001343A0" w:rsidP="001343A0">
      <w:pPr>
        <w:rPr>
          <w:rFonts w:ascii="Helvetica" w:hAnsi="Helvetica"/>
          <w:b/>
          <w:bCs/>
          <w:lang w:val="en-US"/>
        </w:rPr>
      </w:pPr>
    </w:p>
    <w:p w14:paraId="43C1EC5B" w14:textId="7C96F0EE" w:rsidR="001343A0" w:rsidRPr="00491E4D" w:rsidRDefault="001343A0" w:rsidP="001343A0">
      <w:pPr>
        <w:rPr>
          <w:rFonts w:ascii="Helvetica" w:hAnsi="Helvetica"/>
          <w:b/>
          <w:bCs/>
          <w:lang w:val="en-US"/>
        </w:rPr>
      </w:pPr>
      <w:r w:rsidRPr="00491E4D">
        <w:rPr>
          <w:rFonts w:ascii="Helvetica" w:hAnsi="Helvetica"/>
          <w:b/>
          <w:bCs/>
          <w:lang w:val="en-US"/>
        </w:rPr>
        <w:t xml:space="preserve">7.x breakdown of </w:t>
      </w:r>
      <w:r w:rsidR="00EE013B">
        <w:rPr>
          <w:rFonts w:ascii="Helvetica" w:hAnsi="Helvetica"/>
          <w:b/>
          <w:bCs/>
          <w:lang w:val="en-US"/>
        </w:rPr>
        <w:t>mean reflectance</w:t>
      </w:r>
      <w:r w:rsidRPr="00491E4D">
        <w:rPr>
          <w:rFonts w:ascii="Helvetica" w:hAnsi="Helvetica"/>
          <w:b/>
          <w:bCs/>
          <w:lang w:val="en-US"/>
        </w:rPr>
        <w:t xml:space="preserve"> and spectral </w:t>
      </w:r>
      <w:r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01952831" w14:textId="1925537C" w:rsidR="001343A0" w:rsidRDefault="001343A0" w:rsidP="001343A0">
      <w:pPr>
        <w:rPr>
          <w:rFonts w:ascii="Helvetica" w:hAnsi="Helvetica"/>
          <w:b/>
          <w:bCs/>
          <w:lang w:val="en-US"/>
        </w:rPr>
      </w:pPr>
      <w:r w:rsidRPr="00491E4D">
        <w:rPr>
          <w:rFonts w:ascii="Helvetica" w:hAnsi="Helvetica"/>
          <w:noProof/>
          <w:lang w:val="en-US"/>
        </w:rPr>
        <w:drawing>
          <wp:inline distT="0" distB="0" distL="0" distR="0" wp14:anchorId="64FEB053" wp14:editId="19BF489B">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48007332" w14:textId="54501303" w:rsidR="00561775" w:rsidRDefault="00561775" w:rsidP="001343A0">
      <w:pPr>
        <w:rPr>
          <w:rFonts w:ascii="Helvetica" w:hAnsi="Helvetica"/>
          <w:b/>
          <w:bCs/>
          <w:lang w:val="en-US"/>
        </w:rPr>
      </w:pPr>
    </w:p>
    <w:p w14:paraId="1EF64FBB" w14:textId="353DFE72" w:rsidR="00561775" w:rsidRDefault="00561775" w:rsidP="001343A0">
      <w:pPr>
        <w:rPr>
          <w:rFonts w:ascii="Helvetica" w:hAnsi="Helvetica"/>
          <w:b/>
          <w:bCs/>
          <w:lang w:val="en-US"/>
        </w:rPr>
      </w:pPr>
    </w:p>
    <w:p w14:paraId="265734E1" w14:textId="17917CDC" w:rsidR="004C6D6F" w:rsidRDefault="004C6D6F" w:rsidP="001343A0">
      <w:pPr>
        <w:rPr>
          <w:rFonts w:ascii="Helvetica" w:hAnsi="Helvetica"/>
          <w:b/>
          <w:bCs/>
          <w:lang w:val="en-US"/>
        </w:rPr>
      </w:pPr>
    </w:p>
    <w:p w14:paraId="436FBAEB" w14:textId="77777777" w:rsidR="004C6D6F" w:rsidRDefault="004C6D6F" w:rsidP="001343A0">
      <w:pPr>
        <w:rPr>
          <w:rFonts w:ascii="Helvetica" w:hAnsi="Helvetica"/>
          <w:b/>
          <w:bCs/>
          <w:lang w:val="en-US"/>
        </w:rPr>
      </w:pPr>
    </w:p>
    <w:p w14:paraId="1E177E2E" w14:textId="77777777" w:rsidR="00561775" w:rsidRPr="00491E4D" w:rsidRDefault="00561775" w:rsidP="001343A0">
      <w:pPr>
        <w:rPr>
          <w:rFonts w:ascii="Helvetica" w:hAnsi="Helvetica"/>
          <w:b/>
          <w:bCs/>
          <w:lang w:val="en-US"/>
        </w:rPr>
      </w:pPr>
    </w:p>
    <w:p w14:paraId="7B63C6A0" w14:textId="28226369" w:rsidR="00561775" w:rsidRPr="00561775" w:rsidRDefault="00561775" w:rsidP="00561775">
      <w:pPr>
        <w:rPr>
          <w:rFonts w:ascii="Helvetica" w:hAnsi="Helvetica"/>
          <w:lang w:val="en-US"/>
        </w:rPr>
      </w:pPr>
      <w:r w:rsidRPr="00491E4D">
        <w:rPr>
          <w:rFonts w:ascii="Helvetica" w:hAnsi="Helvetica"/>
          <w:b/>
          <w:bCs/>
          <w:lang w:val="en-US"/>
        </w:rPr>
        <w:t xml:space="preserve">7.x </w:t>
      </w:r>
      <w:r>
        <w:rPr>
          <w:rFonts w:ascii="Helvetica" w:hAnsi="Helvetica"/>
          <w:b/>
          <w:bCs/>
          <w:lang w:val="en-US"/>
        </w:rPr>
        <w:t xml:space="preserve">Ordination of only 2018 measurements </w:t>
      </w:r>
    </w:p>
    <w:p w14:paraId="2E9B32AF" w14:textId="599FDBF3" w:rsidR="00561775" w:rsidRDefault="00561775" w:rsidP="00561775">
      <w:pPr>
        <w:rPr>
          <w:rFonts w:ascii="Helvetica" w:hAnsi="Helvetica"/>
          <w:b/>
          <w:bCs/>
          <w:lang w:val="en-US"/>
        </w:rPr>
      </w:pPr>
      <w:r>
        <w:rPr>
          <w:rFonts w:ascii="Helvetica" w:hAnsi="Helvetica"/>
          <w:b/>
          <w:bCs/>
          <w:noProof/>
          <w:lang w:val="en-US"/>
        </w:rPr>
        <w:lastRenderedPageBreak/>
        <w:drawing>
          <wp:inline distT="0" distB="0" distL="0" distR="0" wp14:anchorId="64C5DB82" wp14:editId="3616E1E6">
            <wp:extent cx="5727700" cy="3992880"/>
            <wp:effectExtent l="0" t="0" r="0" b="0"/>
            <wp:docPr id="9" name="Picture 9" descr="A picture containing sitting, table, photo,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3 at 15.45.38.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992880"/>
                    </a:xfrm>
                    <a:prstGeom prst="rect">
                      <a:avLst/>
                    </a:prstGeom>
                  </pic:spPr>
                </pic:pic>
              </a:graphicData>
            </a:graphic>
          </wp:inline>
        </w:drawing>
      </w:r>
    </w:p>
    <w:p w14:paraId="3B7D3430" w14:textId="4D47F3B2" w:rsidR="00561775" w:rsidRDefault="00561775" w:rsidP="00561775">
      <w:pPr>
        <w:rPr>
          <w:rFonts w:ascii="Helvetica" w:hAnsi="Helvetica"/>
          <w:b/>
          <w:bCs/>
          <w:lang w:val="en-US"/>
        </w:rPr>
      </w:pPr>
    </w:p>
    <w:p w14:paraId="5C5CE0D5" w14:textId="77777777" w:rsidR="00561775" w:rsidRPr="00491E4D" w:rsidRDefault="00561775" w:rsidP="00561775">
      <w:pPr>
        <w:rPr>
          <w:rFonts w:ascii="Helvetica" w:hAnsi="Helvetica"/>
          <w:lang w:val="en-US"/>
        </w:rPr>
      </w:pPr>
    </w:p>
    <w:p w14:paraId="3D74EDBC" w14:textId="752324B7" w:rsidR="00561775" w:rsidRDefault="00561775" w:rsidP="00561775">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Ordination of only 2019 measurements</w:t>
      </w:r>
    </w:p>
    <w:p w14:paraId="52339E11" w14:textId="77777777" w:rsidR="001343A0" w:rsidRPr="00491E4D" w:rsidRDefault="001343A0" w:rsidP="001343A0">
      <w:pPr>
        <w:rPr>
          <w:rFonts w:ascii="Helvetica" w:hAnsi="Helvetica"/>
          <w:lang w:val="en-US"/>
        </w:rPr>
      </w:pPr>
    </w:p>
    <w:p w14:paraId="2143C9D8" w14:textId="1F03AF93" w:rsidR="001343A0" w:rsidRDefault="00561775" w:rsidP="001343A0">
      <w:pPr>
        <w:rPr>
          <w:rFonts w:ascii="Helvetica" w:hAnsi="Helvetica"/>
          <w:lang w:val="en-US"/>
        </w:rPr>
      </w:pPr>
      <w:r>
        <w:rPr>
          <w:rFonts w:ascii="Helvetica" w:hAnsi="Helvetica"/>
          <w:noProof/>
          <w:lang w:val="en-US"/>
        </w:rPr>
        <w:drawing>
          <wp:inline distT="0" distB="0" distL="0" distR="0" wp14:anchorId="6B734CD4" wp14:editId="128C2629">
            <wp:extent cx="5727700" cy="408178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3 at 15.45.13.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4081780"/>
                    </a:xfrm>
                    <a:prstGeom prst="rect">
                      <a:avLst/>
                    </a:prstGeom>
                  </pic:spPr>
                </pic:pic>
              </a:graphicData>
            </a:graphic>
          </wp:inline>
        </w:drawing>
      </w:r>
    </w:p>
    <w:p w14:paraId="38ABB54D" w14:textId="2E57177A" w:rsidR="00561775" w:rsidRDefault="00561775" w:rsidP="001343A0">
      <w:pPr>
        <w:rPr>
          <w:rFonts w:ascii="Helvetica" w:hAnsi="Helvetica"/>
          <w:lang w:val="en-US"/>
        </w:rPr>
      </w:pPr>
    </w:p>
    <w:p w14:paraId="5E2C6841" w14:textId="77777777" w:rsidR="00561775" w:rsidRPr="00491E4D" w:rsidRDefault="00561775" w:rsidP="001343A0">
      <w:pPr>
        <w:rPr>
          <w:rFonts w:ascii="Helvetica" w:hAnsi="Helvetica"/>
          <w:lang w:val="en-US"/>
        </w:rPr>
      </w:pPr>
    </w:p>
    <w:p w14:paraId="40A33657" w14:textId="3A7297A0" w:rsidR="001343A0" w:rsidRPr="00491E4D" w:rsidRDefault="001343A0" w:rsidP="001343A0">
      <w:pPr>
        <w:rPr>
          <w:rFonts w:ascii="Helvetica" w:hAnsi="Helvetica"/>
          <w:lang w:val="en-US"/>
        </w:rPr>
      </w:pPr>
      <w:r w:rsidRPr="00491E4D">
        <w:rPr>
          <w:rFonts w:ascii="Helvetica" w:hAnsi="Helvetica"/>
          <w:b/>
          <w:bCs/>
          <w:lang w:val="en-US"/>
        </w:rPr>
        <w:t xml:space="preserve">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 only using 2019 spectral signature, with more distinct endmembers </w:t>
      </w:r>
    </w:p>
    <w:p w14:paraId="50687D66" w14:textId="77777777" w:rsidR="001343A0" w:rsidRPr="00491E4D" w:rsidRDefault="001343A0" w:rsidP="001343A0">
      <w:pPr>
        <w:rPr>
          <w:rFonts w:ascii="Helvetica" w:hAnsi="Helvetica"/>
          <w:b/>
          <w:bCs/>
          <w:lang w:val="en-US"/>
        </w:rPr>
      </w:pPr>
      <w:r w:rsidRPr="00491E4D">
        <w:rPr>
          <w:rFonts w:ascii="Helvetica" w:hAnsi="Helvetica"/>
          <w:b/>
          <w:bCs/>
          <w:noProof/>
          <w:lang w:val="en-US"/>
        </w:rPr>
        <w:drawing>
          <wp:inline distT="0" distB="0" distL="0" distR="0" wp14:anchorId="5A511DBA" wp14:editId="74EE43FB">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539F8B12" w14:textId="29F51FB5" w:rsidR="001343A0" w:rsidRPr="00491E4D" w:rsidRDefault="001343A0" w:rsidP="001343A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t>
      </w:r>
      <w:r w:rsidR="00EB4D3A">
        <w:rPr>
          <w:rFonts w:ascii="Helvetica" w:hAnsi="Helvetica"/>
          <w:b/>
          <w:bCs/>
          <w:lang w:val="en-US"/>
        </w:rPr>
        <w:t>bands</w:t>
      </w:r>
      <w:r w:rsidRPr="00491E4D">
        <w:rPr>
          <w:rFonts w:ascii="Helvetica" w:hAnsi="Helvetica"/>
          <w:b/>
          <w:bCs/>
          <w:lang w:val="en-US"/>
        </w:rPr>
        <w:t xml:space="preserve"> across the spectrum.</w:t>
      </w:r>
      <w:r w:rsidRPr="00491E4D">
        <w:rPr>
          <w:rFonts w:ascii="Helvetica" w:hAnsi="Helvetica"/>
          <w:lang w:val="en-US"/>
        </w:rPr>
        <w:t xml:space="preserve"> ISI values indicate how well </w:t>
      </w:r>
      <w:r w:rsidR="00EB4D3A">
        <w:rPr>
          <w:rFonts w:ascii="Helvetica" w:hAnsi="Helvetica"/>
          <w:lang w:val="en-US"/>
        </w:rPr>
        <w:t>bands</w:t>
      </w:r>
      <w:r w:rsidRPr="00491E4D">
        <w:rPr>
          <w:rFonts w:ascii="Helvetica" w:hAnsi="Helvetica"/>
          <w:lang w:val="en-US"/>
        </w:rPr>
        <w:t xml:space="preserve"> discriminating vegetation types, with low values being more discriminative. Clear dots along the plotted ISI and the corresponding rugs indicate </w:t>
      </w:r>
      <w:r w:rsidR="00EB4D3A">
        <w:rPr>
          <w:rFonts w:ascii="Helvetica" w:hAnsi="Helvetica"/>
          <w:lang w:val="en-US"/>
        </w:rPr>
        <w:t>bands</w:t>
      </w:r>
      <w:r w:rsidRPr="00491E4D">
        <w:rPr>
          <w:rFonts w:ascii="Helvetica" w:hAnsi="Helvetica"/>
          <w:lang w:val="en-US"/>
        </w:rPr>
        <w:t xml:space="preserve"> selected, via local minima selection. Background colors correspond to each region of the spectrum; blue 400-500 nm, green 500-600 nm, red 600-680 nm, near infra-red 680-800, infra-red 800-985.  </w:t>
      </w:r>
    </w:p>
    <w:p w14:paraId="2AA7034A" w14:textId="77777777" w:rsidR="001343A0" w:rsidRPr="00491E4D" w:rsidRDefault="001343A0" w:rsidP="001343A0">
      <w:pPr>
        <w:rPr>
          <w:rFonts w:ascii="Helvetica" w:hAnsi="Helvetica"/>
          <w:lang w:val="en-US"/>
        </w:rPr>
      </w:pPr>
    </w:p>
    <w:p w14:paraId="6435E7E0" w14:textId="77777777" w:rsidR="001343A0" w:rsidRPr="00491E4D" w:rsidRDefault="001343A0" w:rsidP="001343A0">
      <w:pPr>
        <w:rPr>
          <w:rFonts w:ascii="Helvetica" w:hAnsi="Helvetica"/>
          <w:lang w:val="en-US"/>
        </w:rPr>
      </w:pPr>
    </w:p>
    <w:p w14:paraId="030D6CD9" w14:textId="77777777" w:rsidR="001343A0" w:rsidRPr="00491E4D" w:rsidRDefault="001343A0" w:rsidP="001343A0">
      <w:pPr>
        <w:rPr>
          <w:rFonts w:ascii="Helvetica" w:hAnsi="Helvetica"/>
          <w:lang w:val="en-US"/>
        </w:rPr>
      </w:pPr>
      <w:r w:rsidRPr="00491E4D">
        <w:rPr>
          <w:rFonts w:ascii="Helvetica" w:hAnsi="Helvetica"/>
          <w:b/>
          <w:bCs/>
          <w:lang w:val="en-US"/>
        </w:rPr>
        <w:t xml:space="preserve">Table 7.x </w:t>
      </w:r>
      <w:r w:rsidRPr="00491E4D">
        <w:rPr>
          <w:rFonts w:ascii="Helvetica" w:hAnsi="Helvetica"/>
          <w:lang w:val="en-US"/>
        </w:rPr>
        <w:t xml:space="preserve">Summary of alternate band selection ISI values by region, </w:t>
      </w:r>
    </w:p>
    <w:p w14:paraId="35156699" w14:textId="77777777" w:rsidR="001343A0" w:rsidRPr="00491E4D" w:rsidRDefault="001343A0" w:rsidP="001343A0">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1343A0" w:rsidRPr="00491E4D" w14:paraId="21837DFB" w14:textId="77777777" w:rsidTr="00983BE8">
        <w:trPr>
          <w:trHeight w:val="518"/>
        </w:trPr>
        <w:tc>
          <w:tcPr>
            <w:tcW w:w="978" w:type="dxa"/>
            <w:tcBorders>
              <w:top w:val="single" w:sz="4" w:space="0" w:color="auto"/>
              <w:bottom w:val="single" w:sz="2" w:space="0" w:color="auto"/>
            </w:tcBorders>
          </w:tcPr>
          <w:p w14:paraId="110DC40B" w14:textId="77777777" w:rsidR="001343A0" w:rsidRPr="00491E4D" w:rsidRDefault="001343A0" w:rsidP="00983BE8">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582696E9" w14:textId="77777777" w:rsidR="001343A0" w:rsidRPr="00491E4D" w:rsidRDefault="001343A0" w:rsidP="00983BE8">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B785C55" w14:textId="77777777" w:rsidR="001343A0" w:rsidRPr="00491E4D" w:rsidRDefault="001343A0" w:rsidP="00983BE8">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337B141A"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13BF0084" w14:textId="77777777" w:rsidR="001343A0" w:rsidRPr="00491E4D" w:rsidRDefault="001343A0" w:rsidP="00983BE8">
            <w:pPr>
              <w:jc w:val="center"/>
              <w:rPr>
                <w:rFonts w:ascii="Helvetica" w:hAnsi="Helvetica"/>
                <w:lang w:val="en-US"/>
              </w:rPr>
            </w:pPr>
            <w:r w:rsidRPr="00491E4D">
              <w:rPr>
                <w:rFonts w:ascii="Helvetica" w:hAnsi="Helvetica"/>
                <w:lang w:val="en-US"/>
              </w:rPr>
              <w:t>Selected band ISI</w:t>
            </w:r>
          </w:p>
        </w:tc>
      </w:tr>
      <w:tr w:rsidR="001343A0" w:rsidRPr="00491E4D" w14:paraId="66DAFB3D" w14:textId="77777777" w:rsidTr="00983BE8">
        <w:tc>
          <w:tcPr>
            <w:tcW w:w="978" w:type="dxa"/>
            <w:tcBorders>
              <w:top w:val="single" w:sz="2" w:space="0" w:color="auto"/>
            </w:tcBorders>
          </w:tcPr>
          <w:p w14:paraId="4C84B83C" w14:textId="77777777" w:rsidR="001343A0" w:rsidRPr="00491E4D" w:rsidRDefault="001343A0" w:rsidP="00983BE8">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1A9CBC87" w14:textId="77777777" w:rsidR="001343A0" w:rsidRPr="00491E4D" w:rsidRDefault="001343A0" w:rsidP="00983BE8">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9F93BA5" w14:textId="77777777" w:rsidR="001343A0" w:rsidRPr="00491E4D" w:rsidRDefault="001343A0" w:rsidP="00983BE8">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3971F00D"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6312E4A8" w14:textId="77777777" w:rsidR="001343A0" w:rsidRPr="00491E4D" w:rsidRDefault="001343A0" w:rsidP="00983BE8">
            <w:pPr>
              <w:jc w:val="center"/>
              <w:rPr>
                <w:rFonts w:ascii="Helvetica" w:hAnsi="Helvetica"/>
                <w:lang w:val="en-US"/>
              </w:rPr>
            </w:pPr>
            <w:r w:rsidRPr="00491E4D">
              <w:rPr>
                <w:rFonts w:ascii="Helvetica" w:hAnsi="Helvetica"/>
                <w:lang w:val="en-US"/>
              </w:rPr>
              <w:t>125</w:t>
            </w:r>
          </w:p>
        </w:tc>
      </w:tr>
      <w:tr w:rsidR="001343A0" w:rsidRPr="00491E4D" w14:paraId="29332AF4" w14:textId="77777777" w:rsidTr="00983BE8">
        <w:tc>
          <w:tcPr>
            <w:tcW w:w="978" w:type="dxa"/>
          </w:tcPr>
          <w:p w14:paraId="79E536D0" w14:textId="77777777" w:rsidR="001343A0" w:rsidRPr="00491E4D" w:rsidRDefault="001343A0" w:rsidP="00983BE8">
            <w:pPr>
              <w:jc w:val="center"/>
              <w:rPr>
                <w:rFonts w:ascii="Helvetica" w:hAnsi="Helvetica"/>
                <w:lang w:val="en-US"/>
              </w:rPr>
            </w:pPr>
            <w:r w:rsidRPr="00491E4D">
              <w:rPr>
                <w:rFonts w:ascii="Helvetica" w:hAnsi="Helvetica"/>
                <w:lang w:val="en-US"/>
              </w:rPr>
              <w:t>Green</w:t>
            </w:r>
          </w:p>
        </w:tc>
        <w:tc>
          <w:tcPr>
            <w:tcW w:w="1149" w:type="dxa"/>
          </w:tcPr>
          <w:p w14:paraId="6974B9BA" w14:textId="77777777" w:rsidR="001343A0" w:rsidRPr="00491E4D" w:rsidRDefault="001343A0" w:rsidP="00983BE8">
            <w:pPr>
              <w:jc w:val="center"/>
              <w:rPr>
                <w:rFonts w:ascii="Helvetica" w:hAnsi="Helvetica"/>
                <w:lang w:val="en-US"/>
              </w:rPr>
            </w:pPr>
            <w:r w:rsidRPr="00491E4D">
              <w:rPr>
                <w:rFonts w:ascii="Helvetica" w:hAnsi="Helvetica"/>
                <w:lang w:val="en-US"/>
              </w:rPr>
              <w:t>1044</w:t>
            </w:r>
          </w:p>
        </w:tc>
        <w:tc>
          <w:tcPr>
            <w:tcW w:w="1275" w:type="dxa"/>
          </w:tcPr>
          <w:p w14:paraId="3E0611A0" w14:textId="77777777" w:rsidR="001343A0" w:rsidRPr="00491E4D" w:rsidRDefault="001343A0" w:rsidP="00983BE8">
            <w:pPr>
              <w:jc w:val="center"/>
              <w:rPr>
                <w:rFonts w:ascii="Helvetica" w:hAnsi="Helvetica"/>
                <w:lang w:val="en-US"/>
              </w:rPr>
            </w:pPr>
            <w:r w:rsidRPr="00491E4D">
              <w:rPr>
                <w:rFonts w:ascii="Helvetica" w:hAnsi="Helvetica"/>
                <w:lang w:val="en-US"/>
              </w:rPr>
              <w:t>18.3</w:t>
            </w:r>
          </w:p>
        </w:tc>
        <w:tc>
          <w:tcPr>
            <w:tcW w:w="3402" w:type="dxa"/>
          </w:tcPr>
          <w:p w14:paraId="09DF0709"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2                                    </w:t>
            </w:r>
          </w:p>
        </w:tc>
        <w:tc>
          <w:tcPr>
            <w:tcW w:w="2216" w:type="dxa"/>
          </w:tcPr>
          <w:p w14:paraId="4C1DAAED" w14:textId="77777777" w:rsidR="001343A0" w:rsidRPr="00491E4D" w:rsidRDefault="001343A0" w:rsidP="00983BE8">
            <w:pPr>
              <w:jc w:val="center"/>
              <w:rPr>
                <w:rFonts w:ascii="Helvetica" w:hAnsi="Helvetica"/>
                <w:lang w:val="en-US"/>
              </w:rPr>
            </w:pPr>
            <w:r w:rsidRPr="00491E4D">
              <w:rPr>
                <w:rFonts w:ascii="Helvetica" w:hAnsi="Helvetica"/>
                <w:lang w:val="en-US"/>
              </w:rPr>
              <w:t>38</w:t>
            </w:r>
          </w:p>
        </w:tc>
      </w:tr>
      <w:tr w:rsidR="001343A0" w:rsidRPr="00491E4D" w14:paraId="405E7D63" w14:textId="77777777" w:rsidTr="00983BE8">
        <w:tc>
          <w:tcPr>
            <w:tcW w:w="978" w:type="dxa"/>
          </w:tcPr>
          <w:p w14:paraId="2B0398DA" w14:textId="77777777" w:rsidR="001343A0" w:rsidRPr="00491E4D" w:rsidRDefault="001343A0" w:rsidP="00983BE8">
            <w:pPr>
              <w:jc w:val="center"/>
              <w:rPr>
                <w:rFonts w:ascii="Helvetica" w:hAnsi="Helvetica"/>
                <w:lang w:val="en-US"/>
              </w:rPr>
            </w:pPr>
            <w:r w:rsidRPr="00491E4D">
              <w:rPr>
                <w:rFonts w:ascii="Helvetica" w:hAnsi="Helvetica"/>
                <w:lang w:val="en-US"/>
              </w:rPr>
              <w:t>Red</w:t>
            </w:r>
          </w:p>
        </w:tc>
        <w:tc>
          <w:tcPr>
            <w:tcW w:w="1149" w:type="dxa"/>
          </w:tcPr>
          <w:p w14:paraId="440B9E3D" w14:textId="77777777" w:rsidR="001343A0" w:rsidRPr="00491E4D" w:rsidRDefault="001343A0" w:rsidP="00983BE8">
            <w:pPr>
              <w:jc w:val="center"/>
              <w:rPr>
                <w:rFonts w:ascii="Helvetica" w:hAnsi="Helvetica"/>
                <w:lang w:val="en-US"/>
              </w:rPr>
            </w:pPr>
            <w:r w:rsidRPr="00491E4D">
              <w:rPr>
                <w:rFonts w:ascii="Helvetica" w:hAnsi="Helvetica"/>
                <w:lang w:val="en-US"/>
              </w:rPr>
              <w:t>799</w:t>
            </w:r>
          </w:p>
        </w:tc>
        <w:tc>
          <w:tcPr>
            <w:tcW w:w="1275" w:type="dxa"/>
          </w:tcPr>
          <w:p w14:paraId="0CC26919" w14:textId="77777777" w:rsidR="001343A0" w:rsidRPr="00491E4D" w:rsidRDefault="001343A0" w:rsidP="00983BE8">
            <w:pPr>
              <w:jc w:val="center"/>
              <w:rPr>
                <w:rFonts w:ascii="Helvetica" w:hAnsi="Helvetica"/>
                <w:lang w:val="en-US"/>
              </w:rPr>
            </w:pPr>
            <w:r w:rsidRPr="00491E4D">
              <w:rPr>
                <w:rFonts w:ascii="Helvetica" w:hAnsi="Helvetica"/>
                <w:lang w:val="en-US"/>
              </w:rPr>
              <w:t>18.2</w:t>
            </w:r>
          </w:p>
        </w:tc>
        <w:tc>
          <w:tcPr>
            <w:tcW w:w="3402" w:type="dxa"/>
          </w:tcPr>
          <w:p w14:paraId="19469CE1" w14:textId="77777777" w:rsidR="001343A0" w:rsidRPr="00491E4D" w:rsidRDefault="001343A0" w:rsidP="00983BE8">
            <w:pPr>
              <w:jc w:val="center"/>
              <w:rPr>
                <w:rFonts w:ascii="Helvetica" w:hAnsi="Helvetica"/>
                <w:lang w:val="en-US"/>
              </w:rPr>
            </w:pPr>
            <w:r w:rsidRPr="00491E4D">
              <w:rPr>
                <w:rFonts w:ascii="Helvetica" w:hAnsi="Helvetica"/>
                <w:lang w:val="en-US"/>
              </w:rPr>
              <w:t>1</w:t>
            </w:r>
          </w:p>
        </w:tc>
        <w:tc>
          <w:tcPr>
            <w:tcW w:w="2216" w:type="dxa"/>
          </w:tcPr>
          <w:p w14:paraId="44FD3170" w14:textId="77777777" w:rsidR="001343A0" w:rsidRPr="00491E4D" w:rsidRDefault="001343A0" w:rsidP="00983BE8">
            <w:pPr>
              <w:jc w:val="center"/>
              <w:rPr>
                <w:rFonts w:ascii="Helvetica" w:hAnsi="Helvetica"/>
                <w:lang w:val="en-US"/>
              </w:rPr>
            </w:pPr>
            <w:r w:rsidRPr="00491E4D">
              <w:rPr>
                <w:rFonts w:ascii="Helvetica" w:hAnsi="Helvetica"/>
                <w:lang w:val="en-US"/>
              </w:rPr>
              <w:t>19</w:t>
            </w:r>
          </w:p>
        </w:tc>
      </w:tr>
      <w:tr w:rsidR="001343A0" w:rsidRPr="00491E4D" w14:paraId="26CB8478" w14:textId="77777777" w:rsidTr="00983BE8">
        <w:tc>
          <w:tcPr>
            <w:tcW w:w="978" w:type="dxa"/>
          </w:tcPr>
          <w:p w14:paraId="03FD27CB" w14:textId="77777777" w:rsidR="001343A0" w:rsidRPr="00491E4D" w:rsidRDefault="001343A0" w:rsidP="00983BE8">
            <w:pPr>
              <w:jc w:val="center"/>
              <w:rPr>
                <w:rFonts w:ascii="Helvetica" w:hAnsi="Helvetica"/>
                <w:lang w:val="en-US"/>
              </w:rPr>
            </w:pPr>
            <w:r w:rsidRPr="00491E4D">
              <w:rPr>
                <w:rFonts w:ascii="Helvetica" w:hAnsi="Helvetica"/>
                <w:lang w:val="en-US"/>
              </w:rPr>
              <w:t>NIR</w:t>
            </w:r>
          </w:p>
        </w:tc>
        <w:tc>
          <w:tcPr>
            <w:tcW w:w="1149" w:type="dxa"/>
          </w:tcPr>
          <w:p w14:paraId="21EC4EA5" w14:textId="77777777" w:rsidR="001343A0" w:rsidRPr="00491E4D" w:rsidRDefault="001343A0" w:rsidP="00983BE8">
            <w:pPr>
              <w:jc w:val="center"/>
              <w:rPr>
                <w:rFonts w:ascii="Helvetica" w:hAnsi="Helvetica"/>
                <w:lang w:val="en-US"/>
              </w:rPr>
            </w:pPr>
            <w:r w:rsidRPr="00491E4D">
              <w:rPr>
                <w:rFonts w:ascii="Helvetica" w:hAnsi="Helvetica"/>
                <w:lang w:val="en-US"/>
              </w:rPr>
              <w:t>1326</w:t>
            </w:r>
          </w:p>
        </w:tc>
        <w:tc>
          <w:tcPr>
            <w:tcW w:w="1275" w:type="dxa"/>
          </w:tcPr>
          <w:p w14:paraId="0191D6C1" w14:textId="77777777" w:rsidR="001343A0" w:rsidRPr="00491E4D" w:rsidRDefault="001343A0" w:rsidP="00983BE8">
            <w:pPr>
              <w:jc w:val="center"/>
              <w:rPr>
                <w:rFonts w:ascii="Helvetica" w:hAnsi="Helvetica"/>
                <w:lang w:val="en-US"/>
              </w:rPr>
            </w:pPr>
            <w:r w:rsidRPr="00491E4D">
              <w:rPr>
                <w:rFonts w:ascii="Helvetica" w:hAnsi="Helvetica"/>
                <w:lang w:val="en-US"/>
              </w:rPr>
              <w:t>18.9</w:t>
            </w:r>
          </w:p>
        </w:tc>
        <w:tc>
          <w:tcPr>
            <w:tcW w:w="3402" w:type="dxa"/>
          </w:tcPr>
          <w:p w14:paraId="52E8502D" w14:textId="77777777" w:rsidR="001343A0" w:rsidRPr="00491E4D" w:rsidRDefault="001343A0" w:rsidP="00983BE8">
            <w:pPr>
              <w:jc w:val="center"/>
              <w:rPr>
                <w:rFonts w:ascii="Helvetica" w:hAnsi="Helvetica"/>
                <w:lang w:val="en-US"/>
              </w:rPr>
            </w:pPr>
            <w:r w:rsidRPr="00491E4D">
              <w:rPr>
                <w:rFonts w:ascii="Helvetica" w:hAnsi="Helvetica"/>
                <w:lang w:val="en-US"/>
              </w:rPr>
              <w:t>3</w:t>
            </w:r>
          </w:p>
        </w:tc>
        <w:tc>
          <w:tcPr>
            <w:tcW w:w="2216" w:type="dxa"/>
          </w:tcPr>
          <w:p w14:paraId="3558B2AE" w14:textId="77777777" w:rsidR="001343A0" w:rsidRPr="00491E4D" w:rsidRDefault="001343A0" w:rsidP="00983BE8">
            <w:pPr>
              <w:jc w:val="center"/>
              <w:rPr>
                <w:rFonts w:ascii="Helvetica" w:hAnsi="Helvetica"/>
                <w:lang w:val="en-US"/>
              </w:rPr>
            </w:pPr>
            <w:r w:rsidRPr="00491E4D">
              <w:rPr>
                <w:rFonts w:ascii="Helvetica" w:hAnsi="Helvetica"/>
                <w:lang w:val="en-US"/>
              </w:rPr>
              <w:t>56</w:t>
            </w:r>
          </w:p>
        </w:tc>
      </w:tr>
      <w:tr w:rsidR="001343A0" w:rsidRPr="00491E4D" w14:paraId="7A163235" w14:textId="77777777" w:rsidTr="00983BE8">
        <w:trPr>
          <w:trHeight w:val="397"/>
        </w:trPr>
        <w:tc>
          <w:tcPr>
            <w:tcW w:w="978" w:type="dxa"/>
            <w:tcBorders>
              <w:bottom w:val="single" w:sz="4" w:space="0" w:color="auto"/>
            </w:tcBorders>
          </w:tcPr>
          <w:p w14:paraId="68A5BF77" w14:textId="77777777" w:rsidR="001343A0" w:rsidRPr="00491E4D" w:rsidRDefault="001343A0" w:rsidP="00983BE8">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39AF2A32" w14:textId="77777777" w:rsidR="001343A0" w:rsidRPr="00491E4D" w:rsidRDefault="001343A0" w:rsidP="00983BE8">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FF2A492" w14:textId="77777777" w:rsidR="001343A0" w:rsidRPr="00491E4D" w:rsidRDefault="001343A0" w:rsidP="00983BE8">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AA037CC" w14:textId="77777777" w:rsidR="001343A0" w:rsidRPr="00491E4D" w:rsidRDefault="001343A0" w:rsidP="00983BE8">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1F89873F" w14:textId="77777777" w:rsidR="001343A0" w:rsidRPr="00491E4D" w:rsidRDefault="001343A0" w:rsidP="00983BE8">
            <w:pPr>
              <w:jc w:val="center"/>
              <w:rPr>
                <w:rFonts w:ascii="Helvetica" w:hAnsi="Helvetica"/>
                <w:lang w:val="en-US"/>
              </w:rPr>
            </w:pPr>
            <w:r w:rsidRPr="00491E4D">
              <w:rPr>
                <w:rFonts w:ascii="Helvetica" w:hAnsi="Helvetica"/>
                <w:lang w:val="en-US"/>
              </w:rPr>
              <w:t>270</w:t>
            </w:r>
          </w:p>
        </w:tc>
      </w:tr>
    </w:tbl>
    <w:p w14:paraId="40910F8B" w14:textId="77777777" w:rsidR="001343A0" w:rsidRPr="00491E4D" w:rsidRDefault="001343A0" w:rsidP="001343A0">
      <w:pPr>
        <w:rPr>
          <w:rFonts w:ascii="Helvetica" w:hAnsi="Helvetica"/>
          <w:lang w:val="en-US"/>
        </w:rPr>
      </w:pPr>
    </w:p>
    <w:p w14:paraId="180E1DBE" w14:textId="77777777" w:rsidR="001343A0" w:rsidRPr="00491E4D" w:rsidRDefault="001343A0" w:rsidP="001343A0">
      <w:pPr>
        <w:rPr>
          <w:rFonts w:ascii="Helvetica" w:hAnsi="Helvetica"/>
          <w:lang w:val="en-US"/>
        </w:rPr>
      </w:pPr>
    </w:p>
    <w:p w14:paraId="7097B81E" w14:textId="77777777" w:rsidR="001343A0" w:rsidRPr="00491E4D" w:rsidRDefault="001343A0" w:rsidP="001343A0">
      <w:pPr>
        <w:rPr>
          <w:rFonts w:ascii="Helvetica" w:hAnsi="Helvetica"/>
          <w:lang w:val="en-US"/>
        </w:rPr>
      </w:pPr>
    </w:p>
    <w:p w14:paraId="077F5CA6" w14:textId="77777777" w:rsidR="001343A0" w:rsidRPr="00491E4D" w:rsidRDefault="001343A0" w:rsidP="001343A0">
      <w:pPr>
        <w:rPr>
          <w:rFonts w:ascii="Helvetica" w:hAnsi="Helvetica"/>
          <w:b/>
          <w:bCs/>
          <w:lang w:val="en-US"/>
        </w:rPr>
      </w:pPr>
    </w:p>
    <w:p w14:paraId="3C12089F" w14:textId="2D265C4B" w:rsidR="001343A0" w:rsidRPr="00491E4D" w:rsidRDefault="001343A0" w:rsidP="001343A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diversity by Richness, evenness, and </w:t>
      </w:r>
      <w:r w:rsidR="00E80016">
        <w:rPr>
          <w:rFonts w:ascii="Helvetica" w:hAnsi="Helvetica"/>
          <w:b/>
          <w:bCs/>
          <w:u w:val="single"/>
          <w:lang w:val="en-US"/>
        </w:rPr>
        <w:t>bare ground</w:t>
      </w:r>
    </w:p>
    <w:p w14:paraId="1AE19E12" w14:textId="77777777" w:rsidR="001343A0" w:rsidRDefault="001343A0" w:rsidP="001343A0">
      <w:pPr>
        <w:rPr>
          <w:rFonts w:ascii="Helvetica" w:hAnsi="Helvetica"/>
          <w:b/>
          <w:bCs/>
          <w:lang w:val="en-US"/>
        </w:rPr>
      </w:pPr>
    </w:p>
    <w:p w14:paraId="5C79D800" w14:textId="77777777" w:rsidR="001343A0" w:rsidRPr="00491E4D" w:rsidRDefault="001343A0" w:rsidP="001343A0">
      <w:pPr>
        <w:rPr>
          <w:rFonts w:ascii="Helvetica" w:hAnsi="Helvetica"/>
          <w:lang w:val="en-US"/>
        </w:rPr>
      </w:pPr>
      <w:r w:rsidRPr="00491E4D">
        <w:rPr>
          <w:rFonts w:ascii="Helvetica" w:hAnsi="Helvetica"/>
          <w:lang w:val="en-US"/>
        </w:rPr>
        <w:t>Coefficients:</w:t>
      </w:r>
    </w:p>
    <w:p w14:paraId="4960726F" w14:textId="77777777" w:rsidR="001343A0" w:rsidRPr="00491E4D" w:rsidRDefault="001343A0" w:rsidP="001343A0">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1412DE86"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2EF781F" w14:textId="77777777" w:rsidR="001343A0" w:rsidRPr="00491E4D" w:rsidRDefault="001343A0" w:rsidP="001343A0">
      <w:pPr>
        <w:rPr>
          <w:rFonts w:ascii="Helvetica" w:hAnsi="Helvetica"/>
          <w:lang w:val="en-US"/>
        </w:rPr>
      </w:pPr>
      <w:proofErr w:type="spellStart"/>
      <w:r w:rsidRPr="00491E4D">
        <w:rPr>
          <w:rFonts w:ascii="Helvetica" w:hAnsi="Helvetica"/>
          <w:lang w:val="en-US"/>
        </w:rPr>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27E01501" w14:textId="77777777" w:rsidR="001343A0" w:rsidRPr="00491E4D" w:rsidRDefault="001343A0" w:rsidP="001343A0">
      <w:pPr>
        <w:rPr>
          <w:rFonts w:ascii="Helvetica" w:hAnsi="Helvetica"/>
          <w:lang w:val="en-US"/>
        </w:rPr>
      </w:pPr>
      <w:r w:rsidRPr="00491E4D">
        <w:rPr>
          <w:rFonts w:ascii="Helvetica" w:hAnsi="Helvetica"/>
          <w:lang w:val="en-US"/>
        </w:rPr>
        <w:t>year2019           0.187232   0.027709   6.757 2.02e-05 ***</w:t>
      </w:r>
    </w:p>
    <w:p w14:paraId="5A9295BD" w14:textId="77777777" w:rsidR="001343A0" w:rsidRPr="00491E4D" w:rsidRDefault="001343A0" w:rsidP="001343A0">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4874D59" w14:textId="77777777" w:rsidR="001343A0" w:rsidRPr="00491E4D" w:rsidRDefault="001343A0" w:rsidP="001343A0">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15AF396F" w14:textId="77777777" w:rsidR="001343A0" w:rsidRPr="00491E4D" w:rsidRDefault="001343A0" w:rsidP="001343A0">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7E3B1297"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3B451EB2"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65B7659C" w14:textId="77777777" w:rsidR="001343A0" w:rsidRPr="00491E4D" w:rsidRDefault="001343A0" w:rsidP="001343A0">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47C1EE6F" w14:textId="77777777" w:rsidR="001343A0" w:rsidRPr="00491E4D" w:rsidRDefault="001343A0" w:rsidP="001343A0">
      <w:pPr>
        <w:rPr>
          <w:rFonts w:ascii="Helvetica" w:hAnsi="Helvetica"/>
          <w:b/>
          <w:bCs/>
          <w:lang w:val="en-US"/>
        </w:rPr>
      </w:pPr>
    </w:p>
    <w:p w14:paraId="75E4ED37" w14:textId="77777777" w:rsidR="001343A0" w:rsidRPr="00491E4D" w:rsidRDefault="001343A0" w:rsidP="001343A0">
      <w:pPr>
        <w:rPr>
          <w:rFonts w:ascii="Helvetica" w:hAnsi="Helvetica"/>
          <w:b/>
          <w:bCs/>
          <w:lang w:val="en-US"/>
        </w:rPr>
      </w:pPr>
    </w:p>
    <w:p w14:paraId="6A6D4F77" w14:textId="77777777" w:rsidR="001343A0" w:rsidRPr="00491E4D" w:rsidRDefault="001343A0" w:rsidP="001343A0">
      <w:pPr>
        <w:rPr>
          <w:rFonts w:ascii="Helvetica" w:hAnsi="Helvetica"/>
          <w:b/>
          <w:bCs/>
          <w:lang w:val="en-US"/>
        </w:rPr>
      </w:pPr>
    </w:p>
    <w:p w14:paraId="7E8E6510" w14:textId="77777777" w:rsidR="001343A0" w:rsidRPr="00491E4D" w:rsidRDefault="001343A0" w:rsidP="001343A0">
      <w:pPr>
        <w:rPr>
          <w:rFonts w:ascii="Helvetica" w:hAnsi="Helvetica"/>
          <w:b/>
          <w:bCs/>
          <w:lang w:val="en-US"/>
        </w:rPr>
      </w:pPr>
    </w:p>
    <w:p w14:paraId="37C8190A"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sidRPr="00676E75">
        <w:rPr>
          <w:rFonts w:ascii="Helvetica" w:hAnsi="Helvetica"/>
          <w:b/>
          <w:bCs/>
          <w:lang w:val="en-US"/>
        </w:rPr>
        <w:t xml:space="preserve">Correlation plot between continuous variables in multiple linear regression model </w:t>
      </w:r>
    </w:p>
    <w:p w14:paraId="127562C9" w14:textId="77777777" w:rsidR="001343A0" w:rsidRPr="00491E4D" w:rsidRDefault="001343A0" w:rsidP="001343A0">
      <w:pPr>
        <w:rPr>
          <w:rFonts w:ascii="Helvetica" w:hAnsi="Helvetica"/>
          <w:b/>
          <w:bCs/>
          <w:lang w:val="en-US"/>
        </w:rPr>
      </w:pPr>
    </w:p>
    <w:p w14:paraId="3C5B7DCE" w14:textId="77777777" w:rsidR="001343A0" w:rsidRPr="00491E4D" w:rsidRDefault="001343A0" w:rsidP="001343A0">
      <w:pPr>
        <w:rPr>
          <w:rFonts w:ascii="Helvetica" w:hAnsi="Helvetica"/>
          <w:b/>
          <w:bCs/>
          <w:lang w:val="en-US"/>
        </w:rPr>
      </w:pPr>
      <w:r w:rsidRPr="00491E4D">
        <w:rPr>
          <w:rFonts w:ascii="Helvetica" w:hAnsi="Helvetica"/>
          <w:noProof/>
          <w:lang w:val="en-US"/>
        </w:rPr>
        <w:drawing>
          <wp:inline distT="0" distB="0" distL="0" distR="0" wp14:anchorId="73B2E519" wp14:editId="310BE618">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707" cy="4133746"/>
                    </a:xfrm>
                    <a:prstGeom prst="rect">
                      <a:avLst/>
                    </a:prstGeom>
                  </pic:spPr>
                </pic:pic>
              </a:graphicData>
            </a:graphic>
          </wp:inline>
        </w:drawing>
      </w:r>
    </w:p>
    <w:p w14:paraId="1CF617F0" w14:textId="77777777" w:rsidR="001343A0" w:rsidRDefault="001343A0" w:rsidP="001343A0">
      <w:pPr>
        <w:rPr>
          <w:rFonts w:ascii="Helvetica" w:hAnsi="Helvetica"/>
          <w:b/>
          <w:bCs/>
          <w:lang w:val="en-US"/>
        </w:rPr>
      </w:pPr>
    </w:p>
    <w:p w14:paraId="28010C55" w14:textId="77777777" w:rsidR="001343A0" w:rsidRPr="00491E4D" w:rsidRDefault="001343A0" w:rsidP="001343A0">
      <w:pPr>
        <w:rPr>
          <w:rFonts w:ascii="Helvetica" w:hAnsi="Helvetica"/>
          <w:lang w:val="en-US"/>
        </w:rPr>
      </w:pPr>
    </w:p>
    <w:p w14:paraId="4B42F0EB" w14:textId="77777777" w:rsidR="001343A0" w:rsidRPr="00491E4D" w:rsidRDefault="001343A0" w:rsidP="001343A0">
      <w:pPr>
        <w:rPr>
          <w:rFonts w:ascii="Helvetica" w:hAnsi="Helvetica"/>
          <w:lang w:val="en-US"/>
        </w:rPr>
      </w:pPr>
    </w:p>
    <w:p w14:paraId="6221519E" w14:textId="77777777" w:rsidR="001343A0" w:rsidRPr="00676E75" w:rsidRDefault="001343A0" w:rsidP="001343A0">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334509F8" w14:textId="77777777" w:rsidR="001343A0" w:rsidRPr="00676E75" w:rsidRDefault="001343A0" w:rsidP="001343A0">
      <w:pPr>
        <w:rPr>
          <w:rFonts w:ascii="Helvetica" w:hAnsi="Helvetica"/>
          <w:lang w:val="en-US"/>
        </w:rPr>
      </w:pPr>
    </w:p>
    <w:p w14:paraId="7A9C3453" w14:textId="77777777" w:rsidR="001343A0" w:rsidRDefault="001343A0" w:rsidP="001343A0">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308703DB" wp14:editId="46ABB9EE">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2872" cy="4307871"/>
                    </a:xfrm>
                    <a:prstGeom prst="rect">
                      <a:avLst/>
                    </a:prstGeom>
                  </pic:spPr>
                </pic:pic>
              </a:graphicData>
            </a:graphic>
          </wp:inline>
        </w:drawing>
      </w:r>
    </w:p>
    <w:p w14:paraId="55904E0F" w14:textId="77777777" w:rsidR="001343A0" w:rsidRPr="00676E75" w:rsidRDefault="001343A0" w:rsidP="001343A0">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1C0F83AC" w14:textId="77777777" w:rsidR="001343A0" w:rsidRPr="00676E75" w:rsidRDefault="001343A0" w:rsidP="001343A0">
      <w:pPr>
        <w:rPr>
          <w:rFonts w:ascii="Helvetica" w:hAnsi="Helvetica"/>
          <w:b/>
          <w:bCs/>
          <w:lang w:val="en-US"/>
        </w:rPr>
      </w:pPr>
    </w:p>
    <w:p w14:paraId="1A3B1861" w14:textId="77777777" w:rsidR="001343A0" w:rsidRDefault="001343A0" w:rsidP="001343A0">
      <w:pPr>
        <w:rPr>
          <w:rFonts w:ascii="Helvetica" w:hAnsi="Helvetica"/>
          <w:lang w:val="en-US"/>
        </w:rPr>
      </w:pPr>
    </w:p>
    <w:p w14:paraId="6823123C" w14:textId="77777777" w:rsidR="001343A0" w:rsidRDefault="001343A0" w:rsidP="001343A0">
      <w:pPr>
        <w:rPr>
          <w:rFonts w:ascii="Helvetica" w:hAnsi="Helvetica"/>
          <w:lang w:val="en-US"/>
        </w:rPr>
      </w:pPr>
    </w:p>
    <w:p w14:paraId="247F6F33" w14:textId="77777777" w:rsidR="001343A0" w:rsidRPr="00491E4D" w:rsidRDefault="001343A0" w:rsidP="001343A0">
      <w:pPr>
        <w:rPr>
          <w:rFonts w:ascii="Helvetica" w:hAnsi="Helvetica"/>
          <w:lang w:val="en-US"/>
        </w:rPr>
      </w:pPr>
      <w:r w:rsidRPr="00491E4D">
        <w:rPr>
          <w:rFonts w:ascii="Helvetica" w:hAnsi="Helvetica"/>
          <w:noProof/>
          <w:lang w:val="en-US"/>
        </w:rPr>
        <w:lastRenderedPageBreak/>
        <w:drawing>
          <wp:inline distT="0" distB="0" distL="0" distR="0" wp14:anchorId="4508C357" wp14:editId="7C3ABF50">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28373" cy="5574861"/>
                    </a:xfrm>
                    <a:prstGeom prst="rect">
                      <a:avLst/>
                    </a:prstGeom>
                  </pic:spPr>
                </pic:pic>
              </a:graphicData>
            </a:graphic>
          </wp:inline>
        </w:drawing>
      </w:r>
    </w:p>
    <w:p w14:paraId="47D9C47B" w14:textId="77777777" w:rsidR="001343A0" w:rsidRDefault="001343A0" w:rsidP="001343A0">
      <w:pPr>
        <w:rPr>
          <w:rFonts w:ascii="Helvetica" w:hAnsi="Helvetica"/>
          <w:b/>
          <w:bCs/>
          <w:lang w:val="en-US"/>
        </w:rPr>
      </w:pPr>
    </w:p>
    <w:p w14:paraId="784D8F9E" w14:textId="77777777" w:rsidR="00104097" w:rsidRDefault="00104097" w:rsidP="001343A0">
      <w:pPr>
        <w:rPr>
          <w:rFonts w:ascii="Helvetica" w:hAnsi="Helvetica"/>
          <w:b/>
          <w:bCs/>
          <w:lang w:val="en-US"/>
        </w:rPr>
      </w:pPr>
    </w:p>
    <w:p w14:paraId="518BC678" w14:textId="77777777" w:rsidR="00104097" w:rsidRDefault="00104097" w:rsidP="001343A0">
      <w:pPr>
        <w:rPr>
          <w:rFonts w:ascii="Helvetica" w:hAnsi="Helvetica"/>
          <w:b/>
          <w:bCs/>
          <w:lang w:val="en-US"/>
        </w:rPr>
      </w:pPr>
    </w:p>
    <w:p w14:paraId="79CA3747" w14:textId="77777777" w:rsidR="00104097" w:rsidRDefault="00104097" w:rsidP="001343A0">
      <w:pPr>
        <w:rPr>
          <w:rFonts w:ascii="Helvetica" w:hAnsi="Helvetica"/>
          <w:b/>
          <w:bCs/>
          <w:lang w:val="en-US"/>
        </w:rPr>
      </w:pPr>
    </w:p>
    <w:p w14:paraId="5DB7A67D" w14:textId="42A84273" w:rsidR="00104097" w:rsidRDefault="00104097" w:rsidP="00104097">
      <w:pPr>
        <w:rPr>
          <w:rFonts w:ascii="Helvetica" w:hAnsi="Helvetica"/>
          <w:b/>
          <w:bCs/>
          <w:lang w:val="en-US"/>
        </w:rPr>
      </w:pPr>
      <w:r>
        <w:rPr>
          <w:rFonts w:ascii="Helvetica" w:hAnsi="Helvetica"/>
          <w:b/>
          <w:bCs/>
          <w:lang w:val="en-US"/>
        </w:rPr>
        <w:t xml:space="preserve">7.x Environmental factor biplot </w:t>
      </w:r>
    </w:p>
    <w:p w14:paraId="6323EAAA" w14:textId="697AE173" w:rsidR="000B1CD0" w:rsidRDefault="00104097" w:rsidP="001343A0">
      <w:pPr>
        <w:rPr>
          <w:rFonts w:ascii="Helvetica" w:hAnsi="Helvetica"/>
          <w:b/>
          <w:bCs/>
          <w:lang w:val="en-US"/>
        </w:rPr>
      </w:pPr>
      <w:r>
        <w:rPr>
          <w:rFonts w:ascii="Helvetica" w:hAnsi="Helvetica"/>
          <w:b/>
          <w:bCs/>
          <w:noProof/>
          <w:lang w:val="en-US"/>
        </w:rPr>
        <w:lastRenderedPageBreak/>
        <w:drawing>
          <wp:inline distT="0" distB="0" distL="0" distR="0" wp14:anchorId="0552F14C" wp14:editId="5D7A8D53">
            <wp:extent cx="5727700" cy="5716765"/>
            <wp:effectExtent l="0" t="0" r="0" b="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29">
                      <a:extLst>
                        <a:ext uri="{28A0092B-C50C-407E-A947-70E740481C1C}">
                          <a14:useLocalDpi xmlns:a14="http://schemas.microsoft.com/office/drawing/2010/main" val="0"/>
                        </a:ext>
                      </a:extLst>
                    </a:blip>
                    <a:stretch>
                      <a:fillRect/>
                    </a:stretch>
                  </pic:blipFill>
                  <pic:spPr>
                    <a:xfrm>
                      <a:off x="0" y="0"/>
                      <a:ext cx="5727700" cy="5716765"/>
                    </a:xfrm>
                    <a:prstGeom prst="rect">
                      <a:avLst/>
                    </a:prstGeom>
                  </pic:spPr>
                </pic:pic>
              </a:graphicData>
            </a:graphic>
          </wp:inline>
        </w:drawing>
      </w:r>
    </w:p>
    <w:p w14:paraId="2A27E307" w14:textId="573D4CBF" w:rsidR="00104097" w:rsidRDefault="00104097" w:rsidP="001343A0">
      <w:pPr>
        <w:rPr>
          <w:rFonts w:ascii="Helvetica" w:hAnsi="Helvetica"/>
          <w:b/>
          <w:bCs/>
          <w:lang w:val="en-US"/>
        </w:rPr>
      </w:pPr>
    </w:p>
    <w:p w14:paraId="65B626FB" w14:textId="18026518" w:rsidR="00104097" w:rsidRDefault="00104097" w:rsidP="001343A0">
      <w:pPr>
        <w:rPr>
          <w:rFonts w:ascii="Helvetica" w:hAnsi="Helvetica"/>
          <w:b/>
          <w:bCs/>
          <w:lang w:val="en-US"/>
        </w:rPr>
      </w:pPr>
    </w:p>
    <w:p w14:paraId="2EED1180" w14:textId="57C535CA" w:rsidR="00104097" w:rsidRDefault="00104097" w:rsidP="001343A0">
      <w:pPr>
        <w:rPr>
          <w:rFonts w:ascii="Helvetica" w:hAnsi="Helvetica"/>
          <w:b/>
          <w:bCs/>
          <w:lang w:val="en-US"/>
        </w:rPr>
      </w:pPr>
    </w:p>
    <w:p w14:paraId="43AD5B80" w14:textId="6C9C2486" w:rsidR="00104097" w:rsidRDefault="00104097" w:rsidP="001343A0">
      <w:pPr>
        <w:rPr>
          <w:rFonts w:ascii="Helvetica" w:hAnsi="Helvetica"/>
          <w:b/>
          <w:bCs/>
          <w:lang w:val="en-US"/>
        </w:rPr>
      </w:pPr>
    </w:p>
    <w:p w14:paraId="46EFE817" w14:textId="77777777" w:rsidR="00104097" w:rsidRDefault="00104097" w:rsidP="00104097">
      <w:pPr>
        <w:rPr>
          <w:rFonts w:ascii="Helvetica" w:hAnsi="Helvetica"/>
          <w:b/>
          <w:bCs/>
          <w:lang w:val="en-US"/>
        </w:rPr>
      </w:pPr>
      <w:r>
        <w:rPr>
          <w:rFonts w:ascii="Helvetica" w:hAnsi="Helvetica"/>
          <w:b/>
          <w:bCs/>
          <w:lang w:val="en-US"/>
        </w:rPr>
        <w:t>7.x Environmental factor biplot by year</w:t>
      </w:r>
    </w:p>
    <w:p w14:paraId="3D321F84" w14:textId="77777777" w:rsidR="00104097" w:rsidRDefault="00104097" w:rsidP="001343A0">
      <w:pPr>
        <w:rPr>
          <w:rFonts w:ascii="Helvetica" w:hAnsi="Helvetica"/>
          <w:b/>
          <w:bCs/>
          <w:lang w:val="en-US"/>
        </w:rPr>
      </w:pPr>
    </w:p>
    <w:p w14:paraId="1D0B3594" w14:textId="462ED280" w:rsidR="000B1CD0" w:rsidRDefault="000B1CD0" w:rsidP="001343A0">
      <w:pPr>
        <w:rPr>
          <w:rFonts w:ascii="Helvetica" w:hAnsi="Helvetica"/>
          <w:b/>
          <w:bCs/>
          <w:lang w:val="en-US"/>
        </w:rPr>
      </w:pPr>
      <w:r>
        <w:rPr>
          <w:rFonts w:ascii="Helvetica" w:hAnsi="Helvetica"/>
          <w:b/>
          <w:bCs/>
          <w:noProof/>
          <w:lang w:val="en-US"/>
        </w:rPr>
        <w:lastRenderedPageBreak/>
        <w:drawing>
          <wp:inline distT="0" distB="0" distL="0" distR="0" wp14:anchorId="0D4E5F61" wp14:editId="2320DDB3">
            <wp:extent cx="6053328" cy="7578740"/>
            <wp:effectExtent l="0" t="0" r="5080" b="3175"/>
            <wp:docPr id="15" name="Picture 15" descr="A map of a l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3 at 16.57.01.png"/>
                    <pic:cNvPicPr/>
                  </pic:nvPicPr>
                  <pic:blipFill>
                    <a:blip r:embed="rId30">
                      <a:extLst>
                        <a:ext uri="{28A0092B-C50C-407E-A947-70E740481C1C}">
                          <a14:useLocalDpi xmlns:a14="http://schemas.microsoft.com/office/drawing/2010/main" val="0"/>
                        </a:ext>
                      </a:extLst>
                    </a:blip>
                    <a:stretch>
                      <a:fillRect/>
                    </a:stretch>
                  </pic:blipFill>
                  <pic:spPr>
                    <a:xfrm>
                      <a:off x="0" y="0"/>
                      <a:ext cx="6056970" cy="7583300"/>
                    </a:xfrm>
                    <a:prstGeom prst="rect">
                      <a:avLst/>
                    </a:prstGeom>
                  </pic:spPr>
                </pic:pic>
              </a:graphicData>
            </a:graphic>
          </wp:inline>
        </w:drawing>
      </w:r>
    </w:p>
    <w:p w14:paraId="20FC26CC" w14:textId="04691430" w:rsidR="00C32952" w:rsidRDefault="00C32952" w:rsidP="001343A0">
      <w:pPr>
        <w:rPr>
          <w:rFonts w:ascii="Helvetica" w:hAnsi="Helvetica"/>
          <w:b/>
          <w:bCs/>
          <w:lang w:val="en-US"/>
        </w:rPr>
      </w:pPr>
    </w:p>
    <w:p w14:paraId="4E383221" w14:textId="77777777" w:rsidR="00C32952" w:rsidRDefault="00C32952" w:rsidP="001343A0">
      <w:pPr>
        <w:rPr>
          <w:rFonts w:ascii="Helvetica" w:hAnsi="Helvetica"/>
          <w:b/>
          <w:bCs/>
          <w:lang w:val="en-US"/>
        </w:rPr>
      </w:pPr>
    </w:p>
    <w:p w14:paraId="5530D63E" w14:textId="77777777" w:rsidR="0027330A" w:rsidRDefault="0027330A" w:rsidP="0027330A">
      <w:pPr>
        <w:pStyle w:val="NormalWeb"/>
        <w:rPr>
          <w:rFonts w:ascii="Helvetica" w:hAnsi="Helvetica"/>
          <w:lang w:val="en-US"/>
        </w:rPr>
      </w:pPr>
    </w:p>
    <w:p w14:paraId="2E568C5B" w14:textId="5E7E8BF1" w:rsidR="0027330A" w:rsidRDefault="0027330A" w:rsidP="0027330A">
      <w:pPr>
        <w:rPr>
          <w:rFonts w:ascii="Helvetica" w:hAnsi="Helvetica"/>
          <w:b/>
          <w:bCs/>
          <w:lang w:val="en-US"/>
        </w:rPr>
      </w:pPr>
      <w:r>
        <w:rPr>
          <w:rFonts w:ascii="Helvetica" w:hAnsi="Helvetica"/>
          <w:b/>
          <w:bCs/>
          <w:lang w:val="en-US"/>
        </w:rPr>
        <w:t xml:space="preserve">7.x </w:t>
      </w:r>
      <w:r>
        <w:rPr>
          <w:rFonts w:ascii="Helvetica" w:hAnsi="Helvetica"/>
          <w:b/>
          <w:bCs/>
          <w:lang w:val="en-US"/>
        </w:rPr>
        <w:t xml:space="preserve">Bare ground mean reflectance </w:t>
      </w:r>
    </w:p>
    <w:p w14:paraId="58BC8578" w14:textId="77777777" w:rsidR="0027330A" w:rsidRDefault="0027330A" w:rsidP="0027330A">
      <w:pPr>
        <w:pStyle w:val="NormalWeb"/>
        <w:rPr>
          <w:rFonts w:ascii="Helvetica" w:hAnsi="Helvetica"/>
          <w:lang w:val="en-US"/>
        </w:rPr>
      </w:pPr>
    </w:p>
    <w:p w14:paraId="08A0D487" w14:textId="4D97EF1A" w:rsidR="0027330A" w:rsidRPr="0006427D" w:rsidRDefault="0027330A" w:rsidP="0027330A">
      <w:pPr>
        <w:pStyle w:val="NormalWeb"/>
        <w:rPr>
          <w:rFonts w:ascii="Helvetica" w:hAnsi="Helvetica"/>
          <w:lang w:val="en-US"/>
        </w:rPr>
      </w:pPr>
      <w:r w:rsidRPr="0006427D">
        <w:rPr>
          <w:rFonts w:ascii="Helvetica" w:hAnsi="Helvetica"/>
          <w:lang w:val="en-US"/>
        </w:rPr>
        <w:t xml:space="preserve">                  </w:t>
      </w:r>
      <w:proofErr w:type="spellStart"/>
      <w:r w:rsidRPr="0006427D">
        <w:rPr>
          <w:rFonts w:ascii="Helvetica" w:hAnsi="Helvetica"/>
          <w:lang w:val="en-US"/>
        </w:rPr>
        <w:t>stimate</w:t>
      </w:r>
      <w:proofErr w:type="spellEnd"/>
      <w:r w:rsidRPr="0006427D">
        <w:rPr>
          <w:rFonts w:ascii="Helvetica" w:hAnsi="Helvetica"/>
          <w:lang w:val="en-US"/>
        </w:rPr>
        <w:t xml:space="preserve"> Std. Error t value </w:t>
      </w:r>
      <w:proofErr w:type="spellStart"/>
      <w:r w:rsidRPr="0006427D">
        <w:rPr>
          <w:rFonts w:ascii="Helvetica" w:hAnsi="Helvetica"/>
          <w:lang w:val="en-US"/>
        </w:rPr>
        <w:t>Pr</w:t>
      </w:r>
      <w:proofErr w:type="spellEnd"/>
      <w:r w:rsidRPr="0006427D">
        <w:rPr>
          <w:rFonts w:ascii="Helvetica" w:hAnsi="Helvetica"/>
          <w:lang w:val="en-US"/>
        </w:rPr>
        <w:t xml:space="preserve">(&gt;|t|)   </w:t>
      </w:r>
    </w:p>
    <w:p w14:paraId="1D05E76F"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typeHE</w:t>
      </w:r>
      <w:proofErr w:type="spellEnd"/>
      <w:r w:rsidRPr="0006427D">
        <w:rPr>
          <w:rFonts w:ascii="Helvetica" w:hAnsi="Helvetica"/>
          <w:lang w:val="en-US"/>
        </w:rPr>
        <w:t xml:space="preserve">             0.04381    0.01450   </w:t>
      </w:r>
      <w:proofErr w:type="gramStart"/>
      <w:r w:rsidRPr="0006427D">
        <w:rPr>
          <w:rFonts w:ascii="Helvetica" w:hAnsi="Helvetica"/>
          <w:lang w:val="en-US"/>
        </w:rPr>
        <w:t>3.021  0.01064</w:t>
      </w:r>
      <w:proofErr w:type="gramEnd"/>
      <w:r w:rsidRPr="0006427D">
        <w:rPr>
          <w:rFonts w:ascii="Helvetica" w:hAnsi="Helvetica"/>
          <w:lang w:val="en-US"/>
        </w:rPr>
        <w:t xml:space="preserve"> * </w:t>
      </w:r>
    </w:p>
    <w:p w14:paraId="068C3D22"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typeKO</w:t>
      </w:r>
      <w:proofErr w:type="spellEnd"/>
      <w:r w:rsidRPr="0006427D">
        <w:rPr>
          <w:rFonts w:ascii="Helvetica" w:hAnsi="Helvetica"/>
          <w:lang w:val="en-US"/>
        </w:rPr>
        <w:t xml:space="preserve">             0.06390    0.01649   </w:t>
      </w:r>
      <w:proofErr w:type="gramStart"/>
      <w:r w:rsidRPr="0006427D">
        <w:rPr>
          <w:rFonts w:ascii="Helvetica" w:hAnsi="Helvetica"/>
          <w:lang w:val="en-US"/>
        </w:rPr>
        <w:t>3.874  0.00221</w:t>
      </w:r>
      <w:proofErr w:type="gramEnd"/>
      <w:r w:rsidRPr="0006427D">
        <w:rPr>
          <w:rFonts w:ascii="Helvetica" w:hAnsi="Helvetica"/>
          <w:lang w:val="en-US"/>
        </w:rPr>
        <w:t xml:space="preserve"> **</w:t>
      </w:r>
    </w:p>
    <w:p w14:paraId="4D11F07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year2019           0.06842    0.01590   </w:t>
      </w:r>
      <w:proofErr w:type="gramStart"/>
      <w:r w:rsidRPr="0006427D">
        <w:rPr>
          <w:rFonts w:ascii="Helvetica" w:hAnsi="Helvetica"/>
          <w:lang w:val="en-US"/>
        </w:rPr>
        <w:t>4.303  0.00103</w:t>
      </w:r>
      <w:proofErr w:type="gramEnd"/>
      <w:r w:rsidRPr="0006427D">
        <w:rPr>
          <w:rFonts w:ascii="Helvetica" w:hAnsi="Helvetica"/>
          <w:lang w:val="en-US"/>
        </w:rPr>
        <w:t xml:space="preserve"> **</w:t>
      </w:r>
    </w:p>
    <w:p w14:paraId="44438230"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richness          -0.01414    </w:t>
      </w:r>
      <w:proofErr w:type="gramStart"/>
      <w:r w:rsidRPr="0006427D">
        <w:rPr>
          <w:rFonts w:ascii="Helvetica" w:hAnsi="Helvetica"/>
          <w:lang w:val="en-US"/>
        </w:rPr>
        <w:t>0.01181  -</w:t>
      </w:r>
      <w:proofErr w:type="gramEnd"/>
      <w:r w:rsidRPr="0006427D">
        <w:rPr>
          <w:rFonts w:ascii="Helvetica" w:hAnsi="Helvetica"/>
          <w:lang w:val="en-US"/>
        </w:rPr>
        <w:t xml:space="preserve">1.197  0.25427   </w:t>
      </w:r>
    </w:p>
    <w:p w14:paraId="6CE64DAB" w14:textId="77777777" w:rsidR="0027330A" w:rsidRPr="0006427D" w:rsidRDefault="0027330A" w:rsidP="0027330A">
      <w:pPr>
        <w:pStyle w:val="NormalWeb"/>
        <w:rPr>
          <w:rFonts w:ascii="Helvetica" w:hAnsi="Helvetica"/>
          <w:lang w:val="en-US"/>
        </w:rPr>
      </w:pPr>
      <w:r w:rsidRPr="0006427D">
        <w:rPr>
          <w:rFonts w:ascii="Helvetica" w:hAnsi="Helvetica"/>
          <w:lang w:val="en-US"/>
        </w:rPr>
        <w:t xml:space="preserve">evenness           0.02464    0.01698   </w:t>
      </w:r>
      <w:proofErr w:type="gramStart"/>
      <w:r w:rsidRPr="0006427D">
        <w:rPr>
          <w:rFonts w:ascii="Helvetica" w:hAnsi="Helvetica"/>
          <w:lang w:val="en-US"/>
        </w:rPr>
        <w:t>1.451  0.17236</w:t>
      </w:r>
      <w:proofErr w:type="gramEnd"/>
      <w:r w:rsidRPr="0006427D">
        <w:rPr>
          <w:rFonts w:ascii="Helvetica" w:hAnsi="Helvetica"/>
          <w:lang w:val="en-US"/>
        </w:rPr>
        <w:t xml:space="preserve">   </w:t>
      </w:r>
    </w:p>
    <w:p w14:paraId="5A3E77FB" w14:textId="77777777" w:rsidR="0027330A" w:rsidRPr="0006427D" w:rsidRDefault="0027330A" w:rsidP="0027330A">
      <w:pPr>
        <w:pStyle w:val="NormalWeb"/>
        <w:rPr>
          <w:rFonts w:ascii="Helvetica" w:hAnsi="Helvetica"/>
          <w:lang w:val="en-US"/>
        </w:rPr>
      </w:pPr>
      <w:proofErr w:type="spellStart"/>
      <w:r w:rsidRPr="0006427D">
        <w:rPr>
          <w:rFonts w:ascii="Helvetica" w:hAnsi="Helvetica"/>
          <w:lang w:val="en-US"/>
        </w:rPr>
        <w:t>bareground</w:t>
      </w:r>
      <w:proofErr w:type="spellEnd"/>
      <w:r w:rsidRPr="0006427D">
        <w:rPr>
          <w:rFonts w:ascii="Helvetica" w:hAnsi="Helvetica"/>
          <w:lang w:val="en-US"/>
        </w:rPr>
        <w:t xml:space="preserve">         0.04492    0.02313   </w:t>
      </w:r>
      <w:proofErr w:type="gramStart"/>
      <w:r w:rsidRPr="0006427D">
        <w:rPr>
          <w:rFonts w:ascii="Helvetica" w:hAnsi="Helvetica"/>
          <w:lang w:val="en-US"/>
        </w:rPr>
        <w:t>1.942  0.07595</w:t>
      </w:r>
      <w:proofErr w:type="gramEnd"/>
      <w:r w:rsidRPr="0006427D">
        <w:rPr>
          <w:rFonts w:ascii="Helvetica" w:hAnsi="Helvetica"/>
          <w:lang w:val="en-US"/>
        </w:rPr>
        <w:t xml:space="preserve"> . </w:t>
      </w:r>
    </w:p>
    <w:p w14:paraId="298DB087"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typeKO:richness</w:t>
      </w:r>
      <w:proofErr w:type="spellEnd"/>
      <w:proofErr w:type="gramEnd"/>
      <w:r w:rsidRPr="0006427D">
        <w:rPr>
          <w:rFonts w:ascii="Helvetica" w:hAnsi="Helvetica"/>
          <w:lang w:val="en-US"/>
        </w:rPr>
        <w:t xml:space="preserve">    0.01775    0.02668   0.665  0.51849   </w:t>
      </w:r>
    </w:p>
    <w:p w14:paraId="3BB9E470" w14:textId="77777777" w:rsidR="0027330A" w:rsidRPr="0006427D" w:rsidRDefault="0027330A" w:rsidP="0027330A">
      <w:pPr>
        <w:pStyle w:val="NormalWeb"/>
        <w:rPr>
          <w:rFonts w:ascii="Helvetica" w:hAnsi="Helvetica"/>
          <w:lang w:val="en-US"/>
        </w:rPr>
      </w:pPr>
      <w:proofErr w:type="spellStart"/>
      <w:proofErr w:type="gramStart"/>
      <w:r w:rsidRPr="0006427D">
        <w:rPr>
          <w:rFonts w:ascii="Helvetica" w:hAnsi="Helvetica"/>
          <w:lang w:val="en-US"/>
        </w:rPr>
        <w:t>typeKO:evenness</w:t>
      </w:r>
      <w:proofErr w:type="spellEnd"/>
      <w:proofErr w:type="gramEnd"/>
      <w:r w:rsidRPr="0006427D">
        <w:rPr>
          <w:rFonts w:ascii="Helvetica" w:hAnsi="Helvetica"/>
          <w:lang w:val="en-US"/>
        </w:rPr>
        <w:t xml:space="preserve">   -0.02679    0.03031  -0.884  0.39409   .</w:t>
      </w:r>
    </w:p>
    <w:p w14:paraId="38C7485C" w14:textId="03158FD2" w:rsidR="0027330A" w:rsidRDefault="0027330A" w:rsidP="0027330A">
      <w:pPr>
        <w:rPr>
          <w:rFonts w:ascii="Helvetica" w:hAnsi="Helvetica"/>
          <w:lang w:val="en-US"/>
        </w:rPr>
      </w:pPr>
      <w:proofErr w:type="spellStart"/>
      <w:proofErr w:type="gramStart"/>
      <w:r w:rsidRPr="0006427D">
        <w:rPr>
          <w:rFonts w:ascii="Helvetica" w:hAnsi="Helvetica"/>
          <w:lang w:val="en-US"/>
        </w:rPr>
        <w:t>typeKO:bareground</w:t>
      </w:r>
      <w:proofErr w:type="spellEnd"/>
      <w:proofErr w:type="gramEnd"/>
      <w:r w:rsidRPr="0006427D">
        <w:rPr>
          <w:rFonts w:ascii="Helvetica" w:hAnsi="Helvetica"/>
          <w:lang w:val="en-US"/>
        </w:rPr>
        <w:t xml:space="preserve"> -0.05472    0.02649  -2.066  0.06112 .</w:t>
      </w:r>
    </w:p>
    <w:p w14:paraId="6D3B0B35" w14:textId="0D29D8A3" w:rsidR="0027330A" w:rsidRDefault="0027330A" w:rsidP="0027330A">
      <w:pPr>
        <w:rPr>
          <w:rFonts w:ascii="Helvetica" w:hAnsi="Helvetica"/>
          <w:b/>
          <w:bCs/>
          <w:lang w:val="en-US"/>
        </w:rPr>
      </w:pPr>
      <w:r>
        <w:rPr>
          <w:rFonts w:ascii="Helvetica" w:hAnsi="Helvetica"/>
          <w:noProof/>
          <w:lang w:val="en-US"/>
        </w:rPr>
        <w:drawing>
          <wp:inline distT="0" distB="0" distL="0" distR="0" wp14:anchorId="19688A4F" wp14:editId="0226A75C">
            <wp:extent cx="5727700" cy="3766820"/>
            <wp:effectExtent l="0" t="0" r="0" b="5080"/>
            <wp:docPr id="20" name="Picture 20" descr="A picture containing text, map, tabl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4 at 05.17.33.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3766820"/>
                    </a:xfrm>
                    <a:prstGeom prst="rect">
                      <a:avLst/>
                    </a:prstGeom>
                  </pic:spPr>
                </pic:pic>
              </a:graphicData>
            </a:graphic>
          </wp:inline>
        </w:drawing>
      </w:r>
    </w:p>
    <w:p w14:paraId="53734813" w14:textId="77777777" w:rsidR="0027330A" w:rsidRDefault="0027330A" w:rsidP="001343A0">
      <w:pPr>
        <w:rPr>
          <w:rFonts w:ascii="Helvetica" w:hAnsi="Helvetica"/>
          <w:b/>
          <w:bCs/>
          <w:lang w:val="en-US"/>
        </w:rPr>
      </w:pPr>
    </w:p>
    <w:p w14:paraId="033F307D" w14:textId="502FC3B1" w:rsidR="001343A0" w:rsidRPr="00491E4D" w:rsidRDefault="001343A0" w:rsidP="001343A0">
      <w:pPr>
        <w:rPr>
          <w:rFonts w:ascii="Helvetica" w:hAnsi="Helvetica"/>
          <w:b/>
          <w:bCs/>
          <w:lang w:val="en-US"/>
        </w:rPr>
      </w:pPr>
      <w:r w:rsidRPr="00491E4D">
        <w:rPr>
          <w:rFonts w:ascii="Helvetica" w:hAnsi="Helvetica"/>
          <w:b/>
          <w:bCs/>
          <w:lang w:val="en-US"/>
        </w:rPr>
        <w:t xml:space="preserve">7.x Code for point framing </w:t>
      </w:r>
    </w:p>
    <w:p w14:paraId="2A33DF90" w14:textId="77777777" w:rsidR="001343A0" w:rsidRPr="00491E4D" w:rsidRDefault="001343A0" w:rsidP="001343A0">
      <w:pPr>
        <w:rPr>
          <w:rFonts w:ascii="Helvetica" w:hAnsi="Helvetica"/>
          <w:b/>
          <w:bCs/>
          <w:lang w:val="en-US"/>
        </w:rPr>
      </w:pPr>
      <w:r w:rsidRPr="00491E4D">
        <w:rPr>
          <w:rFonts w:ascii="Helvetica" w:hAnsi="Helvetica"/>
          <w:b/>
          <w:bCs/>
          <w:lang w:val="en-US"/>
        </w:rPr>
        <w:t xml:space="preserve">7.x Code for  </w:t>
      </w:r>
    </w:p>
    <w:p w14:paraId="23145AFA" w14:textId="77777777" w:rsidR="001343A0" w:rsidRPr="00491E4D" w:rsidRDefault="001343A0" w:rsidP="001343A0">
      <w:pPr>
        <w:rPr>
          <w:rFonts w:ascii="Helvetica" w:hAnsi="Helvetica"/>
          <w:b/>
          <w:bCs/>
          <w:lang w:val="en-US"/>
        </w:rPr>
      </w:pPr>
      <w:r w:rsidRPr="00491E4D">
        <w:rPr>
          <w:rFonts w:ascii="Helvetica" w:hAnsi="Helvetica"/>
          <w:b/>
          <w:bCs/>
          <w:lang w:val="en-US"/>
        </w:rPr>
        <w:t>7.x Packages used for all code</w:t>
      </w:r>
    </w:p>
    <w:p w14:paraId="5EF2F41F" w14:textId="77777777" w:rsidR="001343A0" w:rsidRPr="00491E4D" w:rsidRDefault="001343A0" w:rsidP="001343A0">
      <w:pPr>
        <w:rPr>
          <w:rFonts w:ascii="Helvetica" w:hAnsi="Helvetica"/>
          <w:lang w:val="en-US"/>
        </w:rPr>
      </w:pPr>
      <w:r w:rsidRPr="00491E4D">
        <w:rPr>
          <w:rFonts w:ascii="Helvetica" w:hAnsi="Helvetica"/>
          <w:lang w:val="en-US"/>
        </w:rPr>
        <w:t>For full code visit: https://github.com/schneidereits/Dissertation</w:t>
      </w:r>
    </w:p>
    <w:p w14:paraId="298C3828" w14:textId="77777777" w:rsidR="001343A0" w:rsidRDefault="001343A0" w:rsidP="001343A0">
      <w:pPr>
        <w:rPr>
          <w:rFonts w:ascii="Helvetica" w:hAnsi="Helvetica"/>
          <w:lang w:val="en-US"/>
        </w:rPr>
      </w:pPr>
    </w:p>
    <w:p w14:paraId="035329C8" w14:textId="5665D7A7" w:rsidR="001343A0" w:rsidRDefault="00350BD8" w:rsidP="001343A0">
      <w:pPr>
        <w:rPr>
          <w:rFonts w:ascii="Helvetica" w:hAnsi="Helvetica"/>
          <w:lang w:val="en-US"/>
        </w:rPr>
      </w:pPr>
      <w:r>
        <w:rPr>
          <w:rFonts w:ascii="Helvetica" w:hAnsi="Helvetica"/>
          <w:lang w:val="en-US"/>
        </w:rPr>
        <w:t>References:</w:t>
      </w:r>
    </w:p>
    <w:p w14:paraId="1C0F0F84" w14:textId="08D2F95F" w:rsidR="00350BD8" w:rsidRDefault="00350BD8" w:rsidP="001343A0">
      <w:pPr>
        <w:rPr>
          <w:rFonts w:ascii="Helvetica" w:hAnsi="Helvetica"/>
          <w:lang w:val="en-US"/>
        </w:rPr>
      </w:pPr>
    </w:p>
    <w:p w14:paraId="20B570C1" w14:textId="1C61564B" w:rsidR="00350BD8" w:rsidRDefault="00350BD8" w:rsidP="001343A0">
      <w:pPr>
        <w:rPr>
          <w:rFonts w:ascii="Helvetica" w:hAnsi="Helvetica"/>
          <w:lang w:val="en-US"/>
        </w:rPr>
      </w:pPr>
      <w:r w:rsidRPr="00FF19D7">
        <w:rPr>
          <w:rFonts w:ascii="Helvetica" w:hAnsi="Helvetica" w:cstheme="minorHAnsi"/>
          <w:noProof/>
        </w:rPr>
        <w:fldChar w:fldCharType="begin"/>
      </w:r>
      <w:r w:rsidR="00BA5E92">
        <w:rPr>
          <w:rFonts w:ascii="Helvetica" w:hAnsi="Helvetica" w:cstheme="minorHAnsi"/>
          <w:noProof/>
          <w:lang w:val="en-US"/>
        </w:rPr>
        <w:instrText xml:space="preserve"> ADDIN ZOTERO_ITEM CSL_CITATION {"citationID":"aWtCjndQ","properties":{"formattedCitation":"(\\uc0\\u8220{}ArcticDEM\\uc0\\u8221{}, n.d.)","plainCitation":"(“ArcticDEM”, n.d.)","dontUpdate":true,"noteIndex":0},"citationItems":[{"id":527,"uris":["http://zotero.org/users/local/8RirLiuI/items/Q6HLXUYF"],"uri":["http://zotero.org/users/local/8RirLiuI/items/Q6HLXUYF"],"itemData":{"id":527,"type":"webpage","title":"ArcticDEM","URL":"https://www.arcgis.com/apps/webappviewer/index.html?id=aff5fa8f5d5548c6bff44cc8be385f61","accessed":{"date-parts":[["2020",1,22]]},"issued":{"date-parts":[["2018"]]}}}],"schema":"https://github.com/citation-style-language/schema/raw/master/csl-citation.json"} </w:instrText>
      </w:r>
      <w:r w:rsidRPr="00FF19D7">
        <w:rPr>
          <w:rFonts w:ascii="Helvetica" w:hAnsi="Helvetica" w:cstheme="minorHAnsi"/>
          <w:noProof/>
        </w:rPr>
        <w:fldChar w:fldCharType="separate"/>
      </w:r>
      <w:r w:rsidRPr="00FF19D7">
        <w:rPr>
          <w:rFonts w:ascii="Helvetica" w:hAnsi="Helvetica" w:cstheme="minorHAnsi"/>
          <w:noProof/>
          <w:lang w:val="en-US"/>
        </w:rPr>
        <w:t>(ArcticDEM, 2018)</w:t>
      </w:r>
      <w:r w:rsidRPr="00FF19D7">
        <w:rPr>
          <w:rFonts w:ascii="Helvetica" w:hAnsi="Helvetica" w:cstheme="minorHAnsi"/>
          <w:noProof/>
        </w:rPr>
        <w:fldChar w:fldCharType="end"/>
      </w:r>
    </w:p>
    <w:p w14:paraId="28768991" w14:textId="77777777" w:rsidR="001343A0" w:rsidRDefault="001343A0" w:rsidP="001343A0">
      <w:pPr>
        <w:rPr>
          <w:rFonts w:ascii="Helvetica" w:hAnsi="Helvetica"/>
          <w:lang w:val="en-US"/>
        </w:rPr>
      </w:pPr>
    </w:p>
    <w:p w14:paraId="66884416" w14:textId="77777777" w:rsidR="001343A0" w:rsidRPr="00491E4D" w:rsidRDefault="001343A0" w:rsidP="001343A0">
      <w:pPr>
        <w:rPr>
          <w:rFonts w:ascii="Helvetica" w:hAnsi="Helvetica"/>
          <w:lang w:val="en-US"/>
        </w:rPr>
      </w:pPr>
    </w:p>
    <w:p w14:paraId="14A8EA9E" w14:textId="77777777" w:rsidR="001343A0" w:rsidRDefault="001343A0" w:rsidP="001343A0">
      <w:pPr>
        <w:rPr>
          <w:rFonts w:ascii="Helvetica" w:hAnsi="Helvetica"/>
          <w:lang w:val="en-US"/>
        </w:rPr>
      </w:pPr>
    </w:p>
    <w:p w14:paraId="2F3D7515" w14:textId="77777777" w:rsidR="001343A0" w:rsidRDefault="001343A0" w:rsidP="001343A0">
      <w:pPr>
        <w:rPr>
          <w:rFonts w:ascii="Helvetica" w:hAnsi="Helvetica"/>
          <w:sz w:val="36"/>
          <w:szCs w:val="36"/>
          <w:lang w:val="en-US"/>
        </w:rPr>
      </w:pPr>
      <w:r>
        <w:rPr>
          <w:rFonts w:ascii="Helvetica" w:hAnsi="Helvetica"/>
          <w:sz w:val="36"/>
          <w:szCs w:val="36"/>
          <w:lang w:val="en-US"/>
        </w:rPr>
        <w:t>NOTES TO DELETE:</w:t>
      </w:r>
    </w:p>
    <w:p w14:paraId="63C17D9E" w14:textId="77777777" w:rsidR="001343A0" w:rsidRDefault="001343A0" w:rsidP="001343A0">
      <w:pPr>
        <w:rPr>
          <w:rFonts w:ascii="Helvetica" w:hAnsi="Helvetica"/>
          <w:sz w:val="36"/>
          <w:szCs w:val="36"/>
          <w:lang w:val="en-US"/>
        </w:rPr>
      </w:pPr>
    </w:p>
    <w:p w14:paraId="10FD122F" w14:textId="1DDA9688" w:rsidR="001343A0" w:rsidRDefault="001551E2" w:rsidP="001343A0">
      <w:pPr>
        <w:rPr>
          <w:rFonts w:ascii="Helvetica" w:hAnsi="Helvetica"/>
          <w:sz w:val="36"/>
          <w:szCs w:val="36"/>
          <w:lang w:val="en-US"/>
        </w:rPr>
      </w:pPr>
      <w:r>
        <w:rPr>
          <w:rFonts w:ascii="Helvetica" w:hAnsi="Helvetica"/>
          <w:sz w:val="36"/>
          <w:szCs w:val="36"/>
          <w:lang w:val="en-US"/>
        </w:rPr>
        <w:t xml:space="preserve">Methods </w:t>
      </w:r>
    </w:p>
    <w:p w14:paraId="65CDA636" w14:textId="1D6E5869" w:rsidR="001551E2" w:rsidRDefault="001551E2" w:rsidP="001343A0">
      <w:pPr>
        <w:rPr>
          <w:rFonts w:ascii="Helvetica" w:hAnsi="Helvetica"/>
          <w:sz w:val="36"/>
          <w:szCs w:val="36"/>
          <w:lang w:val="en-US"/>
        </w:rPr>
      </w:pPr>
      <w:r w:rsidRPr="00491E4D">
        <w:rPr>
          <w:rFonts w:ascii="Helvetica" w:hAnsi="Helvetica"/>
          <w:lang w:val="en-US"/>
        </w:rPr>
        <w:t xml:space="preserve">a GER 1500 field spectrometer, which covers a spectral range of 350–1050 nm, partitioned into 512 </w:t>
      </w:r>
      <w:r>
        <w:rPr>
          <w:rFonts w:ascii="Helvetica" w:hAnsi="Helvetica"/>
          <w:lang w:val="en-US"/>
        </w:rPr>
        <w:t>bands</w:t>
      </w:r>
      <w:r w:rsidRPr="00491E4D">
        <w:rPr>
          <w:rFonts w:ascii="Helvetica" w:hAnsi="Helvetica"/>
          <w:lang w:val="en-US"/>
        </w:rPr>
        <w:t xml:space="preserve"> at a spectral resolution 3 nm, (spectral sampling 1.5 nm).</w:t>
      </w:r>
    </w:p>
    <w:p w14:paraId="57AF4B3F" w14:textId="77777777" w:rsidR="001343A0" w:rsidRPr="00CE5754" w:rsidRDefault="001343A0" w:rsidP="001343A0">
      <w:pPr>
        <w:rPr>
          <w:rFonts w:ascii="Helvetica" w:hAnsi="Helvetica"/>
          <w:lang w:val="en-US"/>
        </w:rPr>
      </w:pPr>
    </w:p>
    <w:p w14:paraId="7AE6963C" w14:textId="77777777" w:rsidR="001343A0" w:rsidRDefault="001343A0" w:rsidP="001343A0">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7B1E80A4" w14:textId="77777777" w:rsidR="001343A0" w:rsidRPr="00491E4D" w:rsidRDefault="001343A0" w:rsidP="001343A0">
      <w:pPr>
        <w:rPr>
          <w:rFonts w:ascii="Helvetica" w:hAnsi="Helvetica"/>
          <w:lang w:val="en-US"/>
        </w:rPr>
      </w:pPr>
    </w:p>
    <w:p w14:paraId="5C3A15BA" w14:textId="063E4375" w:rsidR="001343A0" w:rsidRPr="00491E4D" w:rsidRDefault="001343A0" w:rsidP="001343A0">
      <w:pPr>
        <w:rPr>
          <w:rFonts w:ascii="Helvetica" w:hAnsi="Helvetica"/>
          <w:lang w:val="en-US"/>
        </w:rPr>
      </w:pPr>
      <w:r w:rsidRPr="00491E4D">
        <w:rPr>
          <w:rFonts w:ascii="Helvetica" w:hAnsi="Helvetica"/>
          <w:lang w:val="en-US"/>
        </w:rPr>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w:t>
      </w:r>
      <w:r w:rsidR="00EE013B">
        <w:rPr>
          <w:rFonts w:ascii="Helvetica" w:hAnsi="Helvetica"/>
          <w:lang w:val="en-US"/>
        </w:rPr>
        <w:t>mean reflectance</w:t>
      </w:r>
      <w:r w:rsidRPr="00491E4D">
        <w:rPr>
          <w:rFonts w:ascii="Helvetica" w:hAnsi="Helvetica"/>
          <w:lang w:val="en-US"/>
        </w:rPr>
        <w:t xml:space="preserve"> (corresponds with models).  (add mention relevance of direction)</w:t>
      </w:r>
    </w:p>
    <w:p w14:paraId="3B606E0B" w14:textId="77777777" w:rsidR="001343A0" w:rsidRPr="00491E4D" w:rsidRDefault="001343A0" w:rsidP="001343A0">
      <w:pPr>
        <w:rPr>
          <w:rFonts w:ascii="Helvetica" w:hAnsi="Helvetica"/>
          <w:lang w:val="en-US"/>
        </w:rPr>
      </w:pPr>
    </w:p>
    <w:p w14:paraId="7D6A5DEE" w14:textId="4DED517C" w:rsidR="001343A0" w:rsidRPr="00491E4D" w:rsidRDefault="001343A0" w:rsidP="001343A0">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w:t>
      </w:r>
      <w:r w:rsidR="00EE013B">
        <w:rPr>
          <w:rFonts w:ascii="Helvetica" w:hAnsi="Helvetica"/>
          <w:lang w:val="en-US"/>
        </w:rPr>
        <w:t>mean reflectance</w:t>
      </w:r>
      <w:r w:rsidRPr="00491E4D">
        <w:rPr>
          <w:rFonts w:ascii="Helvetica" w:hAnsi="Helvetica"/>
          <w:lang w:val="en-US"/>
        </w:rPr>
        <w:t xml:space="preserve">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74A26DAB" w14:textId="77777777" w:rsidR="001343A0" w:rsidRPr="00491E4D" w:rsidRDefault="001343A0" w:rsidP="001343A0">
      <w:pPr>
        <w:rPr>
          <w:rFonts w:ascii="Helvetica" w:hAnsi="Helvetica"/>
          <w:lang w:val="en-US"/>
        </w:rPr>
      </w:pPr>
    </w:p>
    <w:p w14:paraId="16561CDB" w14:textId="77777777" w:rsidR="001343A0" w:rsidRPr="00491E4D" w:rsidRDefault="001343A0" w:rsidP="001343A0">
      <w:pPr>
        <w:rPr>
          <w:rFonts w:ascii="Helvetica" w:hAnsi="Helvetica"/>
          <w:lang w:val="en-US"/>
        </w:rPr>
      </w:pPr>
    </w:p>
    <w:p w14:paraId="009DA80C" w14:textId="77777777" w:rsidR="001343A0" w:rsidRPr="00491E4D" w:rsidRDefault="001343A0" w:rsidP="001343A0">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3B448776" w14:textId="77777777" w:rsidR="001343A0" w:rsidRPr="00491E4D" w:rsidRDefault="001343A0" w:rsidP="001343A0">
      <w:pPr>
        <w:rPr>
          <w:rFonts w:ascii="Helvetica" w:hAnsi="Helvetica"/>
          <w:lang w:val="en-US"/>
        </w:rPr>
      </w:pPr>
    </w:p>
    <w:p w14:paraId="4F0D8F10" w14:textId="77777777" w:rsidR="001343A0" w:rsidRPr="00491E4D" w:rsidRDefault="001343A0" w:rsidP="001343A0">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56362BE8" w14:textId="77777777" w:rsidR="001343A0" w:rsidRPr="00491E4D" w:rsidRDefault="001343A0" w:rsidP="001343A0">
      <w:pPr>
        <w:rPr>
          <w:rFonts w:ascii="Helvetica" w:hAnsi="Helvetica"/>
          <w:strike/>
          <w:lang w:val="en-US"/>
        </w:rPr>
      </w:pPr>
    </w:p>
    <w:p w14:paraId="773F4DFA" w14:textId="77777777" w:rsidR="001343A0" w:rsidRPr="00491E4D" w:rsidRDefault="001343A0" w:rsidP="001343A0">
      <w:pPr>
        <w:rPr>
          <w:rFonts w:ascii="Helvetica" w:hAnsi="Helvetica"/>
          <w:u w:val="single"/>
          <w:lang w:val="en-US"/>
        </w:rPr>
      </w:pPr>
    </w:p>
    <w:p w14:paraId="529F62D6" w14:textId="77777777" w:rsidR="001343A0" w:rsidRPr="00491E4D" w:rsidRDefault="001343A0" w:rsidP="001343A0">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9F7EB0" w14:textId="77777777" w:rsidR="001343A0" w:rsidRPr="00491E4D" w:rsidRDefault="001343A0" w:rsidP="001343A0">
      <w:pPr>
        <w:rPr>
          <w:rFonts w:ascii="Helvetica" w:hAnsi="Helvetica"/>
          <w:lang w:val="en-US"/>
        </w:rPr>
      </w:pPr>
    </w:p>
    <w:p w14:paraId="4CCC02B3" w14:textId="72490E0F" w:rsidR="001343A0" w:rsidRPr="00491E4D" w:rsidRDefault="001343A0" w:rsidP="001343A0">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 xml:space="preserve">with  </w:t>
      </w:r>
      <w:r w:rsidR="00EE013B">
        <w:rPr>
          <w:rFonts w:ascii="Helvetica" w:hAnsi="Helvetica"/>
          <w:lang w:val="en-US"/>
        </w:rPr>
        <w:t>mean</w:t>
      </w:r>
      <w:proofErr w:type="gramEnd"/>
      <w:r w:rsidR="00EE013B">
        <w:rPr>
          <w:rFonts w:ascii="Helvetica" w:hAnsi="Helvetica"/>
          <w:lang w:val="en-US"/>
        </w:rPr>
        <w:t xml:space="preserve"> reflectance</w:t>
      </w:r>
      <w:r w:rsidRPr="00491E4D">
        <w:rPr>
          <w:rFonts w:ascii="Helvetica" w:hAnsi="Helvetica"/>
          <w:lang w:val="en-US"/>
        </w:rPr>
        <w:t xml:space="preserve">.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499061EC" w14:textId="77777777" w:rsidR="001343A0" w:rsidRDefault="001343A0" w:rsidP="001343A0">
      <w:pPr>
        <w:rPr>
          <w:rFonts w:ascii="Helvetica" w:hAnsi="Helvetica"/>
          <w:b/>
          <w:bCs/>
          <w:lang w:val="en-US"/>
        </w:rPr>
      </w:pPr>
    </w:p>
    <w:p w14:paraId="43096CDB" w14:textId="6F83F1D1" w:rsidR="001343A0" w:rsidRPr="00491E4D" w:rsidRDefault="001343A0" w:rsidP="001343A0">
      <w:pPr>
        <w:rPr>
          <w:rFonts w:ascii="Helvetica" w:hAnsi="Helvetica"/>
          <w:lang w:val="en-US"/>
        </w:rPr>
      </w:pPr>
      <w:r w:rsidRPr="00491E4D">
        <w:rPr>
          <w:rFonts w:ascii="Helvetica" w:hAnsi="Helvetica"/>
          <w:lang w:val="en-US"/>
        </w:rPr>
        <w:t xml:space="preserve">When ordinated with all available environmental variable percent dead cover, spectral diversity and </w:t>
      </w:r>
      <w:r w:rsidR="00E80016">
        <w:rPr>
          <w:rFonts w:ascii="Helvetica" w:hAnsi="Helvetica"/>
          <w:lang w:val="en-US"/>
        </w:rPr>
        <w:t>bare ground</w:t>
      </w:r>
      <w:r w:rsidRPr="00491E4D">
        <w:rPr>
          <w:rFonts w:ascii="Helvetica" w:hAnsi="Helvetica"/>
          <w:lang w:val="en-US"/>
        </w:rPr>
        <w:t xml:space="preserve"> were the three variables with the best representation in the first two principle components (cos2) (implies most important). </w:t>
      </w:r>
      <w:r w:rsidRPr="00491E4D">
        <w:rPr>
          <w:rFonts w:ascii="Helvetica" w:hAnsi="Helvetica"/>
          <w:lang w:val="en-US"/>
        </w:rPr>
        <w:lastRenderedPageBreak/>
        <w:t xml:space="preserve">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5BA1EA65" w14:textId="77777777" w:rsidR="001343A0" w:rsidRPr="00491E4D" w:rsidRDefault="001343A0" w:rsidP="001343A0">
      <w:pPr>
        <w:rPr>
          <w:rFonts w:ascii="Helvetica" w:hAnsi="Helvetica"/>
          <w:lang w:val="en-US"/>
        </w:rPr>
      </w:pPr>
    </w:p>
    <w:p w14:paraId="6DAA008D" w14:textId="77777777" w:rsidR="001343A0" w:rsidRPr="00491E4D" w:rsidRDefault="001343A0" w:rsidP="001343A0">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2DE41596" w14:textId="77777777" w:rsidR="001343A0" w:rsidRDefault="001343A0" w:rsidP="001343A0">
      <w:pPr>
        <w:rPr>
          <w:rFonts w:ascii="Helvetica" w:hAnsi="Helvetica"/>
          <w:sz w:val="36"/>
          <w:szCs w:val="36"/>
          <w:lang w:val="en-US"/>
        </w:rPr>
      </w:pPr>
    </w:p>
    <w:p w14:paraId="221CF8C8" w14:textId="77777777" w:rsidR="001343A0" w:rsidRDefault="001343A0" w:rsidP="001343A0">
      <w:pPr>
        <w:rPr>
          <w:rFonts w:ascii="Helvetica" w:hAnsi="Helvetica"/>
          <w:sz w:val="36"/>
          <w:szCs w:val="36"/>
          <w:lang w:val="en-US"/>
        </w:rPr>
      </w:pPr>
    </w:p>
    <w:p w14:paraId="4C80C99A" w14:textId="4C49410B" w:rsidR="001343A0" w:rsidRDefault="001343A0" w:rsidP="001343A0">
      <w:pPr>
        <w:jc w:val="both"/>
        <w:rPr>
          <w:rFonts w:ascii="Helvetica" w:eastAsia="Times New Roman" w:hAnsi="Helvetica" w:cs="Times New Roman"/>
          <w:b/>
          <w:bCs/>
          <w:lang w:val="en-US"/>
        </w:rPr>
      </w:pPr>
      <w:r>
        <w:rPr>
          <w:rFonts w:ascii="Helvetica" w:eastAsia="Times New Roman" w:hAnsi="Helvetica" w:cs="Times New Roman"/>
          <w:b/>
          <w:bCs/>
          <w:lang w:val="en-US"/>
        </w:rPr>
        <w:t xml:space="preserve">4.2.1 discriminating vegetation based on </w:t>
      </w:r>
      <w:r w:rsidR="00EE013B">
        <w:rPr>
          <w:rFonts w:ascii="Helvetica" w:eastAsia="Times New Roman" w:hAnsi="Helvetica" w:cs="Times New Roman"/>
          <w:b/>
          <w:bCs/>
          <w:lang w:val="en-US"/>
        </w:rPr>
        <w:t>mean reflectance</w:t>
      </w:r>
      <w:r>
        <w:rPr>
          <w:rFonts w:ascii="Helvetica" w:eastAsia="Times New Roman" w:hAnsi="Helvetica" w:cs="Times New Roman"/>
          <w:b/>
          <w:bCs/>
          <w:lang w:val="en-US"/>
        </w:rPr>
        <w:t xml:space="preserve"> and spectral signatures</w:t>
      </w:r>
    </w:p>
    <w:p w14:paraId="03C2F496" w14:textId="77777777" w:rsidR="001343A0" w:rsidRDefault="001343A0" w:rsidP="001343A0">
      <w:pPr>
        <w:jc w:val="both"/>
        <w:rPr>
          <w:rFonts w:ascii="Helvetica" w:eastAsia="Times New Roman" w:hAnsi="Helvetica" w:cs="Times New Roman"/>
          <w:b/>
          <w:bCs/>
          <w:lang w:val="en-US"/>
        </w:rPr>
      </w:pPr>
    </w:p>
    <w:p w14:paraId="4DB69D0B" w14:textId="77777777" w:rsidR="00AE2730" w:rsidRDefault="00AE2730" w:rsidP="00AE2730">
      <w:pPr>
        <w:pStyle w:val="NormalWeb"/>
        <w:rPr>
          <w:rFonts w:ascii="Helvetica" w:hAnsi="Helvetica"/>
          <w:lang w:val="en-US"/>
        </w:rPr>
      </w:pPr>
    </w:p>
    <w:p w14:paraId="71B37FB1" w14:textId="77777777" w:rsidR="00AE2730" w:rsidRPr="0038091C" w:rsidRDefault="00AE2730" w:rsidP="00AE2730">
      <w:pPr>
        <w:pStyle w:val="NormalWeb"/>
        <w:rPr>
          <w:rFonts w:ascii="Helvetica" w:hAnsi="Helvetica"/>
          <w:lang w:val="en-US"/>
        </w:rPr>
      </w:pPr>
      <w:r>
        <w:rPr>
          <w:rFonts w:ascii="Helvetica" w:hAnsi="Helvetica"/>
          <w:lang w:val="en-US"/>
        </w:rPr>
        <w:t xml:space="preserve"> Herschel plot dominated by shrub cover would be expected </w:t>
      </w:r>
    </w:p>
    <w:p w14:paraId="0E369B32" w14:textId="77777777" w:rsidR="00AE2730" w:rsidRDefault="00AE2730" w:rsidP="00AE2730">
      <w:pPr>
        <w:pStyle w:val="NormalWeb"/>
        <w:rPr>
          <w:rFonts w:ascii="Helvetica" w:hAnsi="Helvetica"/>
          <w:lang w:val="en-US"/>
        </w:rPr>
      </w:pPr>
      <w:r>
        <w:rPr>
          <w:rFonts w:ascii="Helvetica" w:hAnsi="Helvetica"/>
          <w:lang w:val="en-US"/>
        </w:rPr>
        <w:t xml:space="preserve">Komakuk vegetation This may be a result of the relative dominance of shrubs Herschel and graminoids Komakuk vegetation types </w:t>
      </w:r>
      <w:r>
        <w:rPr>
          <w:rFonts w:ascii="Helvetica" w:hAnsi="Helvetica"/>
          <w:lang w:val="en-US"/>
        </w:rPr>
        <w:fldChar w:fldCharType="begin"/>
      </w:r>
      <w:r>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separate"/>
      </w:r>
      <w:r>
        <w:rPr>
          <w:rFonts w:ascii="Helvetica" w:hAnsi="Helvetica"/>
          <w:noProof/>
          <w:lang w:val="en-US"/>
        </w:rPr>
        <w:t>(Myers-Smith, Hik, et al., 2011)</w:t>
      </w:r>
      <w:r>
        <w:rPr>
          <w:rFonts w:ascii="Helvetica" w:hAnsi="Helvetica"/>
          <w:lang w:val="en-US"/>
        </w:rPr>
        <w:fldChar w:fldCharType="end"/>
      </w:r>
      <w:r>
        <w:rPr>
          <w:rFonts w:ascii="Helvetica" w:hAnsi="Helvetica"/>
          <w:lang w:val="en-US"/>
        </w:rPr>
        <w:fldChar w:fldCharType="begin"/>
      </w:r>
      <w:r>
        <w:rPr>
          <w:rFonts w:ascii="Helvetica" w:hAnsi="Helvetica"/>
          <w:lang w:val="en-US"/>
        </w:rPr>
        <w:instrText xml:space="preserve"> ADDIN ZOTERO_ITEM CSL_CITATION {"citationID":"rKFZrnGc","properties":{"formattedCitation":"(Myers-Smith, Hik, et al., 2011)","plainCitation":"(Myers-Smith, Hik, et al., 2011)","dontUpdate":true,"noteIndex":0},"citationItems":[{"id":774,"uris":["http://zotero.org/users/local/8RirLiuI/items/84QJSP7U"],"uri":["http://zotero.org/users/local/8RirLiuI/items/84QJSP7U"],"itemData":{"id":774,"type":"article-journal","abstract":"Canopy-forming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Pr>
          <w:rFonts w:ascii="Helvetica" w:hAnsi="Helvetica"/>
          <w:lang w:val="en-US"/>
        </w:rPr>
        <w:fldChar w:fldCharType="end"/>
      </w:r>
      <w:r>
        <w:rPr>
          <w:rFonts w:ascii="Helvetica" w:hAnsi="Helvetica"/>
          <w:lang w:val="en-US"/>
        </w:rPr>
        <w:t xml:space="preserve">. Graminoid vegetation having greater canopy complexity, would result in higher reflectance in the IR region </w:t>
      </w:r>
      <w:r>
        <w:rPr>
          <w:rFonts w:ascii="Helvetica" w:hAnsi="Helvetica"/>
          <w:lang w:val="en-US"/>
        </w:rPr>
        <w:fldChar w:fldCharType="begin"/>
      </w:r>
      <w:r>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4E73FC">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Higher IR reflectance in Komakuk vegetation resulted in vegetation showering greater differentiation by mean reflectance. </w:t>
      </w:r>
    </w:p>
    <w:p w14:paraId="5FEC843C" w14:textId="77777777" w:rsidR="00AE2730" w:rsidRDefault="00AE2730" w:rsidP="00AE2730">
      <w:pPr>
        <w:pStyle w:val="NormalWeb"/>
        <w:rPr>
          <w:rFonts w:ascii="Helvetica" w:hAnsi="Helvetica"/>
          <w:lang w:val="en-US"/>
        </w:rPr>
      </w:pPr>
      <w:r>
        <w:rPr>
          <w:rFonts w:ascii="Helvetica" w:hAnsi="Helvetica"/>
          <w:lang w:val="en-US"/>
        </w:rPr>
        <w:t>Phenological phase may influence how vegetation type discriminate, based on mean reflectance and spectral diversity.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692DD796" w14:textId="77777777" w:rsidR="001343A0" w:rsidRDefault="001343A0" w:rsidP="001343A0">
      <w:pPr>
        <w:jc w:val="both"/>
        <w:rPr>
          <w:rFonts w:ascii="Helvetica" w:eastAsia="Times New Roman" w:hAnsi="Helvetica" w:cs="Times New Roman"/>
          <w:b/>
          <w:bCs/>
          <w:lang w:val="en-US"/>
        </w:rPr>
      </w:pPr>
    </w:p>
    <w:p w14:paraId="1EB47F12" w14:textId="77777777" w:rsidR="001343A0" w:rsidRDefault="001343A0" w:rsidP="001343A0">
      <w:pPr>
        <w:jc w:val="both"/>
        <w:rPr>
          <w:rFonts w:ascii="Helvetica" w:eastAsia="Times New Roman" w:hAnsi="Helvetica" w:cs="Times New Roman"/>
          <w:b/>
          <w:bCs/>
          <w:lang w:val="en-US"/>
        </w:rPr>
      </w:pPr>
    </w:p>
    <w:p w14:paraId="0D7B8665" w14:textId="77777777" w:rsidR="001343A0" w:rsidRDefault="001343A0" w:rsidP="001343A0">
      <w:pPr>
        <w:pStyle w:val="NormalWeb"/>
        <w:rPr>
          <w:rFonts w:ascii="Helvetica" w:hAnsi="Helvetica"/>
          <w:lang w:val="en-US"/>
        </w:rPr>
      </w:pPr>
    </w:p>
    <w:p w14:paraId="56DF94A6" w14:textId="77777777" w:rsidR="001343A0" w:rsidRDefault="001343A0" w:rsidP="001343A0">
      <w:pPr>
        <w:pStyle w:val="NormalWeb"/>
        <w:rPr>
          <w:rFonts w:ascii="Helvetica" w:hAnsi="Helvetica"/>
          <w:lang w:val="en-US"/>
        </w:rPr>
      </w:pPr>
    </w:p>
    <w:p w14:paraId="5A569AD7" w14:textId="77777777" w:rsidR="001343A0" w:rsidRDefault="001343A0" w:rsidP="001343A0">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(Bratsch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477F1195" w14:textId="77777777" w:rsidR="001343A0" w:rsidRDefault="001343A0" w:rsidP="001343A0">
      <w:pPr>
        <w:pStyle w:val="NormalWeb"/>
        <w:rPr>
          <w:rFonts w:ascii="Helvetica" w:hAnsi="Helvetica"/>
          <w:lang w:val="en-US"/>
        </w:rPr>
      </w:pPr>
      <w:r>
        <w:rPr>
          <w:rFonts w:ascii="Helvetica" w:hAnsi="Helvetica"/>
          <w:lang w:val="en-US"/>
        </w:rPr>
        <w:lastRenderedPageBreak/>
        <w:t xml:space="preserve">Phenological phase may influence </w:t>
      </w:r>
    </w:p>
    <w:p w14:paraId="70D2550C" w14:textId="77777777" w:rsidR="001343A0" w:rsidRDefault="001343A0" w:rsidP="001343A0">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501597FB" w14:textId="0F9E117D" w:rsidR="001343A0" w:rsidRDefault="001343A0" w:rsidP="001343A0">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w:t>
      </w:r>
      <w:r w:rsidR="00EE013B">
        <w:rPr>
          <w:rFonts w:ascii="Helvetica" w:hAnsi="Helvetica"/>
          <w:lang w:val="en-US"/>
        </w:rPr>
        <w:t>mean reflectance</w:t>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6774644E" w14:textId="77777777" w:rsidR="001343A0" w:rsidRDefault="001343A0" w:rsidP="001343A0">
      <w:pPr>
        <w:pStyle w:val="NormalWeb"/>
        <w:rPr>
          <w:rFonts w:ascii="Helvetica" w:hAnsi="Helvetica"/>
          <w:lang w:val="en-US"/>
        </w:rPr>
      </w:pPr>
    </w:p>
    <w:p w14:paraId="7738E24B" w14:textId="77777777" w:rsidR="001343A0" w:rsidRPr="00491E4D" w:rsidRDefault="001343A0" w:rsidP="001343A0">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C4E4EE8" w14:textId="42E6F889" w:rsidR="001343A0" w:rsidRDefault="00EE013B" w:rsidP="001343A0">
      <w:pPr>
        <w:pStyle w:val="NormalWeb"/>
        <w:rPr>
          <w:rFonts w:ascii="Helvetica" w:hAnsi="Helvetica"/>
          <w:lang w:val="en-US"/>
        </w:rPr>
      </w:pPr>
      <w:r>
        <w:rPr>
          <w:rFonts w:ascii="Helvetica" w:hAnsi="Helvetica"/>
          <w:lang w:val="en-US"/>
        </w:rPr>
        <w:t>Mean reflectance</w:t>
      </w:r>
      <w:r w:rsidR="001343A0">
        <w:rPr>
          <w:rFonts w:ascii="Helvetica" w:hAnsi="Helvetica"/>
          <w:lang w:val="en-US"/>
        </w:rPr>
        <w:t xml:space="preserve"> being a better predictor of vegetation type</w:t>
      </w:r>
      <w:r w:rsidR="001343A0" w:rsidRPr="00491E4D">
        <w:rPr>
          <w:rFonts w:ascii="Helvetica" w:hAnsi="Helvetica"/>
          <w:lang w:val="en-US"/>
        </w:rPr>
        <w:t xml:space="preserve"> is possibly due to measurements being taken during the maximum canopy phenological phase, where vegetation tissue density and structure are most pronounced </w:t>
      </w:r>
      <w:r w:rsidR="001343A0" w:rsidRPr="00491E4D">
        <w:rPr>
          <w:rFonts w:ascii="Helvetica" w:hAnsi="Helvetica"/>
          <w:lang w:val="en-US"/>
        </w:rPr>
        <w:fldChar w:fldCharType="begin"/>
      </w:r>
      <w:r w:rsidR="001343A0">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001343A0" w:rsidRPr="00491E4D">
        <w:rPr>
          <w:rFonts w:ascii="Helvetica" w:hAnsi="Helvetica"/>
          <w:lang w:val="en-US"/>
        </w:rPr>
        <w:fldChar w:fldCharType="separate"/>
      </w:r>
      <w:r w:rsidR="001343A0" w:rsidRPr="00491E4D">
        <w:rPr>
          <w:rFonts w:ascii="Helvetica" w:hAnsi="Helvetica"/>
          <w:lang w:val="en-US"/>
        </w:rPr>
        <w:t>(Bratsch et al., 2016)</w:t>
      </w:r>
      <w:r w:rsidR="001343A0" w:rsidRPr="00491E4D">
        <w:rPr>
          <w:rFonts w:ascii="Helvetica" w:hAnsi="Helvetica"/>
          <w:lang w:val="en-US"/>
        </w:rPr>
        <w:fldChar w:fldCharType="end"/>
      </w:r>
      <w:r w:rsidR="001343A0" w:rsidRPr="00491E4D">
        <w:rPr>
          <w:rFonts w:ascii="Helvetica" w:hAnsi="Helvetica"/>
          <w:lang w:val="en-US"/>
        </w:rPr>
        <w:t>. As canopy structure and vegetation density predominantly affect (</w:t>
      </w:r>
      <w:r w:rsidR="001343A0">
        <w:rPr>
          <w:rFonts w:ascii="Helvetica" w:hAnsi="Helvetica"/>
          <w:lang w:val="en-US"/>
        </w:rPr>
        <w:t xml:space="preserve">or </w:t>
      </w:r>
      <w:r w:rsidR="001343A0" w:rsidRPr="00491E4D">
        <w:rPr>
          <w:rFonts w:ascii="Helvetica" w:hAnsi="Helvetica"/>
          <w:lang w:val="en-US"/>
        </w:rPr>
        <w:t xml:space="preserve">amplify) reflectance in the NIR and IR regions of the spectrum </w:t>
      </w:r>
      <w:r w:rsidR="001343A0">
        <w:rPr>
          <w:rFonts w:ascii="Helvetica" w:hAnsi="Helvetica"/>
          <w:lang w:val="en-US"/>
        </w:rPr>
        <w:fldChar w:fldCharType="begin"/>
      </w:r>
      <w:r w:rsidR="001343A0">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1343A0">
        <w:rPr>
          <w:rFonts w:ascii="Helvetica" w:hAnsi="Helvetica"/>
          <w:lang w:val="en-US"/>
        </w:rPr>
        <w:fldChar w:fldCharType="separate"/>
      </w:r>
      <w:r w:rsidR="001343A0" w:rsidRPr="00EC2F2A">
        <w:rPr>
          <w:rFonts w:ascii="Helvetica" w:hAnsi="Helvetica"/>
          <w:lang w:val="en-GB"/>
        </w:rPr>
        <w:t>(Cavender‐Bares et al., 2017)</w:t>
      </w:r>
      <w:r w:rsidR="001343A0">
        <w:rPr>
          <w:rFonts w:ascii="Helvetica" w:hAnsi="Helvetica"/>
          <w:lang w:val="en-US"/>
        </w:rPr>
        <w:fldChar w:fldCharType="end"/>
      </w:r>
      <w:r w:rsidR="001343A0"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4335F744" w14:textId="77777777" w:rsidR="001343A0" w:rsidRPr="00016C0C" w:rsidRDefault="001343A0" w:rsidP="001343A0">
      <w:pPr>
        <w:pStyle w:val="NormalWeb"/>
        <w:rPr>
          <w:rFonts w:ascii="Helvetica" w:hAnsi="Helvetica"/>
          <w:lang w:val="en-US"/>
        </w:rPr>
      </w:pPr>
    </w:p>
    <w:p w14:paraId="085BD581" w14:textId="77777777" w:rsidR="001343A0" w:rsidRPr="008411A2" w:rsidRDefault="001343A0" w:rsidP="001343A0">
      <w:pPr>
        <w:pStyle w:val="NormalWeb"/>
        <w:rPr>
          <w:rFonts w:ascii="Helvetica" w:hAnsi="Helvetica"/>
          <w:i/>
          <w:iCs/>
          <w:lang w:val="en-US"/>
        </w:rPr>
      </w:pPr>
      <w:r w:rsidRPr="008411A2">
        <w:rPr>
          <w:rFonts w:ascii="Helvetica" w:hAnsi="Helvetica"/>
          <w:i/>
          <w:iCs/>
          <w:lang w:val="en-US"/>
        </w:rPr>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461A7B9F" w14:textId="77777777" w:rsidR="001343A0" w:rsidRPr="00025112" w:rsidRDefault="001343A0" w:rsidP="001343A0">
      <w:pPr>
        <w:jc w:val="both"/>
        <w:rPr>
          <w:rFonts w:ascii="Helvetica" w:eastAsia="Times New Roman" w:hAnsi="Helvetica" w:cs="Times New Roman"/>
          <w:u w:val="single"/>
          <w:lang w:val="en-US"/>
        </w:rPr>
      </w:pPr>
    </w:p>
    <w:p w14:paraId="010560BA" w14:textId="77777777" w:rsidR="001343A0" w:rsidRDefault="001343A0" w:rsidP="001343A0">
      <w:pPr>
        <w:jc w:val="both"/>
        <w:rPr>
          <w:rFonts w:ascii="Helvetica" w:eastAsia="Times New Roman" w:hAnsi="Helvetica" w:cs="Times New Roman"/>
          <w:lang w:val="en-US"/>
        </w:rPr>
      </w:pPr>
    </w:p>
    <w:p w14:paraId="465C6A81" w14:textId="77777777" w:rsidR="001343A0" w:rsidRPr="00491E4D" w:rsidRDefault="001343A0" w:rsidP="001343A0">
      <w:pPr>
        <w:jc w:val="both"/>
        <w:rPr>
          <w:rFonts w:ascii="Helvetica" w:eastAsia="Times New Roman" w:hAnsi="Helvetica" w:cs="Times New Roman"/>
          <w:lang w:val="en-US"/>
        </w:rPr>
      </w:pPr>
    </w:p>
    <w:p w14:paraId="626EB3C6" w14:textId="77777777" w:rsidR="001343A0" w:rsidRDefault="001343A0" w:rsidP="001343A0">
      <w:pPr>
        <w:jc w:val="both"/>
        <w:rPr>
          <w:rFonts w:ascii="Helvetica" w:eastAsia="Times New Roman" w:hAnsi="Helvetica" w:cs="Times New Roman"/>
          <w:b/>
          <w:bCs/>
          <w:lang w:val="en-US"/>
        </w:rPr>
      </w:pPr>
    </w:p>
    <w:p w14:paraId="4BF3A139" w14:textId="77777777" w:rsidR="001343A0" w:rsidRDefault="001343A0" w:rsidP="001343A0">
      <w:pPr>
        <w:jc w:val="both"/>
        <w:rPr>
          <w:rFonts w:ascii="Helvetica" w:eastAsia="Times New Roman" w:hAnsi="Helvetica" w:cs="Times New Roman"/>
          <w:b/>
          <w:bCs/>
          <w:lang w:val="en-US"/>
        </w:rPr>
      </w:pPr>
    </w:p>
    <w:p w14:paraId="5C7CEFEE" w14:textId="77777777" w:rsidR="001343A0" w:rsidRPr="00025112" w:rsidRDefault="001343A0" w:rsidP="001343A0">
      <w:pPr>
        <w:jc w:val="both"/>
        <w:rPr>
          <w:rFonts w:ascii="Helvetica" w:eastAsia="Times New Roman" w:hAnsi="Helvetica" w:cs="Times New Roman"/>
          <w:b/>
          <w:bCs/>
          <w:lang w:val="en-US"/>
        </w:rPr>
      </w:pPr>
    </w:p>
    <w:p w14:paraId="400D70B3" w14:textId="77777777"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5EA96ACD" w14:textId="77777777" w:rsidR="001343A0" w:rsidRPr="00491E4D" w:rsidRDefault="001343A0" w:rsidP="001343A0">
      <w:pPr>
        <w:jc w:val="both"/>
        <w:rPr>
          <w:rFonts w:ascii="Helvetica" w:eastAsia="Times New Roman" w:hAnsi="Helvetica" w:cs="Times New Roman"/>
          <w:lang w:val="en-US"/>
        </w:rPr>
      </w:pPr>
    </w:p>
    <w:p w14:paraId="24732A45" w14:textId="77777777" w:rsidR="001343A0" w:rsidRPr="00491E4D" w:rsidRDefault="001343A0" w:rsidP="001343A0">
      <w:pPr>
        <w:jc w:val="both"/>
        <w:rPr>
          <w:rFonts w:ascii="Helvetica" w:eastAsia="Times New Roman" w:hAnsi="Helvetica" w:cs="Times New Roman"/>
          <w:lang w:val="en-US"/>
        </w:rPr>
      </w:pPr>
    </w:p>
    <w:p w14:paraId="71294CD7" w14:textId="77777777" w:rsidR="001343A0" w:rsidRPr="00491E4D" w:rsidRDefault="001343A0" w:rsidP="001343A0">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25"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26"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875C1A6" w14:textId="77777777" w:rsidR="001343A0" w:rsidRPr="00491E4D" w:rsidRDefault="001343A0" w:rsidP="001343A0">
      <w:pPr>
        <w:jc w:val="both"/>
        <w:rPr>
          <w:rFonts w:ascii="URWPalladioL" w:hAnsi="URWPalladioL"/>
          <w:sz w:val="20"/>
          <w:szCs w:val="20"/>
          <w:lang w:val="en-US"/>
        </w:rPr>
      </w:pPr>
    </w:p>
    <w:p w14:paraId="3892ECB9" w14:textId="7FB0A09D" w:rsidR="001343A0" w:rsidRPr="00491E4D" w:rsidRDefault="001343A0" w:rsidP="001343A0">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w:t>
      </w:r>
      <w:r w:rsidR="00EE013B">
        <w:rPr>
          <w:rFonts w:ascii="URWPalladioL" w:hAnsi="URWPalladioL"/>
          <w:sz w:val="20"/>
          <w:szCs w:val="20"/>
          <w:highlight w:val="yellow"/>
          <w:lang w:val="en-US"/>
        </w:rPr>
        <w:t>mean reflectance</w:t>
      </w:r>
      <w:r w:rsidRPr="00491E4D">
        <w:rPr>
          <w:rFonts w:ascii="URWPalladioL" w:hAnsi="URWPalladioL"/>
          <w:sz w:val="20"/>
          <w:szCs w:val="20"/>
          <w:highlight w:val="yellow"/>
          <w:lang w:val="en-US"/>
        </w:rPr>
        <w:t xml:space="preserve">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779052DD" w14:textId="20141B74" w:rsidR="001343A0" w:rsidRPr="00491E4D" w:rsidRDefault="001343A0" w:rsidP="001343A0">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27"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28"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 xml:space="preserve">The correspondence between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and vegetation type is likely to be limited by spectral differences not being concentrated a one region of the spectrum. Spectral differences occurring at both low and high wavelengths, overall result in a</w:t>
      </w:r>
      <w:ins w:id="29"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30"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w:t>
      </w:r>
      <w:r w:rsidR="00EE013B">
        <w:rPr>
          <w:rFonts w:ascii="Helvetica" w:eastAsia="Times New Roman" w:hAnsi="Helvetica" w:cs="Times New Roman"/>
          <w:highlight w:val="yellow"/>
          <w:lang w:val="en-US"/>
        </w:rPr>
        <w:t>mean reflectance</w:t>
      </w:r>
      <w:r w:rsidRPr="00491E4D">
        <w:rPr>
          <w:rFonts w:ascii="Helvetica" w:eastAsia="Times New Roman" w:hAnsi="Helvetica" w:cs="Times New Roman"/>
          <w:highlight w:val="yellow"/>
          <w:lang w:val="en-US"/>
        </w:rPr>
        <w:t xml:space="preserve"> that </w:t>
      </w:r>
      <w:ins w:id="31"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76C7EA6F" w14:textId="77777777" w:rsidR="001343A0" w:rsidRPr="00491E4D" w:rsidRDefault="001343A0" w:rsidP="001343A0">
      <w:pPr>
        <w:jc w:val="both"/>
        <w:rPr>
          <w:rFonts w:ascii="Helvetica" w:eastAsia="Times New Roman" w:hAnsi="Helvetica" w:cs="Times New Roman"/>
          <w:lang w:val="en-US"/>
        </w:rPr>
      </w:pPr>
    </w:p>
    <w:p w14:paraId="6E7991CB" w14:textId="77777777" w:rsidR="001343A0" w:rsidRPr="00491E4D" w:rsidRDefault="001343A0" w:rsidP="001343A0">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48DB011F" w14:textId="77777777" w:rsidR="001343A0" w:rsidRPr="00491E4D" w:rsidRDefault="001343A0" w:rsidP="001343A0">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C6DD27" w14:textId="77777777" w:rsidR="001343A0" w:rsidRPr="00491E4D" w:rsidRDefault="001343A0" w:rsidP="001343A0">
      <w:pPr>
        <w:rPr>
          <w:rFonts w:ascii="Helvetica" w:hAnsi="Helvetica"/>
          <w:b/>
          <w:bCs/>
          <w:u w:val="single"/>
          <w:lang w:val="en-US"/>
        </w:rPr>
      </w:pPr>
    </w:p>
    <w:p w14:paraId="2C1EE14F"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37B659C2" w14:textId="77777777" w:rsidR="001343A0" w:rsidRPr="00491E4D" w:rsidRDefault="001343A0" w:rsidP="001343A0">
      <w:pPr>
        <w:rPr>
          <w:rFonts w:ascii="Helvetica" w:hAnsi="Helvetica"/>
          <w:b/>
          <w:bCs/>
          <w:lang w:val="en-US"/>
        </w:rPr>
      </w:pPr>
      <w:r>
        <w:rPr>
          <w:rFonts w:ascii="Helvetica" w:hAnsi="Helvetica"/>
          <w:b/>
          <w:bCs/>
          <w:lang w:val="en-US"/>
        </w:rPr>
        <w:lastRenderedPageBreak/>
        <w:t xml:space="preserve">4.3.2 Does band selection improve differentiation vegetation types based on spectral signature? </w:t>
      </w:r>
    </w:p>
    <w:p w14:paraId="699E3AF2" w14:textId="77777777" w:rsidR="001343A0" w:rsidRDefault="001343A0" w:rsidP="001343A0">
      <w:pPr>
        <w:rPr>
          <w:rFonts w:ascii="Helvetica" w:hAnsi="Helvetica"/>
          <w:lang w:val="en-US"/>
        </w:rPr>
      </w:pPr>
    </w:p>
    <w:p w14:paraId="76483D16" w14:textId="1A70A360" w:rsidR="001343A0" w:rsidRDefault="001343A0" w:rsidP="001343A0">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t>
      </w:r>
      <w:r w:rsidR="00EB4D3A">
        <w:rPr>
          <w:rFonts w:ascii="Helvetica" w:hAnsi="Helvetica"/>
          <w:lang w:val="en-US"/>
        </w:rPr>
        <w:t>band</w:t>
      </w:r>
      <w:r>
        <w:rPr>
          <w:rFonts w:ascii="Helvetica" w:hAnsi="Helvetica"/>
          <w:lang w:val="en-US"/>
        </w:rPr>
        <w:t xml:space="preserve">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4C5C79C4" w14:textId="77777777" w:rsidR="001343A0" w:rsidRDefault="001343A0" w:rsidP="001343A0">
      <w:pPr>
        <w:spacing w:before="100" w:beforeAutospacing="1" w:after="100" w:afterAutospacing="1"/>
        <w:rPr>
          <w:rFonts w:ascii="URWPalladioL" w:eastAsia="Times New Roman" w:hAnsi="URWPalladioL" w:cs="Times New Roman"/>
          <w:sz w:val="20"/>
          <w:szCs w:val="20"/>
          <w:lang w:val="en-US" w:eastAsia="en-GB"/>
        </w:rPr>
      </w:pPr>
    </w:p>
    <w:p w14:paraId="12B828F3" w14:textId="77777777" w:rsidR="001343A0" w:rsidRDefault="001343A0" w:rsidP="001343A0">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3E07B676"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48EFB1F2" w14:textId="71286E33" w:rsidR="001343A0" w:rsidRPr="00491E4D" w:rsidRDefault="001343A0" w:rsidP="001343A0">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t>
      </w:r>
      <w:r w:rsidR="00EB4D3A">
        <w:rPr>
          <w:rFonts w:ascii="Helvetica" w:hAnsi="Helvetica"/>
          <w:highlight w:val="yellow"/>
          <w:lang w:val="en-US"/>
        </w:rPr>
        <w:t>bands</w:t>
      </w:r>
      <w:r w:rsidRPr="00C678EE">
        <w:rPr>
          <w:rFonts w:ascii="Helvetica" w:hAnsi="Helvetica"/>
          <w:highlight w:val="yellow"/>
          <w:lang w:val="en-US"/>
        </w:rPr>
        <w:t xml:space="preserve">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2E8A6C07" w14:textId="77777777" w:rsidR="001343A0" w:rsidRPr="00491E4D" w:rsidRDefault="001343A0" w:rsidP="001343A0">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0F5F1D97" w14:textId="77777777" w:rsidR="001343A0" w:rsidRPr="00491E4D" w:rsidRDefault="001343A0" w:rsidP="001343A0">
      <w:pPr>
        <w:pStyle w:val="NormalWeb"/>
        <w:rPr>
          <w:rFonts w:ascii="Helvetica" w:hAnsi="Helvetica"/>
          <w:lang w:val="en-US"/>
        </w:rPr>
      </w:pPr>
    </w:p>
    <w:p w14:paraId="4EFEE38D" w14:textId="77777777" w:rsidR="001343A0" w:rsidRPr="00491E4D" w:rsidRDefault="001343A0" w:rsidP="001343A0">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(Asner and Heidebrecht, 2002)</w:t>
      </w:r>
      <w:r w:rsidRPr="00491E4D">
        <w:rPr>
          <w:rFonts w:ascii="Helvetica" w:hAnsi="Helvetica"/>
          <w:lang w:val="en-US"/>
        </w:rPr>
        <w:fldChar w:fldCharType="end"/>
      </w:r>
    </w:p>
    <w:p w14:paraId="236C6CD2" w14:textId="77777777" w:rsidR="001343A0" w:rsidRPr="00491E4D" w:rsidRDefault="001343A0" w:rsidP="001343A0">
      <w:pPr>
        <w:pStyle w:val="NormalWeb"/>
        <w:rPr>
          <w:rFonts w:ascii="Helvetica" w:hAnsi="Helvetica"/>
          <w:lang w:val="en-US"/>
        </w:rPr>
      </w:pPr>
      <w:r w:rsidRPr="00491E4D">
        <w:rPr>
          <w:rFonts w:ascii="Helvetica" w:hAnsi="Helvetica"/>
          <w:lang w:val="en-US"/>
        </w:rPr>
        <w:t>920-985 water sensitive NIR region</w:t>
      </w:r>
    </w:p>
    <w:p w14:paraId="11976A8A" w14:textId="77777777" w:rsidR="001343A0" w:rsidRPr="00491E4D" w:rsidRDefault="001343A0" w:rsidP="001343A0">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78DEF716" w14:textId="77777777" w:rsidR="001343A0" w:rsidRPr="00491E4D" w:rsidRDefault="001343A0" w:rsidP="001343A0">
      <w:pPr>
        <w:rPr>
          <w:rFonts w:ascii="Helvetica" w:hAnsi="Helvetica"/>
          <w:lang w:val="en-US"/>
        </w:rPr>
      </w:pPr>
    </w:p>
    <w:p w14:paraId="1CBA07B9" w14:textId="77777777" w:rsidR="001343A0" w:rsidRPr="00491E4D" w:rsidRDefault="001343A0" w:rsidP="001343A0">
      <w:pPr>
        <w:rPr>
          <w:rFonts w:ascii="Helvetica" w:hAnsi="Helvetica"/>
          <w:lang w:val="en-US"/>
        </w:rPr>
      </w:pPr>
    </w:p>
    <w:p w14:paraId="27C6FA15" w14:textId="77777777" w:rsidR="001343A0" w:rsidRDefault="001343A0" w:rsidP="001343A0">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1774C21C" w14:textId="77777777" w:rsidR="001343A0" w:rsidRDefault="001343A0" w:rsidP="001343A0">
      <w:pPr>
        <w:pStyle w:val="NormalWeb"/>
        <w:rPr>
          <w:rFonts w:ascii="Helvetica" w:hAnsi="Helvetica"/>
          <w:lang w:val="en-US"/>
        </w:rPr>
      </w:pPr>
      <w:r w:rsidRPr="005A033B">
        <w:rPr>
          <w:rFonts w:ascii="Helvetica" w:hAnsi="Helvetica"/>
          <w:highlight w:val="yellow"/>
          <w:lang w:val="en-US"/>
        </w:rPr>
        <w:lastRenderedPageBreak/>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754774C6" w14:textId="77777777" w:rsidR="001343A0" w:rsidRDefault="001343A0" w:rsidP="001343A0">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5157D082" w14:textId="77777777" w:rsidR="001343A0" w:rsidRPr="004E73FC" w:rsidRDefault="001343A0" w:rsidP="001343A0">
      <w:pPr>
        <w:spacing w:before="100" w:beforeAutospacing="1" w:after="100" w:afterAutospacing="1"/>
        <w:rPr>
          <w:rFonts w:ascii="Times New Roman" w:eastAsia="Times New Roman" w:hAnsi="Times New Roman" w:cs="Times New Roman"/>
          <w:b/>
          <w:bCs/>
          <w:lang w:val="en-US" w:eastAsia="en-GB"/>
        </w:rPr>
      </w:pPr>
    </w:p>
    <w:p w14:paraId="30E6D961" w14:textId="77777777" w:rsidR="001343A0" w:rsidRDefault="001343A0" w:rsidP="001343A0">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232E2306" w14:textId="77777777" w:rsidR="001343A0" w:rsidRDefault="001343A0" w:rsidP="001343A0">
      <w:pPr>
        <w:rPr>
          <w:rFonts w:ascii="Helvetica" w:hAnsi="Helvetica"/>
          <w:sz w:val="36"/>
          <w:szCs w:val="36"/>
          <w:lang w:val="en-US"/>
        </w:rPr>
      </w:pPr>
    </w:p>
    <w:p w14:paraId="3C026D47" w14:textId="445C9C0B" w:rsidR="001343A0" w:rsidRPr="00491E4D" w:rsidRDefault="001343A0" w:rsidP="001343A0">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t>
      </w:r>
      <w:r w:rsidR="00EB4D3A">
        <w:rPr>
          <w:rFonts w:ascii="Helvetica" w:hAnsi="Helvetica"/>
          <w:lang w:val="en-US"/>
        </w:rPr>
        <w:t>bands</w:t>
      </w:r>
      <w:r w:rsidRPr="00491E4D">
        <w:rPr>
          <w:rFonts w:ascii="Helvetica" w:hAnsi="Helvetica"/>
          <w:lang w:val="en-US"/>
        </w:rPr>
        <w:t xml:space="preserve"> (ideally 3) are best. </w:t>
      </w:r>
    </w:p>
    <w:p w14:paraId="44271D4D" w14:textId="77777777" w:rsidR="001343A0" w:rsidRPr="00491E4D" w:rsidRDefault="001343A0" w:rsidP="001343A0">
      <w:pPr>
        <w:rPr>
          <w:rFonts w:ascii="Helvetica" w:hAnsi="Helvetica"/>
          <w:lang w:val="en-US"/>
        </w:rPr>
      </w:pPr>
    </w:p>
    <w:p w14:paraId="2B9BEB04" w14:textId="089D465B" w:rsidR="001343A0" w:rsidRPr="000D4E23" w:rsidRDefault="001343A0" w:rsidP="001343A0">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t>
      </w:r>
      <w:r w:rsidR="00EB4D3A">
        <w:rPr>
          <w:rFonts w:ascii="Helvetica" w:hAnsi="Helvetica"/>
          <w:lang w:val="en-US"/>
        </w:rPr>
        <w:t>bands</w:t>
      </w:r>
      <w:r w:rsidRPr="000D4E23">
        <w:rPr>
          <w:rFonts w:ascii="Helvetica" w:hAnsi="Helvetica"/>
          <w:lang w:val="en-US"/>
        </w:rPr>
        <w:t xml:space="preserve">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1793BC57" w14:textId="77777777" w:rsidR="001343A0" w:rsidRPr="00491E4D" w:rsidRDefault="001343A0" w:rsidP="001343A0">
      <w:pPr>
        <w:rPr>
          <w:rFonts w:ascii="Helvetica" w:hAnsi="Helvetica"/>
          <w:lang w:val="en-US"/>
        </w:rPr>
      </w:pPr>
    </w:p>
    <w:p w14:paraId="19AD1ED0" w14:textId="77777777" w:rsidR="001343A0" w:rsidRPr="00491E4D" w:rsidRDefault="001343A0" w:rsidP="001343A0">
      <w:pPr>
        <w:rPr>
          <w:rFonts w:ascii="Helvetica" w:hAnsi="Helvetica"/>
          <w:lang w:val="en-US"/>
        </w:rPr>
      </w:pPr>
    </w:p>
    <w:p w14:paraId="2183D6CC" w14:textId="74C642C7" w:rsidR="001343A0" w:rsidRPr="00491E4D" w:rsidRDefault="001343A0" w:rsidP="001343A0">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t>
      </w:r>
      <w:r w:rsidR="00EB4D3A">
        <w:rPr>
          <w:rFonts w:ascii="Helvetica" w:hAnsi="Helvetica"/>
          <w:lang w:val="en-US"/>
        </w:rPr>
        <w:t>bands</w:t>
      </w:r>
      <w:r w:rsidRPr="00491E4D">
        <w:rPr>
          <w:rFonts w:ascii="Helvetica" w:hAnsi="Helvetica"/>
          <w:lang w:val="en-US"/>
        </w:rPr>
        <w:t xml:space="preserve">, it may be possible that the selection of only 2019 performed worse than the 2018+2019 selection, as measurements were so distinctly different that the spectral trends per vegetation type are not shared between years.  </w:t>
      </w:r>
    </w:p>
    <w:p w14:paraId="59D423A7" w14:textId="77777777" w:rsidR="001343A0" w:rsidRPr="00491E4D" w:rsidRDefault="001343A0" w:rsidP="001343A0">
      <w:pPr>
        <w:rPr>
          <w:rFonts w:ascii="Helvetica" w:hAnsi="Helvetica"/>
          <w:lang w:val="en-US"/>
        </w:rPr>
      </w:pPr>
    </w:p>
    <w:p w14:paraId="3A68ABD0" w14:textId="77777777" w:rsidR="001343A0" w:rsidRPr="00491E4D" w:rsidRDefault="001343A0" w:rsidP="001343A0">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32"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33"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34"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35"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36"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5C9424DA" w14:textId="77777777" w:rsidR="001343A0" w:rsidRDefault="001343A0" w:rsidP="001343A0">
      <w:pPr>
        <w:rPr>
          <w:rFonts w:ascii="Helvetica" w:hAnsi="Helvetica"/>
          <w:sz w:val="36"/>
          <w:szCs w:val="36"/>
          <w:lang w:val="en-US"/>
        </w:rPr>
      </w:pPr>
    </w:p>
    <w:p w14:paraId="3A569451" w14:textId="77777777" w:rsidR="001343A0" w:rsidRDefault="001343A0" w:rsidP="001343A0">
      <w:pPr>
        <w:rPr>
          <w:rFonts w:ascii="Helvetica" w:hAnsi="Helvetica"/>
          <w:sz w:val="36"/>
          <w:szCs w:val="36"/>
          <w:lang w:val="en-US"/>
        </w:rPr>
      </w:pPr>
    </w:p>
    <w:p w14:paraId="2684A817" w14:textId="77777777" w:rsidR="001343A0" w:rsidRDefault="001343A0" w:rsidP="001343A0">
      <w:pPr>
        <w:rPr>
          <w:rFonts w:ascii="Helvetica" w:hAnsi="Helvetica"/>
          <w:sz w:val="36"/>
          <w:szCs w:val="36"/>
          <w:lang w:val="en-US"/>
        </w:rPr>
      </w:pPr>
      <w:r>
        <w:rPr>
          <w:rFonts w:ascii="Helvetica" w:hAnsi="Helvetica"/>
          <w:sz w:val="36"/>
          <w:szCs w:val="36"/>
          <w:lang w:val="en-US"/>
        </w:rPr>
        <w:t>4.4.1</w:t>
      </w:r>
    </w:p>
    <w:p w14:paraId="4A314AD4" w14:textId="77777777" w:rsidR="001343A0" w:rsidRDefault="001343A0" w:rsidP="001343A0">
      <w:pPr>
        <w:rPr>
          <w:rFonts w:ascii="Helvetica" w:hAnsi="Helvetica"/>
          <w:sz w:val="36"/>
          <w:szCs w:val="36"/>
          <w:lang w:val="en-US"/>
        </w:rPr>
      </w:pPr>
    </w:p>
    <w:p w14:paraId="60108400" w14:textId="77777777" w:rsidR="001343A0" w:rsidRPr="00C7489F" w:rsidRDefault="001343A0" w:rsidP="001343A0">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 xml:space="preserve">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w:t>
      </w:r>
      <w:r w:rsidRPr="00C7489F">
        <w:rPr>
          <w:rFonts w:ascii="Arial" w:eastAsia="Times New Roman" w:hAnsi="Arial" w:cs="Arial"/>
          <w:color w:val="222222"/>
          <w:sz w:val="20"/>
          <w:szCs w:val="20"/>
          <w:shd w:val="clear" w:color="auto" w:fill="FFFFFF"/>
          <w:lang w:eastAsia="en-GB"/>
        </w:rPr>
        <w:lastRenderedPageBreak/>
        <w:t>scope of this study, might yield additional insights into the mechanisms driving the productivity–biodiversity relationship.</w:t>
      </w:r>
    </w:p>
    <w:p w14:paraId="74A4DDCC" w14:textId="77777777" w:rsidR="001343A0" w:rsidRPr="00714221" w:rsidRDefault="001343A0" w:rsidP="001343A0">
      <w:pPr>
        <w:pStyle w:val="NormalWeb"/>
        <w:rPr>
          <w:rFonts w:ascii="Helvetica" w:hAnsi="Helvetica"/>
        </w:rPr>
      </w:pPr>
    </w:p>
    <w:p w14:paraId="73DDC73A" w14:textId="77777777" w:rsidR="001343A0" w:rsidRDefault="001343A0" w:rsidP="001343A0">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1E310079" w14:textId="77777777" w:rsidR="001343A0" w:rsidRDefault="001343A0" w:rsidP="001343A0">
      <w:pPr>
        <w:rPr>
          <w:rFonts w:ascii="Arial" w:eastAsia="Times New Roman" w:hAnsi="Arial" w:cs="Arial"/>
          <w:color w:val="222222"/>
          <w:sz w:val="20"/>
          <w:szCs w:val="20"/>
          <w:shd w:val="clear" w:color="auto" w:fill="FFFFFF"/>
          <w:lang w:eastAsia="en-GB"/>
        </w:rPr>
      </w:pPr>
    </w:p>
    <w:p w14:paraId="58EBD3EF" w14:textId="77777777" w:rsidR="001343A0" w:rsidRPr="00C7489F" w:rsidRDefault="001343A0" w:rsidP="001343A0">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A2E5795" w14:textId="77777777" w:rsidR="001343A0" w:rsidRPr="00C7489F" w:rsidRDefault="001343A0" w:rsidP="001343A0">
      <w:pPr>
        <w:rPr>
          <w:rFonts w:ascii="Times New Roman" w:eastAsia="Times New Roman" w:hAnsi="Times New Roman" w:cs="Times New Roman"/>
          <w:lang w:eastAsia="en-GB"/>
        </w:rPr>
      </w:pPr>
    </w:p>
    <w:p w14:paraId="0EE2CE37" w14:textId="77777777" w:rsidR="001343A0" w:rsidRPr="00C7489F" w:rsidRDefault="001343A0" w:rsidP="001343A0">
      <w:pPr>
        <w:rPr>
          <w:rFonts w:ascii="Helvetica" w:hAnsi="Helvetica"/>
        </w:rPr>
      </w:pPr>
    </w:p>
    <w:p w14:paraId="2E0DDAB7" w14:textId="77777777" w:rsidR="001343A0" w:rsidRPr="00943C70" w:rsidRDefault="001343A0" w:rsidP="001343A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(Gholizadeh et al., 2018)</w:t>
      </w:r>
      <w:r w:rsidRPr="00943C70">
        <w:rPr>
          <w:rFonts w:ascii="AdvOT596495f2" w:hAnsi="AdvOT596495f2"/>
          <w:lang w:val="en-US"/>
        </w:rPr>
        <w:fldChar w:fldCharType="end"/>
      </w:r>
    </w:p>
    <w:p w14:paraId="648C63F0" w14:textId="77777777" w:rsidR="001343A0" w:rsidRPr="00943C70" w:rsidRDefault="001343A0" w:rsidP="001343A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78E2D6A2" w14:textId="77777777" w:rsidR="001343A0" w:rsidRDefault="001343A0" w:rsidP="001343A0">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w:t>
      </w:r>
      <w:r w:rsidRPr="00C4728D">
        <w:rPr>
          <w:rFonts w:ascii="Helvetica" w:hAnsi="Helvetica"/>
          <w:lang w:val="en-US"/>
        </w:rPr>
        <w:lastRenderedPageBreak/>
        <w:t xml:space="preserve">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31510CFF" w14:textId="77777777" w:rsidR="001343A0" w:rsidRPr="00081E4E" w:rsidRDefault="001343A0" w:rsidP="001343A0">
      <w:pPr>
        <w:pStyle w:val="NormalWeb"/>
        <w:rPr>
          <w:rFonts w:ascii="Helvetica" w:hAnsi="Helvetica"/>
          <w:lang w:val="en-US"/>
        </w:rPr>
      </w:pPr>
    </w:p>
    <w:p w14:paraId="0D6C6E21" w14:textId="77777777" w:rsidR="001343A0" w:rsidRPr="004955BC" w:rsidRDefault="001343A0" w:rsidP="001343A0">
      <w:pPr>
        <w:rPr>
          <w:rFonts w:ascii="Helvetica" w:hAnsi="Helvetica"/>
          <w:sz w:val="36"/>
          <w:szCs w:val="36"/>
          <w:lang w:val="en-US"/>
        </w:rPr>
      </w:pPr>
    </w:p>
    <w:p w14:paraId="3EFB95AE" w14:textId="77777777" w:rsidR="00186000" w:rsidRDefault="00186000" w:rsidP="00186000">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54AA0A1E" w14:textId="77777777" w:rsidR="00186000" w:rsidRDefault="00186000" w:rsidP="00186000">
      <w:pPr>
        <w:rPr>
          <w:rFonts w:ascii="Arial" w:eastAsia="Times New Roman" w:hAnsi="Arial" w:cs="Arial"/>
          <w:color w:val="1C1D1E"/>
          <w:shd w:val="clear" w:color="auto" w:fill="FFFFFF"/>
          <w:lang w:eastAsia="en-GB"/>
        </w:rPr>
      </w:pPr>
    </w:p>
    <w:p w14:paraId="1A52F139" w14:textId="77777777" w:rsidR="00186000" w:rsidRDefault="00186000" w:rsidP="00186000">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7AFCE6C1" w14:textId="77777777" w:rsidR="00186000" w:rsidRPr="00943C70" w:rsidRDefault="00186000" w:rsidP="00186000">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(Gholizadeh et al., 2018)</w:t>
      </w:r>
      <w:r w:rsidRPr="00943C70">
        <w:rPr>
          <w:rFonts w:ascii="AdvOT596495f2" w:eastAsia="Times New Roman" w:hAnsi="AdvOT596495f2" w:cs="Times New Roman"/>
          <w:lang w:val="en-US" w:eastAsia="en-GB"/>
        </w:rPr>
        <w:fldChar w:fldCharType="end"/>
      </w:r>
    </w:p>
    <w:p w14:paraId="532D6C27" w14:textId="77777777" w:rsidR="00186000" w:rsidRPr="00491E4D" w:rsidRDefault="00186000" w:rsidP="00186000">
      <w:pPr>
        <w:jc w:val="both"/>
        <w:rPr>
          <w:rFonts w:ascii="Helvetica" w:eastAsia="Times New Roman" w:hAnsi="Helvetica" w:cs="Times New Roman"/>
          <w:lang w:val="en-US"/>
        </w:rPr>
      </w:pPr>
    </w:p>
    <w:p w14:paraId="109AFFB1" w14:textId="77777777" w:rsidR="00186000" w:rsidRDefault="00186000" w:rsidP="00186000">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254FF5E1" w14:textId="77777777" w:rsidR="00186000" w:rsidRDefault="00186000" w:rsidP="00186000">
      <w:pPr>
        <w:rPr>
          <w:rFonts w:ascii="Helvetica" w:hAnsi="Helvetica"/>
          <w:lang w:val="en-US"/>
        </w:rPr>
      </w:pPr>
    </w:p>
    <w:p w14:paraId="079884A5" w14:textId="77777777" w:rsidR="00186000" w:rsidRDefault="00186000" w:rsidP="00186000">
      <w:pPr>
        <w:rPr>
          <w:rFonts w:ascii="Helvetica" w:hAnsi="Helvetica"/>
          <w:lang w:val="en-US"/>
        </w:rPr>
      </w:pPr>
    </w:p>
    <w:p w14:paraId="0125617F" w14:textId="77777777" w:rsidR="00186000" w:rsidRDefault="00186000" w:rsidP="00186000">
      <w:pPr>
        <w:pStyle w:val="NormalWeb"/>
        <w:spacing w:line="360" w:lineRule="auto"/>
        <w:jc w:val="both"/>
        <w:rPr>
          <w:rFonts w:ascii="Helvetica" w:hAnsi="Helvetica"/>
          <w:lang w:val="en-US"/>
        </w:rPr>
      </w:pPr>
      <w:r>
        <w:rPr>
          <w:rFonts w:ascii="Helvetica" w:hAnsi="Helvetica"/>
          <w:lang w:val="en-US"/>
        </w:rPr>
        <w:t>4.2.3 discrimination in ordination</w:t>
      </w:r>
    </w:p>
    <w:p w14:paraId="1219F76B" w14:textId="77777777" w:rsidR="00186000" w:rsidRDefault="00186000" w:rsidP="00186000">
      <w:pPr>
        <w:pStyle w:val="NormalWeb"/>
        <w:rPr>
          <w:rFonts w:ascii="Helvetica" w:hAnsi="Helvetica"/>
          <w:lang w:val="en-US"/>
        </w:rPr>
      </w:pPr>
    </w:p>
    <w:p w14:paraId="093572C8" w14:textId="77777777" w:rsidR="00186000" w:rsidRPr="00186000" w:rsidRDefault="00186000" w:rsidP="00186000">
      <w:pPr>
        <w:pStyle w:val="NormalWeb"/>
        <w:rPr>
          <w:rFonts w:ascii="Helvetica" w:hAnsi="Helvetica"/>
          <w:lang w:val="en-US"/>
        </w:rPr>
      </w:pPr>
      <w:r w:rsidRPr="00EB4A72">
        <w:rPr>
          <w:rFonts w:ascii="TimesNewRomanPSMT" w:hAnsi="TimesNewRomanPSMT"/>
        </w:rPr>
        <w:lastRenderedPageBreak/>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62811664" w14:textId="77777777" w:rsidR="00186000" w:rsidRDefault="00186000" w:rsidP="00186000">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0D44F793" w14:textId="77777777" w:rsidR="00186000" w:rsidRPr="00416C02" w:rsidRDefault="00186000" w:rsidP="00186000">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251375DE" w14:textId="77777777" w:rsidR="00C82546" w:rsidRDefault="00C82546" w:rsidP="00C82546">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769D973E" w14:textId="77777777" w:rsidR="00C82546" w:rsidRDefault="00C82546" w:rsidP="00C82546">
      <w:pPr>
        <w:spacing w:before="100" w:beforeAutospacing="1" w:after="100" w:afterAutospacing="1"/>
        <w:rPr>
          <w:rFonts w:ascii="Helvetica" w:hAnsi="Helvetica"/>
          <w:lang w:val="en-US"/>
        </w:rPr>
      </w:pPr>
      <w:r>
        <w:rPr>
          <w:rFonts w:ascii="Helvetica" w:hAnsi="Helvetica"/>
          <w:lang w:val="en-US"/>
        </w:rPr>
        <w:t xml:space="preserve">I found there was a general correspondence between bands included in manual and automatic selection. My manual selection was based on bands identified In other work to be associated with key biological functions in Arctic vegetation </w:t>
      </w:r>
      <w:r w:rsidRPr="00491E4D">
        <w:rPr>
          <w:rFonts w:ascii="Helvetica" w:eastAsia="Times New Roman" w:hAnsi="Helvetica" w:cs="Times New Roman"/>
          <w:lang w:val="en-US" w:eastAsia="en-GB"/>
        </w:rPr>
        <w:fldChar w:fldCharType="begin"/>
      </w:r>
      <w:r>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 Bratsch et al., 2016; Buchhorn et al., 2013)</w:t>
      </w:r>
      <w:r w:rsidRPr="00491E4D">
        <w:rPr>
          <w:rFonts w:ascii="Helvetica" w:eastAsia="Times New Roman" w:hAnsi="Helvetica" w:cs="Times New Roman"/>
          <w:lang w:val="en-US" w:eastAsia="en-GB"/>
        </w:rPr>
        <w:fldChar w:fldCharType="end"/>
      </w:r>
      <w:r>
        <w:rPr>
          <w:rFonts w:ascii="Helvetica" w:eastAsia="Times New Roman" w:hAnsi="Helvetica" w:cs="Times New Roman"/>
          <w:lang w:val="en-US" w:eastAsia="en-GB"/>
        </w:rPr>
        <w:t xml:space="preserve"> (cite)</w:t>
      </w:r>
      <w:r>
        <w:rPr>
          <w:rFonts w:ascii="Helvetica" w:hAnsi="Helvetica"/>
          <w:lang w:val="en-US"/>
        </w:rPr>
        <w:t xml:space="preserve">. Automatic band selection yielding similar subset of may suggest that spectral regions important for discriminating vegetation are similar across different sites with Arctic tundra vegetations. This implies observed trends of bands that are best suited to spectrally discriminate vegetation generalizable across sites. </w:t>
      </w:r>
    </w:p>
    <w:p w14:paraId="16C01E50" w14:textId="77777777" w:rsidR="00C82546" w:rsidRPr="00BF5409" w:rsidRDefault="00C82546" w:rsidP="00C82546">
      <w:pPr>
        <w:pStyle w:val="NormalWeb"/>
        <w:rPr>
          <w:ins w:id="37"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 xml:space="preserve">uence of these factors is likely to vary with species type, environmental conditions, </w:t>
      </w:r>
      <w:r w:rsidRPr="00BF5409">
        <w:rPr>
          <w:rFonts w:ascii="AdvOT596495f2" w:hAnsi="AdvOT596495f2"/>
          <w:lang w:val="en-US"/>
        </w:rPr>
        <w:lastRenderedPageBreak/>
        <w:t>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(Gholizadeh et al., 2018)</w:t>
      </w:r>
      <w:r w:rsidRPr="00A0076A">
        <w:rPr>
          <w:rFonts w:ascii="AdvOT596495f2" w:hAnsi="AdvOT596495f2"/>
          <w:highlight w:val="yellow"/>
          <w:lang w:val="en-US"/>
        </w:rPr>
        <w:fldChar w:fldCharType="end"/>
      </w:r>
    </w:p>
    <w:p w14:paraId="63578F0B" w14:textId="77777777" w:rsidR="00C82546" w:rsidRPr="00F430F2" w:rsidRDefault="00C82546" w:rsidP="00C8254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1178ABD" w14:textId="77777777" w:rsidR="00C82546" w:rsidRDefault="00C82546" w:rsidP="00C82546">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6F324428" w14:textId="77777777" w:rsidR="00C82546" w:rsidRDefault="00C82546" w:rsidP="00C82546">
      <w:pPr>
        <w:pStyle w:val="NormalWeb"/>
        <w:rPr>
          <w:rFonts w:ascii="Helvetica" w:hAnsi="Helvetica"/>
          <w:lang w:val="en-US"/>
        </w:rPr>
      </w:pPr>
    </w:p>
    <w:p w14:paraId="766DA804" w14:textId="77777777" w:rsidR="00C82546" w:rsidRDefault="00C82546" w:rsidP="00C82546">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67D39A76" w14:textId="77777777" w:rsidR="00C82546" w:rsidRPr="00BF5409" w:rsidRDefault="00C82546" w:rsidP="00C82546">
      <w:pPr>
        <w:rPr>
          <w:rFonts w:ascii="Helvetica" w:hAnsi="Helvetica"/>
          <w:lang w:val="en-US"/>
        </w:rPr>
      </w:pPr>
    </w:p>
    <w:p w14:paraId="3BD98832" w14:textId="77777777" w:rsidR="00C82546" w:rsidRPr="00491E4D" w:rsidRDefault="00C82546" w:rsidP="00C82546">
      <w:pPr>
        <w:rPr>
          <w:rFonts w:ascii="Times New Roman" w:eastAsia="Times New Roman" w:hAnsi="Times New Roman" w:cs="Times New Roman"/>
          <w:lang w:val="en-US" w:eastAsia="en-GB"/>
        </w:rPr>
      </w:pPr>
    </w:p>
    <w:p w14:paraId="234AAC26" w14:textId="77777777" w:rsidR="00C82546" w:rsidRPr="00491E4D" w:rsidRDefault="00C82546" w:rsidP="00C82546">
      <w:pPr>
        <w:rPr>
          <w:rFonts w:ascii="Helvetica" w:hAnsi="Helvetica"/>
          <w:lang w:val="en-US"/>
        </w:rPr>
      </w:pPr>
    </w:p>
    <w:p w14:paraId="02BAFA4F" w14:textId="77777777" w:rsidR="00C82546" w:rsidRPr="00491E4D" w:rsidRDefault="00C82546" w:rsidP="00C82546">
      <w:pPr>
        <w:rPr>
          <w:rFonts w:ascii="Helvetica" w:hAnsi="Helvetica"/>
          <w:b/>
          <w:bCs/>
          <w:u w:val="single"/>
          <w:lang w:val="en-US"/>
        </w:rPr>
      </w:pPr>
    </w:p>
    <w:p w14:paraId="5F834B1C" w14:textId="77777777" w:rsidR="00E72022" w:rsidRPr="00C82546" w:rsidRDefault="00E72022" w:rsidP="001343A0">
      <w:pPr>
        <w:rPr>
          <w:lang w:val="en-US"/>
        </w:rPr>
      </w:pPr>
    </w:p>
    <w:sectPr w:rsidR="00E72022" w:rsidRPr="00C82546" w:rsidSect="005661A0">
      <w:footerReference w:type="default" r:id="rId32"/>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CHNEIDEREIT Shawn" w:date="2020-02-11T08:22:00Z" w:initials="SS">
    <w:p w14:paraId="1F4B2E2A" w14:textId="77777777" w:rsidR="00F55111" w:rsidRPr="00084215" w:rsidRDefault="00F55111" w:rsidP="00F55111">
      <w:pPr>
        <w:pStyle w:val="CommentText"/>
        <w:rPr>
          <w:lang w:val="en-US"/>
        </w:rPr>
      </w:pPr>
      <w:r>
        <w:rPr>
          <w:rStyle w:val="CommentReference"/>
        </w:rPr>
        <w:annotationRef/>
      </w:r>
      <w:r w:rsidRPr="00084215">
        <w:rPr>
          <w:lang w:val="en-US"/>
        </w:rPr>
        <w:t>Add bit on impending devel</w:t>
      </w:r>
      <w:r>
        <w:rPr>
          <w:lang w:val="en-US"/>
        </w:rPr>
        <w:t xml:space="preserve">opment of </w:t>
      </w:r>
      <w:proofErr w:type="spellStart"/>
      <w:r>
        <w:rPr>
          <w:lang w:val="en-US"/>
        </w:rPr>
        <w:t>satalites</w:t>
      </w:r>
      <w:proofErr w:type="spellEnd"/>
      <w:r>
        <w:rPr>
          <w:lang w:val="en-US"/>
        </w:rPr>
        <w:t xml:space="preserve"> </w:t>
      </w:r>
    </w:p>
  </w:comment>
  <w:comment w:id="1" w:author="SCHNEIDEREIT Shawn" w:date="2020-05-02T12:30:00Z" w:initials="SS">
    <w:p w14:paraId="7A92CAE9" w14:textId="77777777" w:rsidR="004E5934" w:rsidRDefault="004E5934" w:rsidP="00DE3CE9">
      <w:pPr>
        <w:pStyle w:val="CommentText"/>
      </w:pPr>
      <w:r>
        <w:rPr>
          <w:rStyle w:val="CommentReference"/>
        </w:rPr>
        <w:annotationRef/>
      </w:r>
      <w:r>
        <w:t>Change. I think it is o.k. like this. The only word that might need to be changed is “expression”</w:t>
      </w:r>
    </w:p>
  </w:comment>
  <w:comment w:id="2" w:author="SCHNEIDEREIT Shawn" w:date="2020-05-02T11:12:00Z" w:initials="SS">
    <w:p w14:paraId="6C7F3504" w14:textId="77777777" w:rsidR="004E5934" w:rsidRDefault="004E5934" w:rsidP="00DE3CE9">
      <w:pPr>
        <w:pStyle w:val="CommentText"/>
      </w:pPr>
      <w:r>
        <w:rPr>
          <w:rStyle w:val="CommentReference"/>
        </w:rPr>
        <w:annotationRef/>
      </w:r>
      <w:r>
        <w:t>Improve…</w:t>
      </w:r>
    </w:p>
  </w:comment>
  <w:comment w:id="3" w:author="SCHNEIDEREIT Shawn" w:date="2020-05-02T12:15:00Z" w:initials="SS">
    <w:p w14:paraId="6721DBB4" w14:textId="77777777" w:rsidR="004E5934" w:rsidRDefault="004E5934" w:rsidP="00DE3CE9">
      <w:pPr>
        <w:pStyle w:val="CommentText"/>
      </w:pPr>
      <w:r>
        <w:rPr>
          <w:rStyle w:val="CommentReference"/>
        </w:rPr>
        <w:annotationRef/>
      </w:r>
      <w:r>
        <w:t>modify</w:t>
      </w:r>
    </w:p>
  </w:comment>
  <w:comment w:id="4" w:author="SCHNEIDEREIT Shawn" w:date="2020-05-04T16:45:00Z" w:initials="SS">
    <w:p w14:paraId="1280FE8D" w14:textId="36C1C768" w:rsidR="004E5934" w:rsidRDefault="004E5934">
      <w:pPr>
        <w:pStyle w:val="CommentText"/>
      </w:pPr>
      <w:r>
        <w:rPr>
          <w:rStyle w:val="CommentReference"/>
        </w:rPr>
        <w:annotationRef/>
      </w:r>
      <w:r>
        <w:t>finish</w:t>
      </w:r>
    </w:p>
  </w:comment>
  <w:comment w:id="5" w:author="Fred Schneidereit" w:date="2020-05-03T10:26:00Z" w:initials="FS">
    <w:p w14:paraId="410BED1F" w14:textId="77777777" w:rsidR="004E5934" w:rsidRDefault="004E5934" w:rsidP="00DE3CE9">
      <w:pPr>
        <w:pStyle w:val="CommentText"/>
      </w:pPr>
      <w:r>
        <w:rPr>
          <w:rStyle w:val="CommentReference"/>
        </w:rPr>
        <w:annotationRef/>
      </w:r>
      <w:r>
        <w:t xml:space="preserve">Capitalize “low” spectral… on the right side in Predictions. The others are </w:t>
      </w:r>
      <w:proofErr w:type="spellStart"/>
      <w:r>
        <w:t>capitlized</w:t>
      </w:r>
      <w:proofErr w:type="spellEnd"/>
      <w:r>
        <w:t>…</w:t>
      </w:r>
    </w:p>
  </w:comment>
  <w:comment w:id="6" w:author="Fred Schneidereit" w:date="2020-05-03T10:45:00Z" w:initials="FS">
    <w:p w14:paraId="01948D9D" w14:textId="77777777" w:rsidR="004E5934" w:rsidRDefault="004E5934" w:rsidP="00DE3CE9">
      <w:pPr>
        <w:pStyle w:val="CommentText"/>
      </w:pPr>
      <w:r>
        <w:rPr>
          <w:rStyle w:val="CommentReference"/>
        </w:rPr>
        <w:annotationRef/>
      </w:r>
      <w:r>
        <w:t>Insert figure</w:t>
      </w:r>
    </w:p>
  </w:comment>
  <w:comment w:id="8" w:author="SCHNEIDEREIT Shawn" w:date="2020-05-04T20:53:00Z" w:initials="SS">
    <w:p w14:paraId="5119C17E" w14:textId="25CB8A6A" w:rsidR="0038091C" w:rsidRDefault="0038091C">
      <w:pPr>
        <w:pStyle w:val="CommentText"/>
      </w:pPr>
      <w:r>
        <w:rPr>
          <w:rStyle w:val="CommentReference"/>
        </w:rPr>
        <w:annotationRef/>
      </w:r>
      <w:r>
        <w:t xml:space="preserve">Change word </w:t>
      </w:r>
    </w:p>
  </w:comment>
  <w:comment w:id="7" w:author="SCHNEIDEREIT Shawn" w:date="2020-05-04T21:17:00Z" w:initials="SS">
    <w:p w14:paraId="0F99DF0C" w14:textId="241D1C10" w:rsidR="00AE2730" w:rsidRDefault="00AE2730">
      <w:pPr>
        <w:pStyle w:val="CommentText"/>
      </w:pPr>
      <w:r>
        <w:rPr>
          <w:rStyle w:val="CommentReference"/>
        </w:rPr>
        <w:annotationRef/>
      </w:r>
      <w:r>
        <w:t>THIS PARAGRAPH NEED REWORK</w:t>
      </w:r>
    </w:p>
  </w:comment>
  <w:comment w:id="9" w:author="SCHNEIDEREIT Shawn" w:date="2020-05-04T07:16:00Z" w:initials="SS">
    <w:p w14:paraId="39D558D1" w14:textId="534F98B5" w:rsidR="004E5934" w:rsidRDefault="004E5934">
      <w:pPr>
        <w:pStyle w:val="CommentText"/>
      </w:pPr>
      <w:r>
        <w:rPr>
          <w:rStyle w:val="CommentReference"/>
        </w:rPr>
        <w:annotationRef/>
      </w:r>
      <w:r>
        <w:t>Does not fit…</w:t>
      </w:r>
    </w:p>
  </w:comment>
  <w:comment w:id="10" w:author="SCHNEIDEREIT Shawn" w:date="2020-05-04T21:25:00Z" w:initials="SS">
    <w:p w14:paraId="1D071EE4" w14:textId="5E646F3A" w:rsidR="00BE394B" w:rsidRDefault="00BE394B">
      <w:pPr>
        <w:pStyle w:val="CommentText"/>
      </w:pPr>
      <w:r>
        <w:rPr>
          <w:rStyle w:val="CommentReference"/>
        </w:rPr>
        <w:annotationRef/>
      </w:r>
      <w:r>
        <w:t>Add sensor type somewhere</w:t>
      </w:r>
    </w:p>
  </w:comment>
  <w:comment w:id="11" w:author="SCHNEIDEREIT Shawn" w:date="2020-05-04T21:21:00Z" w:initials="SS">
    <w:p w14:paraId="0365C78F" w14:textId="58FC7069" w:rsidR="00AE2730" w:rsidRDefault="00AE2730">
      <w:pPr>
        <w:pStyle w:val="CommentText"/>
      </w:pPr>
      <w:r>
        <w:rPr>
          <w:rStyle w:val="CommentReference"/>
        </w:rPr>
        <w:annotationRef/>
      </w:r>
      <w:r>
        <w:t>Need cs</w:t>
      </w:r>
    </w:p>
  </w:comment>
  <w:comment w:id="12" w:author="SCHNEIDEREIT Shawn" w:date="2020-05-04T03:53:00Z" w:initials="SS">
    <w:p w14:paraId="7820BE98" w14:textId="6FCDEEC6" w:rsidR="004E5934" w:rsidRDefault="004E5934">
      <w:pPr>
        <w:pStyle w:val="CommentText"/>
      </w:pPr>
      <w:r>
        <w:t xml:space="preserve">Needs </w:t>
      </w:r>
      <w:r>
        <w:rPr>
          <w:rStyle w:val="CommentReference"/>
        </w:rPr>
        <w:annotationRef/>
      </w:r>
      <w:r>
        <w:t>rework</w:t>
      </w:r>
    </w:p>
  </w:comment>
  <w:comment w:id="13" w:author="SCHNEIDEREIT Shawn" w:date="2020-05-04T04:46:00Z" w:initials="SS">
    <w:p w14:paraId="222EB9B4" w14:textId="7BCD5B87" w:rsidR="004E5934" w:rsidRDefault="004E5934" w:rsidP="00251498">
      <w:pPr>
        <w:rPr>
          <w:rFonts w:ascii="Helvetica" w:hAnsi="Helvetica"/>
          <w:lang w:val="en-US"/>
        </w:rPr>
      </w:pPr>
      <w:r>
        <w:rPr>
          <w:rStyle w:val="CommentReference"/>
        </w:rPr>
        <w:annotationRef/>
      </w:r>
      <w:proofErr w:type="spellStart"/>
      <w:r>
        <w:rPr>
          <w:rFonts w:ascii="Helvetica" w:hAnsi="Helvetica"/>
          <w:lang w:val="en-US"/>
        </w:rPr>
        <w:t>Remved</w:t>
      </w:r>
      <w:proofErr w:type="spellEnd"/>
      <w:r>
        <w:rPr>
          <w:rFonts w:ascii="Helvetica" w:hAnsi="Helvetica"/>
          <w:lang w:val="en-US"/>
        </w:rPr>
        <w:t xml:space="preserve"> bit</w:t>
      </w:r>
    </w:p>
    <w:p w14:paraId="3C4C2651" w14:textId="77777777" w:rsidR="004E5934" w:rsidRDefault="004E5934" w:rsidP="00251498">
      <w:pPr>
        <w:rPr>
          <w:rFonts w:ascii="Helvetica" w:hAnsi="Helvetica"/>
          <w:lang w:val="en-US"/>
        </w:rPr>
      </w:pPr>
    </w:p>
    <w:p w14:paraId="21322026" w14:textId="7596FBF0" w:rsidR="004E5934" w:rsidRDefault="004E5934" w:rsidP="00251498">
      <w:pPr>
        <w:rPr>
          <w:rFonts w:ascii="Helvetica" w:hAnsi="Helvetica"/>
          <w:lang w:val="en-US"/>
        </w:rPr>
      </w:pPr>
      <w:r>
        <w:rPr>
          <w:rFonts w:ascii="Helvetica" w:hAnsi="Helvetica"/>
          <w:lang w:val="en-US"/>
        </w:rPr>
        <w:t xml:space="preserve">Phenological phase influences how well vegetation types discriminate based on spectral signatures, with senescence being when vegetation types are spectrally most distinct </w:t>
      </w:r>
      <w:r>
        <w:rPr>
          <w:rFonts w:ascii="Helvetica" w:hAnsi="Helvetica"/>
          <w:lang w:val="en-US"/>
        </w:rPr>
        <w:fldChar w:fldCharType="begin"/>
      </w:r>
      <w:r>
        <w:rPr>
          <w:rFonts w:ascii="Helvetica" w:hAnsi="Helvetica"/>
          <w:lang w:val="en-US"/>
        </w:rPr>
        <w:instrText xml:space="preserve"> ADDIN ZOTERO_ITEM CSL_CITATION {"citationID":"k439tQ4j","properties":{"formattedCitation":"(Beamish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Pr>
          <w:rFonts w:ascii="Helvetica" w:hAnsi="Helvetica"/>
          <w:lang w:val="en-US"/>
        </w:rPr>
        <w:fldChar w:fldCharType="separate"/>
      </w:r>
      <w:r>
        <w:rPr>
          <w:rFonts w:ascii="Helvetica" w:hAnsi="Helvetica"/>
          <w:noProof/>
          <w:lang w:val="en-US"/>
        </w:rPr>
        <w:t>(Beamish et al., 2017)</w:t>
      </w:r>
      <w:r>
        <w:rPr>
          <w:rFonts w:ascii="Helvetica" w:hAnsi="Helvetica"/>
          <w:lang w:val="en-US"/>
        </w:rPr>
        <w:fldChar w:fldCharType="end"/>
      </w:r>
      <w:r>
        <w:rPr>
          <w:rFonts w:ascii="Helvetica" w:hAnsi="Helvetica"/>
          <w:lang w:val="en-US"/>
        </w:rPr>
        <w:t xml:space="preserve">. My results indicated that 2018, when </w:t>
      </w:r>
      <w:proofErr w:type="spellStart"/>
      <w:r>
        <w:rPr>
          <w:rFonts w:ascii="Helvetica" w:hAnsi="Helvetica"/>
          <w:lang w:val="en-US"/>
        </w:rPr>
        <w:t>measurments</w:t>
      </w:r>
      <w:proofErr w:type="spellEnd"/>
      <w:r>
        <w:rPr>
          <w:rFonts w:ascii="Helvetica" w:hAnsi="Helvetica"/>
          <w:lang w:val="en-US"/>
        </w:rPr>
        <w:t xml:space="preserve"> where closer to </w:t>
      </w:r>
      <w:proofErr w:type="spellStart"/>
      <w:r>
        <w:rPr>
          <w:rFonts w:ascii="Helvetica" w:hAnsi="Helvetica"/>
          <w:lang w:val="en-US"/>
        </w:rPr>
        <w:t>scenecing</w:t>
      </w:r>
      <w:proofErr w:type="spellEnd"/>
      <w:r>
        <w:rPr>
          <w:rFonts w:ascii="Helvetica" w:hAnsi="Helvetica"/>
          <w:lang w:val="en-US"/>
        </w:rPr>
        <w:t xml:space="preserve"> </w:t>
      </w:r>
      <w:r>
        <w:rPr>
          <w:rStyle w:val="CommentReference"/>
          <w:rFonts w:ascii="Arial" w:eastAsia="Arial" w:hAnsi="Arial" w:cs="Arial"/>
          <w:lang w:val="en" w:eastAsia="en-GB"/>
        </w:rPr>
        <w:annotationRef/>
      </w:r>
    </w:p>
    <w:p w14:paraId="25B1AC88" w14:textId="1B081D43" w:rsidR="004E5934" w:rsidRDefault="004E5934">
      <w:pPr>
        <w:pStyle w:val="CommentText"/>
      </w:pPr>
    </w:p>
  </w:comment>
  <w:comment w:id="14" w:author="SCHNEIDEREIT Shawn" w:date="2020-05-04T05:42:00Z" w:initials="SS">
    <w:p w14:paraId="3B47002A" w14:textId="7B13BE97" w:rsidR="004E5934" w:rsidRDefault="004E5934">
      <w:pPr>
        <w:pStyle w:val="CommentText"/>
        <w:rPr>
          <w:rFonts w:ascii="Helvetica" w:hAnsi="Helvetica"/>
          <w:lang w:val="en-US"/>
        </w:rPr>
      </w:pPr>
      <w:r>
        <w:rPr>
          <w:rStyle w:val="CommentReference"/>
        </w:rPr>
        <w:annotationRef/>
      </w:r>
      <w:r>
        <w:rPr>
          <w:rFonts w:ascii="Helvetica" w:hAnsi="Helvetica"/>
          <w:lang w:val="en-US"/>
        </w:rPr>
        <w:t>removed bit.</w:t>
      </w:r>
    </w:p>
    <w:p w14:paraId="298D2A36" w14:textId="5B0072F5" w:rsidR="004E5934" w:rsidRDefault="004E5934">
      <w:pPr>
        <w:pStyle w:val="CommentText"/>
      </w:pPr>
      <w:r>
        <w:rPr>
          <w:rFonts w:ascii="Helvetica" w:hAnsi="Helvetica"/>
          <w:lang w:val="en-US"/>
        </w:rPr>
        <w:t xml:space="preserve">Wetness is variable with prevailing seasonal weather conditions and has been found to influence measurements </w:t>
      </w:r>
      <w:r>
        <w:rPr>
          <w:rFonts w:ascii="Helvetica" w:hAnsi="Helvetica"/>
          <w:lang w:val="en-US"/>
        </w:rPr>
        <w:fldChar w:fldCharType="begin"/>
      </w:r>
      <w:r>
        <w:rPr>
          <w:rFonts w:ascii="Helvetica" w:hAnsi="Helvetica"/>
          <w:lang w:val="en-US"/>
        </w:rPr>
        <w:instrText xml:space="preserve"> ADDIN ZOTERO_ITEM CSL_CITATION {"citationID":"B2Rpzq0d","properties":{"formattedCitation":"(Ollinger, 2011; Wang, Gamon, Montgomery, et al., 2016)","plainCitation":"(Ollinger, 2011; Wang, Gamon, Montgomery, et al., 2016)","dontUpdate":true,"noteIndex":0},"citationItems":[{"id":472,"uris":["http://zotero.org/users/local/8RirLiuI/items/JBUCD3WL"],"uri":["http://zotero.org/users/local/8RirLiuI/items/JBUCD3WL"],"itemData":{"id":472,"type":"article-journal","container-title":"New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 Wang, et al., 2016)</w:t>
      </w:r>
      <w:r>
        <w:rPr>
          <w:rFonts w:ascii="Helvetica" w:hAnsi="Helvetica"/>
          <w:lang w:val="en-US"/>
        </w:rPr>
        <w:fldChar w:fldCharType="end"/>
      </w:r>
      <w:r>
        <w:rPr>
          <w:rStyle w:val="CommentReference"/>
        </w:rPr>
        <w:annotationRef/>
      </w:r>
      <w:r>
        <w:rPr>
          <w:rFonts w:ascii="Helvetica" w:hAnsi="Helvetica"/>
          <w:lang w:val="en-US"/>
        </w:rPr>
        <w:t xml:space="preserve"> (additional cite).</w:t>
      </w:r>
    </w:p>
  </w:comment>
  <w:comment w:id="15" w:author="SCHNEIDEREIT Shawn" w:date="2020-05-04T08:16:00Z" w:initials="SS">
    <w:p w14:paraId="4DA51BC4" w14:textId="6A935F7E" w:rsidR="004E5934" w:rsidRDefault="004E5934">
      <w:pPr>
        <w:pStyle w:val="CommentText"/>
      </w:pPr>
      <w:r>
        <w:rPr>
          <w:rStyle w:val="CommentReference"/>
        </w:rPr>
        <w:annotationRef/>
      </w:r>
      <w:r>
        <w:t xml:space="preserve">Change? </w:t>
      </w:r>
      <w:proofErr w:type="spellStart"/>
      <w:r>
        <w:t>Pca</w:t>
      </w:r>
      <w:proofErr w:type="spellEnd"/>
      <w:r>
        <w:t xml:space="preserve"> on </w:t>
      </w:r>
      <w:proofErr w:type="spellStart"/>
      <w:r>
        <w:t>measurments</w:t>
      </w:r>
      <w:proofErr w:type="spellEnd"/>
      <w:r>
        <w:t xml:space="preserve"> for more info</w:t>
      </w:r>
    </w:p>
  </w:comment>
  <w:comment w:id="16" w:author="SCHNEIDEREIT Shawn" w:date="2020-05-04T21:38:00Z" w:initials="SS">
    <w:p w14:paraId="6BAE780A" w14:textId="3C338F1D" w:rsidR="00F55EA8" w:rsidRDefault="00F55EA8">
      <w:pPr>
        <w:pStyle w:val="CommentText"/>
      </w:pPr>
      <w:r>
        <w:rPr>
          <w:rStyle w:val="CommentReference"/>
        </w:rPr>
        <w:annotationRef/>
      </w:r>
      <w:r>
        <w:t>Need topic sentence</w:t>
      </w:r>
    </w:p>
  </w:comment>
  <w:comment w:id="17" w:author="SCHNEIDEREIT Shawn" w:date="2020-05-04T21:35:00Z" w:initials="SS">
    <w:p w14:paraId="72D17C1D" w14:textId="452E29D9" w:rsidR="00F55EA8" w:rsidRDefault="00F55EA8">
      <w:pPr>
        <w:pStyle w:val="CommentText"/>
      </w:pPr>
      <w:r>
        <w:rPr>
          <w:rStyle w:val="CommentReference"/>
        </w:rPr>
        <w:annotationRef/>
      </w:r>
      <w:r>
        <w:t>Probably not true. Variogram!!!</w:t>
      </w:r>
    </w:p>
  </w:comment>
  <w:comment w:id="18" w:author="SCHNEIDEREIT Shawn" w:date="2020-05-04T11:46:00Z" w:initials="SS">
    <w:p w14:paraId="6C25CCA7" w14:textId="2441E1FB" w:rsidR="004E5934" w:rsidRDefault="004E5934">
      <w:pPr>
        <w:pStyle w:val="CommentText"/>
      </w:pPr>
      <w:r>
        <w:rPr>
          <w:rStyle w:val="CommentReference"/>
        </w:rPr>
        <w:annotationRef/>
      </w:r>
      <w:r>
        <w:t>Major rework needed!</w:t>
      </w:r>
    </w:p>
  </w:comment>
  <w:comment w:id="19" w:author="SCHNEIDEREIT Shawn" w:date="2020-05-04T21:40:00Z" w:initials="SS">
    <w:p w14:paraId="0BFF809F" w14:textId="4A6FAD65" w:rsidR="00F55EA8" w:rsidRDefault="00F55EA8" w:rsidP="00F55EA8">
      <w:pPr>
        <w:pStyle w:val="NormalWeb"/>
        <w:rPr>
          <w:rFonts w:ascii="Helvetica" w:hAnsi="Helvetica"/>
          <w:highlight w:val="yellow"/>
          <w:lang w:val="en-US"/>
        </w:rPr>
      </w:pPr>
      <w:r>
        <w:rPr>
          <w:rStyle w:val="CommentReference"/>
        </w:rPr>
        <w:annotationRef/>
      </w:r>
      <w:r>
        <w:rPr>
          <w:rFonts w:ascii="Helvetica" w:hAnsi="Helvetica"/>
          <w:highlight w:val="yellow"/>
          <w:lang w:val="en-US"/>
        </w:rPr>
        <w:t>ADD somehow, actually probably not</w:t>
      </w:r>
    </w:p>
    <w:p w14:paraId="6F2A7038" w14:textId="77777777" w:rsidR="00F55EA8" w:rsidRDefault="00F55EA8" w:rsidP="00F55EA8">
      <w:pPr>
        <w:pStyle w:val="NormalWeb"/>
        <w:rPr>
          <w:rFonts w:ascii="Helvetica" w:hAnsi="Helvetica"/>
          <w:highlight w:val="yellow"/>
          <w:lang w:val="en-US"/>
        </w:rPr>
      </w:pPr>
    </w:p>
    <w:p w14:paraId="67A4D8AE" w14:textId="63F5FE52" w:rsidR="00F55EA8" w:rsidRDefault="00F55EA8" w:rsidP="00F55EA8">
      <w:pPr>
        <w:pStyle w:val="NormalWeb"/>
        <w:rPr>
          <w:rFonts w:ascii="Helvetica" w:hAnsi="Helvetica"/>
          <w:b/>
          <w:bCs/>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3A1989EA" w14:textId="77777777" w:rsidR="00F55EA8" w:rsidRDefault="00F55EA8" w:rsidP="00F55EA8">
      <w:pPr>
        <w:pStyle w:val="NormalWeb"/>
        <w:rPr>
          <w:rFonts w:ascii="AdvOT596495f2" w:hAnsi="AdvOT596495f2"/>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69DC4230" w14:textId="00CCB5C5" w:rsidR="00F55EA8" w:rsidRPr="00F55EA8" w:rsidRDefault="00F55EA8">
      <w:pPr>
        <w:pStyle w:val="CommentText"/>
        <w:rPr>
          <w:lang w:val="en-DE"/>
        </w:rPr>
      </w:pPr>
    </w:p>
  </w:comment>
  <w:comment w:id="20" w:author="SCHNEIDEREIT Shawn" w:date="2020-05-04T21:43:00Z" w:initials="SS">
    <w:p w14:paraId="615F7E36" w14:textId="7231516A" w:rsidR="00AB2D00" w:rsidRDefault="00AB2D00">
      <w:pPr>
        <w:pStyle w:val="CommentText"/>
      </w:pPr>
      <w:r>
        <w:rPr>
          <w:rStyle w:val="CommentReference"/>
        </w:rPr>
        <w:annotationRef/>
      </w:r>
      <w:r>
        <w:t>Concluding sentence</w:t>
      </w:r>
    </w:p>
  </w:comment>
  <w:comment w:id="21" w:author="SCHNEIDEREIT Shawn" w:date="2020-05-04T13:25:00Z" w:initials="SS">
    <w:p w14:paraId="4C70B058" w14:textId="61452C2B" w:rsidR="004E5934" w:rsidRDefault="004E5934">
      <w:pPr>
        <w:pStyle w:val="CommentText"/>
      </w:pPr>
      <w:r>
        <w:rPr>
          <w:rStyle w:val="CommentReference"/>
        </w:rPr>
        <w:annotationRef/>
      </w:r>
      <w:r>
        <w:t xml:space="preserve">Add richness prediction. </w:t>
      </w:r>
    </w:p>
  </w:comment>
  <w:comment w:id="22" w:author="SCHNEIDEREIT Shawn" w:date="2020-05-04T18:19:00Z" w:initials="SS">
    <w:p w14:paraId="471F6009" w14:textId="7DB80FBD" w:rsidR="000A7F16" w:rsidRDefault="000A7F16">
      <w:pPr>
        <w:pStyle w:val="CommentText"/>
      </w:pPr>
      <w:r>
        <w:rPr>
          <w:rStyle w:val="CommentReference"/>
        </w:rPr>
        <w:annotationRef/>
      </w:r>
      <w:r>
        <w:t>Think and maybe change to bare ground</w:t>
      </w:r>
    </w:p>
  </w:comment>
  <w:comment w:id="23" w:author="SCHNEIDEREIT Shawn" w:date="2020-05-04T16:01:00Z" w:initials="SS">
    <w:p w14:paraId="3FCA6872" w14:textId="0ACD7D11" w:rsidR="004E5934" w:rsidRDefault="004E5934">
      <w:pPr>
        <w:pStyle w:val="CommentText"/>
      </w:pPr>
      <w:r>
        <w:rPr>
          <w:rStyle w:val="CommentReference"/>
        </w:rPr>
        <w:annotationRef/>
      </w:r>
      <w:proofErr w:type="spellStart"/>
      <w:r>
        <w:t>Probabyl</w:t>
      </w:r>
      <w:proofErr w:type="spellEnd"/>
      <w:r>
        <w:t xml:space="preserve"> Remove…</w:t>
      </w:r>
    </w:p>
  </w:comment>
  <w:comment w:id="24" w:author="SCHNEIDEREIT Shawn" w:date="2020-05-02T21:13:00Z" w:initials="SS">
    <w:p w14:paraId="13030739" w14:textId="77777777" w:rsidR="004E5934" w:rsidRDefault="004E5934" w:rsidP="007618D8">
      <w:pPr>
        <w:pStyle w:val="CommentText"/>
      </w:pPr>
      <w:r>
        <w:rPr>
          <w:rStyle w:val="CommentReference"/>
        </w:rPr>
        <w:annotationRef/>
      </w:r>
      <w:r>
        <w:t>IGNORE!!!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4B2E2A" w15:done="0"/>
  <w15:commentEx w15:paraId="7A92CAE9" w15:done="0"/>
  <w15:commentEx w15:paraId="6C7F3504" w15:done="0"/>
  <w15:commentEx w15:paraId="6721DBB4" w15:done="0"/>
  <w15:commentEx w15:paraId="1280FE8D" w15:done="0"/>
  <w15:commentEx w15:paraId="410BED1F" w15:done="0"/>
  <w15:commentEx w15:paraId="01948D9D" w15:done="0"/>
  <w15:commentEx w15:paraId="5119C17E" w15:done="0"/>
  <w15:commentEx w15:paraId="0F99DF0C" w15:done="0"/>
  <w15:commentEx w15:paraId="39D558D1" w15:done="0"/>
  <w15:commentEx w15:paraId="1D071EE4" w15:done="0"/>
  <w15:commentEx w15:paraId="0365C78F" w15:done="0"/>
  <w15:commentEx w15:paraId="7820BE98" w15:done="0"/>
  <w15:commentEx w15:paraId="25B1AC88" w15:done="0"/>
  <w15:commentEx w15:paraId="298D2A36" w15:done="0"/>
  <w15:commentEx w15:paraId="4DA51BC4" w15:done="0"/>
  <w15:commentEx w15:paraId="6BAE780A" w15:done="0"/>
  <w15:commentEx w15:paraId="72D17C1D" w15:done="0"/>
  <w15:commentEx w15:paraId="6C25CCA7" w15:done="0"/>
  <w15:commentEx w15:paraId="69DC4230" w15:done="0"/>
  <w15:commentEx w15:paraId="615F7E36" w15:done="0"/>
  <w15:commentEx w15:paraId="4C70B058" w15:done="0"/>
  <w15:commentEx w15:paraId="471F6009" w15:done="0"/>
  <w15:commentEx w15:paraId="3FCA6872" w15:done="0"/>
  <w15:commentEx w15:paraId="130307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4B2E2A" w16cid:durableId="21ECE2C8"/>
  <w16cid:commentId w16cid:paraId="7A92CAE9" w16cid:durableId="2257E652"/>
  <w16cid:commentId w16cid:paraId="6C7F3504" w16cid:durableId="2257D40F"/>
  <w16cid:commentId w16cid:paraId="6721DBB4" w16cid:durableId="2257E2EF"/>
  <w16cid:commentId w16cid:paraId="1280FE8D" w16cid:durableId="225AC528"/>
  <w16cid:commentId w16cid:paraId="410BED1F" w16cid:durableId="22591ADE"/>
  <w16cid:commentId w16cid:paraId="01948D9D" w16cid:durableId="22591F65"/>
  <w16cid:commentId w16cid:paraId="5119C17E" w16cid:durableId="225AFF39"/>
  <w16cid:commentId w16cid:paraId="0F99DF0C" w16cid:durableId="225B0503"/>
  <w16cid:commentId w16cid:paraId="39D558D1" w16cid:durableId="225A3FD6"/>
  <w16cid:commentId w16cid:paraId="1D071EE4" w16cid:durableId="225B06BB"/>
  <w16cid:commentId w16cid:paraId="0365C78F" w16cid:durableId="225B05C7"/>
  <w16cid:commentId w16cid:paraId="7820BE98" w16cid:durableId="225A1040"/>
  <w16cid:commentId w16cid:paraId="25B1AC88" w16cid:durableId="225A1C89"/>
  <w16cid:commentId w16cid:paraId="298D2A36" w16cid:durableId="225A29B9"/>
  <w16cid:commentId w16cid:paraId="4DA51BC4" w16cid:durableId="225A4DE6"/>
  <w16cid:commentId w16cid:paraId="6BAE780A" w16cid:durableId="225B09BD"/>
  <w16cid:commentId w16cid:paraId="72D17C1D" w16cid:durableId="225B093A"/>
  <w16cid:commentId w16cid:paraId="6C25CCA7" w16cid:durableId="225A7F0F"/>
  <w16cid:commentId w16cid:paraId="69DC4230" w16cid:durableId="225B0A5E"/>
  <w16cid:commentId w16cid:paraId="615F7E36" w16cid:durableId="225B0AFF"/>
  <w16cid:commentId w16cid:paraId="4C70B058" w16cid:durableId="225A9642"/>
  <w16cid:commentId w16cid:paraId="471F6009" w16cid:durableId="225ADB1F"/>
  <w16cid:commentId w16cid:paraId="3FCA6872" w16cid:durableId="225ABABE"/>
  <w16cid:commentId w16cid:paraId="13030739" w16cid:durableId="225AB9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754A5" w14:textId="77777777" w:rsidR="005829D7" w:rsidRDefault="005829D7" w:rsidP="001A13C9">
      <w:r>
        <w:separator/>
      </w:r>
    </w:p>
  </w:endnote>
  <w:endnote w:type="continuationSeparator" w:id="0">
    <w:p w14:paraId="0DA2F286" w14:textId="77777777" w:rsidR="005829D7" w:rsidRDefault="005829D7"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AdvOT596495f2+20">
    <w:altName w:val="Cambria"/>
    <w:panose1 w:val="020B0604020202020204"/>
    <w:charset w:val="00"/>
    <w:family w:val="roman"/>
    <w:notTrueType/>
    <w:pitch w:val="default"/>
  </w:font>
  <w:font w:name="Times">
    <w:panose1 w:val="0200050000000000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AdvGARA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4E5934" w:rsidRDefault="004E5934">
    <w:pPr>
      <w:pStyle w:val="Footer"/>
    </w:pPr>
  </w:p>
  <w:p w14:paraId="1B60F3C8" w14:textId="77777777" w:rsidR="004E5934" w:rsidRDefault="004E5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5BEFB" w14:textId="77777777" w:rsidR="005829D7" w:rsidRDefault="005829D7" w:rsidP="001A13C9">
      <w:r>
        <w:separator/>
      </w:r>
    </w:p>
  </w:footnote>
  <w:footnote w:type="continuationSeparator" w:id="0">
    <w:p w14:paraId="16285198" w14:textId="77777777" w:rsidR="005829D7" w:rsidRDefault="005829D7"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multilevel"/>
    <w:tmpl w:val="7DFE0EE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2542A"/>
    <w:rsid w:val="00026AF6"/>
    <w:rsid w:val="00030687"/>
    <w:rsid w:val="00030F7F"/>
    <w:rsid w:val="0003256B"/>
    <w:rsid w:val="000334CE"/>
    <w:rsid w:val="00036BBF"/>
    <w:rsid w:val="0004138F"/>
    <w:rsid w:val="0004182B"/>
    <w:rsid w:val="00041CA2"/>
    <w:rsid w:val="0004410B"/>
    <w:rsid w:val="000449BD"/>
    <w:rsid w:val="0004513B"/>
    <w:rsid w:val="00053AA6"/>
    <w:rsid w:val="00056CE8"/>
    <w:rsid w:val="000604F5"/>
    <w:rsid w:val="00063A6A"/>
    <w:rsid w:val="0006427D"/>
    <w:rsid w:val="00065A04"/>
    <w:rsid w:val="0006656A"/>
    <w:rsid w:val="00066696"/>
    <w:rsid w:val="00067262"/>
    <w:rsid w:val="00067C91"/>
    <w:rsid w:val="000703CD"/>
    <w:rsid w:val="00071FF3"/>
    <w:rsid w:val="00072505"/>
    <w:rsid w:val="00072EB3"/>
    <w:rsid w:val="00072F35"/>
    <w:rsid w:val="00077BF3"/>
    <w:rsid w:val="00081E4E"/>
    <w:rsid w:val="000827B7"/>
    <w:rsid w:val="0008306A"/>
    <w:rsid w:val="000861D6"/>
    <w:rsid w:val="00090AB5"/>
    <w:rsid w:val="00094CC6"/>
    <w:rsid w:val="000951FD"/>
    <w:rsid w:val="00096155"/>
    <w:rsid w:val="000A299B"/>
    <w:rsid w:val="000A3A5A"/>
    <w:rsid w:val="000A3CB9"/>
    <w:rsid w:val="000A4E67"/>
    <w:rsid w:val="000A7BEC"/>
    <w:rsid w:val="000A7F16"/>
    <w:rsid w:val="000B18B7"/>
    <w:rsid w:val="000B1CD0"/>
    <w:rsid w:val="000B5F58"/>
    <w:rsid w:val="000C19CE"/>
    <w:rsid w:val="000C20CE"/>
    <w:rsid w:val="000C2C43"/>
    <w:rsid w:val="000C662F"/>
    <w:rsid w:val="000C689F"/>
    <w:rsid w:val="000C6C55"/>
    <w:rsid w:val="000D14A3"/>
    <w:rsid w:val="000D4E23"/>
    <w:rsid w:val="000D68F9"/>
    <w:rsid w:val="000E3139"/>
    <w:rsid w:val="000E3624"/>
    <w:rsid w:val="000E3C85"/>
    <w:rsid w:val="000E79A4"/>
    <w:rsid w:val="000F2DA0"/>
    <w:rsid w:val="000F47AF"/>
    <w:rsid w:val="000F5F1B"/>
    <w:rsid w:val="000F6103"/>
    <w:rsid w:val="000F6602"/>
    <w:rsid w:val="00101100"/>
    <w:rsid w:val="001018C9"/>
    <w:rsid w:val="0010282B"/>
    <w:rsid w:val="00104097"/>
    <w:rsid w:val="00104A70"/>
    <w:rsid w:val="00111356"/>
    <w:rsid w:val="00112C64"/>
    <w:rsid w:val="00121D6C"/>
    <w:rsid w:val="0012496B"/>
    <w:rsid w:val="00130404"/>
    <w:rsid w:val="00134322"/>
    <w:rsid w:val="001343A0"/>
    <w:rsid w:val="00134648"/>
    <w:rsid w:val="001370D6"/>
    <w:rsid w:val="00140872"/>
    <w:rsid w:val="00141B05"/>
    <w:rsid w:val="0014359A"/>
    <w:rsid w:val="00150329"/>
    <w:rsid w:val="001517A3"/>
    <w:rsid w:val="00151F48"/>
    <w:rsid w:val="001551E2"/>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000"/>
    <w:rsid w:val="00186C34"/>
    <w:rsid w:val="00194548"/>
    <w:rsid w:val="00194718"/>
    <w:rsid w:val="001A04E4"/>
    <w:rsid w:val="001A13C9"/>
    <w:rsid w:val="001A72B0"/>
    <w:rsid w:val="001B0DEB"/>
    <w:rsid w:val="001B24B5"/>
    <w:rsid w:val="001B2874"/>
    <w:rsid w:val="001B4FAD"/>
    <w:rsid w:val="001B5829"/>
    <w:rsid w:val="001B5E24"/>
    <w:rsid w:val="001B7C01"/>
    <w:rsid w:val="001C0DAF"/>
    <w:rsid w:val="001C1ACD"/>
    <w:rsid w:val="001C22B5"/>
    <w:rsid w:val="001C62B2"/>
    <w:rsid w:val="001D1BF2"/>
    <w:rsid w:val="001D281E"/>
    <w:rsid w:val="001D305A"/>
    <w:rsid w:val="001D5C2D"/>
    <w:rsid w:val="001D62AC"/>
    <w:rsid w:val="001E014F"/>
    <w:rsid w:val="001E0170"/>
    <w:rsid w:val="001E1BFF"/>
    <w:rsid w:val="001E257C"/>
    <w:rsid w:val="001E49A8"/>
    <w:rsid w:val="001E639F"/>
    <w:rsid w:val="001F1179"/>
    <w:rsid w:val="001F2A4F"/>
    <w:rsid w:val="001F2E5C"/>
    <w:rsid w:val="001F2F28"/>
    <w:rsid w:val="001F58A4"/>
    <w:rsid w:val="001F5C17"/>
    <w:rsid w:val="001F5C2D"/>
    <w:rsid w:val="00215403"/>
    <w:rsid w:val="00215496"/>
    <w:rsid w:val="00215DD6"/>
    <w:rsid w:val="002250E9"/>
    <w:rsid w:val="002259EA"/>
    <w:rsid w:val="00233221"/>
    <w:rsid w:val="00234FCF"/>
    <w:rsid w:val="00237BA3"/>
    <w:rsid w:val="002431BE"/>
    <w:rsid w:val="0024542A"/>
    <w:rsid w:val="0025043C"/>
    <w:rsid w:val="002513AE"/>
    <w:rsid w:val="00251498"/>
    <w:rsid w:val="00255CC9"/>
    <w:rsid w:val="002560CF"/>
    <w:rsid w:val="00263A9F"/>
    <w:rsid w:val="002648C9"/>
    <w:rsid w:val="00264E4D"/>
    <w:rsid w:val="00265D74"/>
    <w:rsid w:val="002662CF"/>
    <w:rsid w:val="002705C9"/>
    <w:rsid w:val="002723BE"/>
    <w:rsid w:val="0027330A"/>
    <w:rsid w:val="00273CF4"/>
    <w:rsid w:val="00274E21"/>
    <w:rsid w:val="00275BAF"/>
    <w:rsid w:val="00276564"/>
    <w:rsid w:val="002773D0"/>
    <w:rsid w:val="0027744D"/>
    <w:rsid w:val="0028140D"/>
    <w:rsid w:val="002817F8"/>
    <w:rsid w:val="00281B6E"/>
    <w:rsid w:val="00283102"/>
    <w:rsid w:val="002840E5"/>
    <w:rsid w:val="00286484"/>
    <w:rsid w:val="00291236"/>
    <w:rsid w:val="002922E0"/>
    <w:rsid w:val="00292AEA"/>
    <w:rsid w:val="00293C82"/>
    <w:rsid w:val="00294415"/>
    <w:rsid w:val="00297335"/>
    <w:rsid w:val="002A1868"/>
    <w:rsid w:val="002A1CE5"/>
    <w:rsid w:val="002A3F0A"/>
    <w:rsid w:val="002B035B"/>
    <w:rsid w:val="002B2037"/>
    <w:rsid w:val="002B263E"/>
    <w:rsid w:val="002B2C16"/>
    <w:rsid w:val="002B3148"/>
    <w:rsid w:val="002B3754"/>
    <w:rsid w:val="002B49DB"/>
    <w:rsid w:val="002B6530"/>
    <w:rsid w:val="002B6D03"/>
    <w:rsid w:val="002C340F"/>
    <w:rsid w:val="002C50A9"/>
    <w:rsid w:val="002D060B"/>
    <w:rsid w:val="002D0D30"/>
    <w:rsid w:val="002D1991"/>
    <w:rsid w:val="002D2709"/>
    <w:rsid w:val="002D476E"/>
    <w:rsid w:val="002D7936"/>
    <w:rsid w:val="002E12C3"/>
    <w:rsid w:val="002E2D15"/>
    <w:rsid w:val="002E529C"/>
    <w:rsid w:val="002F0950"/>
    <w:rsid w:val="002F5424"/>
    <w:rsid w:val="003030DB"/>
    <w:rsid w:val="00305B36"/>
    <w:rsid w:val="00306E63"/>
    <w:rsid w:val="0030758B"/>
    <w:rsid w:val="00310A1E"/>
    <w:rsid w:val="00311CAD"/>
    <w:rsid w:val="00312168"/>
    <w:rsid w:val="0031479B"/>
    <w:rsid w:val="003151C3"/>
    <w:rsid w:val="0031687D"/>
    <w:rsid w:val="003201C8"/>
    <w:rsid w:val="00320D51"/>
    <w:rsid w:val="00327351"/>
    <w:rsid w:val="00331045"/>
    <w:rsid w:val="00331D1B"/>
    <w:rsid w:val="00333B2B"/>
    <w:rsid w:val="00336D61"/>
    <w:rsid w:val="00337AC1"/>
    <w:rsid w:val="00340C38"/>
    <w:rsid w:val="0034745D"/>
    <w:rsid w:val="003479EA"/>
    <w:rsid w:val="00350BD8"/>
    <w:rsid w:val="003534E7"/>
    <w:rsid w:val="00363903"/>
    <w:rsid w:val="00363EAF"/>
    <w:rsid w:val="00363F4B"/>
    <w:rsid w:val="00365A86"/>
    <w:rsid w:val="003667BA"/>
    <w:rsid w:val="00371691"/>
    <w:rsid w:val="00371725"/>
    <w:rsid w:val="003718A4"/>
    <w:rsid w:val="0037681B"/>
    <w:rsid w:val="00377380"/>
    <w:rsid w:val="0038091C"/>
    <w:rsid w:val="00383171"/>
    <w:rsid w:val="003844D0"/>
    <w:rsid w:val="00385B88"/>
    <w:rsid w:val="0038742D"/>
    <w:rsid w:val="0038788C"/>
    <w:rsid w:val="00387C5C"/>
    <w:rsid w:val="00392875"/>
    <w:rsid w:val="00392FE7"/>
    <w:rsid w:val="00393C94"/>
    <w:rsid w:val="003A2922"/>
    <w:rsid w:val="003A3822"/>
    <w:rsid w:val="003A4CF0"/>
    <w:rsid w:val="003A591B"/>
    <w:rsid w:val="003A6E4B"/>
    <w:rsid w:val="003B05BE"/>
    <w:rsid w:val="003B2169"/>
    <w:rsid w:val="003B7158"/>
    <w:rsid w:val="003C5888"/>
    <w:rsid w:val="003C7AD7"/>
    <w:rsid w:val="003D0177"/>
    <w:rsid w:val="003D052F"/>
    <w:rsid w:val="003D1AE1"/>
    <w:rsid w:val="003D1C4A"/>
    <w:rsid w:val="003D490C"/>
    <w:rsid w:val="003D5061"/>
    <w:rsid w:val="003D6633"/>
    <w:rsid w:val="003E0163"/>
    <w:rsid w:val="003E0709"/>
    <w:rsid w:val="003E3DFB"/>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8C0"/>
    <w:rsid w:val="004219F9"/>
    <w:rsid w:val="00424881"/>
    <w:rsid w:val="004324F4"/>
    <w:rsid w:val="00437549"/>
    <w:rsid w:val="0044029D"/>
    <w:rsid w:val="00441A29"/>
    <w:rsid w:val="00443610"/>
    <w:rsid w:val="00445C37"/>
    <w:rsid w:val="00446741"/>
    <w:rsid w:val="004478F4"/>
    <w:rsid w:val="00451F98"/>
    <w:rsid w:val="004529B8"/>
    <w:rsid w:val="00452B03"/>
    <w:rsid w:val="00453FD3"/>
    <w:rsid w:val="004553BA"/>
    <w:rsid w:val="00457BC9"/>
    <w:rsid w:val="00462F74"/>
    <w:rsid w:val="00464308"/>
    <w:rsid w:val="004651CA"/>
    <w:rsid w:val="0046584D"/>
    <w:rsid w:val="004666B5"/>
    <w:rsid w:val="00466BA7"/>
    <w:rsid w:val="00471496"/>
    <w:rsid w:val="00472940"/>
    <w:rsid w:val="004734B0"/>
    <w:rsid w:val="0047645E"/>
    <w:rsid w:val="004839F4"/>
    <w:rsid w:val="00484A7A"/>
    <w:rsid w:val="004863C0"/>
    <w:rsid w:val="00491E4D"/>
    <w:rsid w:val="004955BC"/>
    <w:rsid w:val="004A1F9E"/>
    <w:rsid w:val="004A5B74"/>
    <w:rsid w:val="004B2CA5"/>
    <w:rsid w:val="004B420A"/>
    <w:rsid w:val="004B4B88"/>
    <w:rsid w:val="004B59F1"/>
    <w:rsid w:val="004C0462"/>
    <w:rsid w:val="004C50CE"/>
    <w:rsid w:val="004C6D6F"/>
    <w:rsid w:val="004C7B87"/>
    <w:rsid w:val="004C7C9E"/>
    <w:rsid w:val="004E067F"/>
    <w:rsid w:val="004E0ADB"/>
    <w:rsid w:val="004E13E4"/>
    <w:rsid w:val="004E35AF"/>
    <w:rsid w:val="004E5934"/>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5BA3"/>
    <w:rsid w:val="00527564"/>
    <w:rsid w:val="00530573"/>
    <w:rsid w:val="005310DE"/>
    <w:rsid w:val="0053129D"/>
    <w:rsid w:val="00532866"/>
    <w:rsid w:val="0053466A"/>
    <w:rsid w:val="00536A73"/>
    <w:rsid w:val="00537EE6"/>
    <w:rsid w:val="00541B59"/>
    <w:rsid w:val="005424DE"/>
    <w:rsid w:val="0054639D"/>
    <w:rsid w:val="00547EFE"/>
    <w:rsid w:val="00547F48"/>
    <w:rsid w:val="00551EAE"/>
    <w:rsid w:val="0055423B"/>
    <w:rsid w:val="005551B5"/>
    <w:rsid w:val="00560E56"/>
    <w:rsid w:val="00561775"/>
    <w:rsid w:val="00562C31"/>
    <w:rsid w:val="00563AFD"/>
    <w:rsid w:val="005652C3"/>
    <w:rsid w:val="005661A0"/>
    <w:rsid w:val="00566B09"/>
    <w:rsid w:val="00576186"/>
    <w:rsid w:val="005802EB"/>
    <w:rsid w:val="00581384"/>
    <w:rsid w:val="005819C1"/>
    <w:rsid w:val="005829D7"/>
    <w:rsid w:val="00585761"/>
    <w:rsid w:val="00587646"/>
    <w:rsid w:val="00591054"/>
    <w:rsid w:val="00591BB4"/>
    <w:rsid w:val="00594851"/>
    <w:rsid w:val="005961AA"/>
    <w:rsid w:val="005976B6"/>
    <w:rsid w:val="005A00A0"/>
    <w:rsid w:val="005A033B"/>
    <w:rsid w:val="005A2B39"/>
    <w:rsid w:val="005A4564"/>
    <w:rsid w:val="005A559A"/>
    <w:rsid w:val="005A6067"/>
    <w:rsid w:val="005A7D33"/>
    <w:rsid w:val="005B02EF"/>
    <w:rsid w:val="005B3B76"/>
    <w:rsid w:val="005B4A0D"/>
    <w:rsid w:val="005B7F29"/>
    <w:rsid w:val="005C0AB6"/>
    <w:rsid w:val="005C0F60"/>
    <w:rsid w:val="005C11A1"/>
    <w:rsid w:val="005C2A7F"/>
    <w:rsid w:val="005C2E56"/>
    <w:rsid w:val="005C5B38"/>
    <w:rsid w:val="005C6A6F"/>
    <w:rsid w:val="005D1F5D"/>
    <w:rsid w:val="005D562F"/>
    <w:rsid w:val="005E2D31"/>
    <w:rsid w:val="005E357C"/>
    <w:rsid w:val="005F025D"/>
    <w:rsid w:val="005F5FBD"/>
    <w:rsid w:val="005F631D"/>
    <w:rsid w:val="00601E8B"/>
    <w:rsid w:val="00604FAF"/>
    <w:rsid w:val="0060760E"/>
    <w:rsid w:val="0061059E"/>
    <w:rsid w:val="00611122"/>
    <w:rsid w:val="006154EB"/>
    <w:rsid w:val="006160E3"/>
    <w:rsid w:val="00617765"/>
    <w:rsid w:val="0063042E"/>
    <w:rsid w:val="006321E4"/>
    <w:rsid w:val="00632821"/>
    <w:rsid w:val="00633905"/>
    <w:rsid w:val="0063465C"/>
    <w:rsid w:val="00635C10"/>
    <w:rsid w:val="00637797"/>
    <w:rsid w:val="00642555"/>
    <w:rsid w:val="00642708"/>
    <w:rsid w:val="00646F81"/>
    <w:rsid w:val="00653900"/>
    <w:rsid w:val="00654798"/>
    <w:rsid w:val="00661364"/>
    <w:rsid w:val="00661439"/>
    <w:rsid w:val="006646DB"/>
    <w:rsid w:val="00672135"/>
    <w:rsid w:val="00674A6E"/>
    <w:rsid w:val="00674C68"/>
    <w:rsid w:val="00676E75"/>
    <w:rsid w:val="006775AE"/>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0C45"/>
    <w:rsid w:val="006D29AB"/>
    <w:rsid w:val="006D5A75"/>
    <w:rsid w:val="006D7977"/>
    <w:rsid w:val="006E1EA8"/>
    <w:rsid w:val="006E37CC"/>
    <w:rsid w:val="006E537A"/>
    <w:rsid w:val="006E53E7"/>
    <w:rsid w:val="006E5A54"/>
    <w:rsid w:val="006E5D8F"/>
    <w:rsid w:val="006F1095"/>
    <w:rsid w:val="006F4042"/>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AAE"/>
    <w:rsid w:val="00737F94"/>
    <w:rsid w:val="00740991"/>
    <w:rsid w:val="007424EA"/>
    <w:rsid w:val="0074371A"/>
    <w:rsid w:val="00745B53"/>
    <w:rsid w:val="00745E2E"/>
    <w:rsid w:val="00750829"/>
    <w:rsid w:val="00751212"/>
    <w:rsid w:val="007553A4"/>
    <w:rsid w:val="007618D8"/>
    <w:rsid w:val="007618FA"/>
    <w:rsid w:val="00762AD9"/>
    <w:rsid w:val="00763C4B"/>
    <w:rsid w:val="0076518D"/>
    <w:rsid w:val="007675D5"/>
    <w:rsid w:val="00767C82"/>
    <w:rsid w:val="0077102A"/>
    <w:rsid w:val="007740D7"/>
    <w:rsid w:val="00782A61"/>
    <w:rsid w:val="0078355F"/>
    <w:rsid w:val="00786C0D"/>
    <w:rsid w:val="00787154"/>
    <w:rsid w:val="00787DBA"/>
    <w:rsid w:val="00792B05"/>
    <w:rsid w:val="00793DE9"/>
    <w:rsid w:val="00793EC0"/>
    <w:rsid w:val="007943FC"/>
    <w:rsid w:val="00796A10"/>
    <w:rsid w:val="007A0633"/>
    <w:rsid w:val="007A204A"/>
    <w:rsid w:val="007A3A64"/>
    <w:rsid w:val="007A6077"/>
    <w:rsid w:val="007B0862"/>
    <w:rsid w:val="007B19F1"/>
    <w:rsid w:val="007B2870"/>
    <w:rsid w:val="007B59EF"/>
    <w:rsid w:val="007B74C8"/>
    <w:rsid w:val="007C175A"/>
    <w:rsid w:val="007C19DC"/>
    <w:rsid w:val="007C4060"/>
    <w:rsid w:val="007C6658"/>
    <w:rsid w:val="007C708E"/>
    <w:rsid w:val="007D01A9"/>
    <w:rsid w:val="007D12D1"/>
    <w:rsid w:val="007D176E"/>
    <w:rsid w:val="007D179A"/>
    <w:rsid w:val="007D31A8"/>
    <w:rsid w:val="007D4A88"/>
    <w:rsid w:val="007D4AB7"/>
    <w:rsid w:val="007D6052"/>
    <w:rsid w:val="007E2FD0"/>
    <w:rsid w:val="007E6C2D"/>
    <w:rsid w:val="007E71B3"/>
    <w:rsid w:val="007F245E"/>
    <w:rsid w:val="007F36D0"/>
    <w:rsid w:val="007F5494"/>
    <w:rsid w:val="007F6183"/>
    <w:rsid w:val="007F6DE8"/>
    <w:rsid w:val="00800BB1"/>
    <w:rsid w:val="00803C45"/>
    <w:rsid w:val="008049B6"/>
    <w:rsid w:val="00805C73"/>
    <w:rsid w:val="00812D88"/>
    <w:rsid w:val="00814A92"/>
    <w:rsid w:val="00824C67"/>
    <w:rsid w:val="00825DAA"/>
    <w:rsid w:val="00834310"/>
    <w:rsid w:val="00836C47"/>
    <w:rsid w:val="0084010C"/>
    <w:rsid w:val="00840963"/>
    <w:rsid w:val="008411A2"/>
    <w:rsid w:val="008413E3"/>
    <w:rsid w:val="008457B2"/>
    <w:rsid w:val="00846348"/>
    <w:rsid w:val="00847312"/>
    <w:rsid w:val="00851086"/>
    <w:rsid w:val="008510F9"/>
    <w:rsid w:val="00854E74"/>
    <w:rsid w:val="00855990"/>
    <w:rsid w:val="008568A2"/>
    <w:rsid w:val="00860736"/>
    <w:rsid w:val="00863DBC"/>
    <w:rsid w:val="00864BB2"/>
    <w:rsid w:val="00864EB1"/>
    <w:rsid w:val="00867A23"/>
    <w:rsid w:val="0087186E"/>
    <w:rsid w:val="00880D41"/>
    <w:rsid w:val="008820D7"/>
    <w:rsid w:val="008906EC"/>
    <w:rsid w:val="008921EE"/>
    <w:rsid w:val="00892697"/>
    <w:rsid w:val="00893434"/>
    <w:rsid w:val="008935C1"/>
    <w:rsid w:val="008948D2"/>
    <w:rsid w:val="008A5C58"/>
    <w:rsid w:val="008B00F9"/>
    <w:rsid w:val="008B0DCC"/>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6C6E"/>
    <w:rsid w:val="008D744F"/>
    <w:rsid w:val="008E1607"/>
    <w:rsid w:val="008E35D2"/>
    <w:rsid w:val="008E3960"/>
    <w:rsid w:val="008E7CD5"/>
    <w:rsid w:val="009004E9"/>
    <w:rsid w:val="00901ADB"/>
    <w:rsid w:val="0090516B"/>
    <w:rsid w:val="00906C25"/>
    <w:rsid w:val="00910F8D"/>
    <w:rsid w:val="00911768"/>
    <w:rsid w:val="009127B0"/>
    <w:rsid w:val="00913D81"/>
    <w:rsid w:val="00914203"/>
    <w:rsid w:val="00921A6B"/>
    <w:rsid w:val="00922226"/>
    <w:rsid w:val="0092271D"/>
    <w:rsid w:val="00925D0D"/>
    <w:rsid w:val="0092704E"/>
    <w:rsid w:val="00930B03"/>
    <w:rsid w:val="009349B8"/>
    <w:rsid w:val="00934B6C"/>
    <w:rsid w:val="0093683B"/>
    <w:rsid w:val="00941B10"/>
    <w:rsid w:val="00943C70"/>
    <w:rsid w:val="00945C17"/>
    <w:rsid w:val="00946A43"/>
    <w:rsid w:val="0094732A"/>
    <w:rsid w:val="00947ACF"/>
    <w:rsid w:val="00957049"/>
    <w:rsid w:val="00960002"/>
    <w:rsid w:val="009603C0"/>
    <w:rsid w:val="009625B1"/>
    <w:rsid w:val="00963757"/>
    <w:rsid w:val="00964E7A"/>
    <w:rsid w:val="00967762"/>
    <w:rsid w:val="0097189F"/>
    <w:rsid w:val="00973021"/>
    <w:rsid w:val="009754A1"/>
    <w:rsid w:val="00982F1F"/>
    <w:rsid w:val="0098346C"/>
    <w:rsid w:val="00983BE8"/>
    <w:rsid w:val="009863AF"/>
    <w:rsid w:val="00991113"/>
    <w:rsid w:val="0099122F"/>
    <w:rsid w:val="00991CA7"/>
    <w:rsid w:val="009A21CA"/>
    <w:rsid w:val="009A2729"/>
    <w:rsid w:val="009A313F"/>
    <w:rsid w:val="009A41A5"/>
    <w:rsid w:val="009A7D4D"/>
    <w:rsid w:val="009B0877"/>
    <w:rsid w:val="009B0CC4"/>
    <w:rsid w:val="009B14B8"/>
    <w:rsid w:val="009B2E41"/>
    <w:rsid w:val="009B47D8"/>
    <w:rsid w:val="009B516E"/>
    <w:rsid w:val="009C374A"/>
    <w:rsid w:val="009C3902"/>
    <w:rsid w:val="009C74C7"/>
    <w:rsid w:val="009D01D1"/>
    <w:rsid w:val="009D17BB"/>
    <w:rsid w:val="009D1E1A"/>
    <w:rsid w:val="009E6F47"/>
    <w:rsid w:val="009E75A0"/>
    <w:rsid w:val="009F23C9"/>
    <w:rsid w:val="009F4DA4"/>
    <w:rsid w:val="009F55FA"/>
    <w:rsid w:val="00A00195"/>
    <w:rsid w:val="00A0076A"/>
    <w:rsid w:val="00A03B82"/>
    <w:rsid w:val="00A04B11"/>
    <w:rsid w:val="00A105A0"/>
    <w:rsid w:val="00A107E5"/>
    <w:rsid w:val="00A1155E"/>
    <w:rsid w:val="00A12CAD"/>
    <w:rsid w:val="00A131CB"/>
    <w:rsid w:val="00A148FA"/>
    <w:rsid w:val="00A20F20"/>
    <w:rsid w:val="00A21BF8"/>
    <w:rsid w:val="00A21E14"/>
    <w:rsid w:val="00A222BE"/>
    <w:rsid w:val="00A226B4"/>
    <w:rsid w:val="00A312FE"/>
    <w:rsid w:val="00A315F8"/>
    <w:rsid w:val="00A334E5"/>
    <w:rsid w:val="00A37023"/>
    <w:rsid w:val="00A372E4"/>
    <w:rsid w:val="00A37398"/>
    <w:rsid w:val="00A379EF"/>
    <w:rsid w:val="00A4092C"/>
    <w:rsid w:val="00A40972"/>
    <w:rsid w:val="00A41972"/>
    <w:rsid w:val="00A4566E"/>
    <w:rsid w:val="00A465B7"/>
    <w:rsid w:val="00A476D7"/>
    <w:rsid w:val="00A50A8E"/>
    <w:rsid w:val="00A513F0"/>
    <w:rsid w:val="00A547A2"/>
    <w:rsid w:val="00A54F48"/>
    <w:rsid w:val="00A550FB"/>
    <w:rsid w:val="00A55225"/>
    <w:rsid w:val="00A5548B"/>
    <w:rsid w:val="00A61933"/>
    <w:rsid w:val="00A61A3B"/>
    <w:rsid w:val="00A65E24"/>
    <w:rsid w:val="00A66CAA"/>
    <w:rsid w:val="00A67CDA"/>
    <w:rsid w:val="00A67EB6"/>
    <w:rsid w:val="00A700C3"/>
    <w:rsid w:val="00A70594"/>
    <w:rsid w:val="00A719CA"/>
    <w:rsid w:val="00A71E7C"/>
    <w:rsid w:val="00A745B2"/>
    <w:rsid w:val="00A771C5"/>
    <w:rsid w:val="00A81678"/>
    <w:rsid w:val="00A8222F"/>
    <w:rsid w:val="00A8268B"/>
    <w:rsid w:val="00A82983"/>
    <w:rsid w:val="00A829F8"/>
    <w:rsid w:val="00A838CC"/>
    <w:rsid w:val="00A90312"/>
    <w:rsid w:val="00A93376"/>
    <w:rsid w:val="00A946C2"/>
    <w:rsid w:val="00A96495"/>
    <w:rsid w:val="00A96DA2"/>
    <w:rsid w:val="00AA12AA"/>
    <w:rsid w:val="00AA4C61"/>
    <w:rsid w:val="00AB2D00"/>
    <w:rsid w:val="00AB2DA9"/>
    <w:rsid w:val="00AB6600"/>
    <w:rsid w:val="00AB6BF7"/>
    <w:rsid w:val="00AB6EC2"/>
    <w:rsid w:val="00AC30DA"/>
    <w:rsid w:val="00AC7809"/>
    <w:rsid w:val="00AC7E6C"/>
    <w:rsid w:val="00AD0A38"/>
    <w:rsid w:val="00AD2650"/>
    <w:rsid w:val="00AD39D4"/>
    <w:rsid w:val="00AE2730"/>
    <w:rsid w:val="00AE2798"/>
    <w:rsid w:val="00AE3966"/>
    <w:rsid w:val="00AE5979"/>
    <w:rsid w:val="00AE7417"/>
    <w:rsid w:val="00AF0F13"/>
    <w:rsid w:val="00AF415A"/>
    <w:rsid w:val="00AF7406"/>
    <w:rsid w:val="00B0054D"/>
    <w:rsid w:val="00B03280"/>
    <w:rsid w:val="00B035B4"/>
    <w:rsid w:val="00B03E4C"/>
    <w:rsid w:val="00B07BCD"/>
    <w:rsid w:val="00B1089F"/>
    <w:rsid w:val="00B11CF9"/>
    <w:rsid w:val="00B12EEA"/>
    <w:rsid w:val="00B137AA"/>
    <w:rsid w:val="00B140D4"/>
    <w:rsid w:val="00B20412"/>
    <w:rsid w:val="00B21F45"/>
    <w:rsid w:val="00B22379"/>
    <w:rsid w:val="00B23AE2"/>
    <w:rsid w:val="00B262F7"/>
    <w:rsid w:val="00B30E4E"/>
    <w:rsid w:val="00B34292"/>
    <w:rsid w:val="00B3612B"/>
    <w:rsid w:val="00B36BDC"/>
    <w:rsid w:val="00B40677"/>
    <w:rsid w:val="00B41168"/>
    <w:rsid w:val="00B55142"/>
    <w:rsid w:val="00B5553F"/>
    <w:rsid w:val="00B62D56"/>
    <w:rsid w:val="00B63776"/>
    <w:rsid w:val="00B63A24"/>
    <w:rsid w:val="00B64E27"/>
    <w:rsid w:val="00B6744A"/>
    <w:rsid w:val="00B710D4"/>
    <w:rsid w:val="00B72A1B"/>
    <w:rsid w:val="00B72B02"/>
    <w:rsid w:val="00B81EF5"/>
    <w:rsid w:val="00B82071"/>
    <w:rsid w:val="00B835A6"/>
    <w:rsid w:val="00B90A6F"/>
    <w:rsid w:val="00B929E3"/>
    <w:rsid w:val="00B93C8E"/>
    <w:rsid w:val="00BA0DF1"/>
    <w:rsid w:val="00BA221A"/>
    <w:rsid w:val="00BA5197"/>
    <w:rsid w:val="00BA5E92"/>
    <w:rsid w:val="00BA756F"/>
    <w:rsid w:val="00BB1696"/>
    <w:rsid w:val="00BB37E3"/>
    <w:rsid w:val="00BB6B8F"/>
    <w:rsid w:val="00BC5B5F"/>
    <w:rsid w:val="00BC5D93"/>
    <w:rsid w:val="00BC6ACE"/>
    <w:rsid w:val="00BC7504"/>
    <w:rsid w:val="00BD20E9"/>
    <w:rsid w:val="00BD5784"/>
    <w:rsid w:val="00BD61C4"/>
    <w:rsid w:val="00BD7D5E"/>
    <w:rsid w:val="00BE394B"/>
    <w:rsid w:val="00BE3CA5"/>
    <w:rsid w:val="00BE6FA9"/>
    <w:rsid w:val="00BE79F7"/>
    <w:rsid w:val="00BF0790"/>
    <w:rsid w:val="00BF12A2"/>
    <w:rsid w:val="00BF2FD0"/>
    <w:rsid w:val="00BF30D0"/>
    <w:rsid w:val="00BF3492"/>
    <w:rsid w:val="00BF47D0"/>
    <w:rsid w:val="00BF48F7"/>
    <w:rsid w:val="00BF5409"/>
    <w:rsid w:val="00BF5D29"/>
    <w:rsid w:val="00C0027E"/>
    <w:rsid w:val="00C01489"/>
    <w:rsid w:val="00C06480"/>
    <w:rsid w:val="00C07FF5"/>
    <w:rsid w:val="00C10D89"/>
    <w:rsid w:val="00C17163"/>
    <w:rsid w:val="00C2177E"/>
    <w:rsid w:val="00C22400"/>
    <w:rsid w:val="00C236ED"/>
    <w:rsid w:val="00C25BD2"/>
    <w:rsid w:val="00C27098"/>
    <w:rsid w:val="00C2720A"/>
    <w:rsid w:val="00C310F0"/>
    <w:rsid w:val="00C31BA1"/>
    <w:rsid w:val="00C32732"/>
    <w:rsid w:val="00C32952"/>
    <w:rsid w:val="00C35382"/>
    <w:rsid w:val="00C374A4"/>
    <w:rsid w:val="00C4686F"/>
    <w:rsid w:val="00C4728D"/>
    <w:rsid w:val="00C51EF0"/>
    <w:rsid w:val="00C52DA2"/>
    <w:rsid w:val="00C56642"/>
    <w:rsid w:val="00C57C9C"/>
    <w:rsid w:val="00C63E70"/>
    <w:rsid w:val="00C678EE"/>
    <w:rsid w:val="00C7489F"/>
    <w:rsid w:val="00C76095"/>
    <w:rsid w:val="00C801FE"/>
    <w:rsid w:val="00C8047E"/>
    <w:rsid w:val="00C82546"/>
    <w:rsid w:val="00C87FB3"/>
    <w:rsid w:val="00C91753"/>
    <w:rsid w:val="00C92E52"/>
    <w:rsid w:val="00C96746"/>
    <w:rsid w:val="00CA01B7"/>
    <w:rsid w:val="00CA0866"/>
    <w:rsid w:val="00CA257B"/>
    <w:rsid w:val="00CA36E7"/>
    <w:rsid w:val="00CA4273"/>
    <w:rsid w:val="00CA63DF"/>
    <w:rsid w:val="00CB004A"/>
    <w:rsid w:val="00CB2E0B"/>
    <w:rsid w:val="00CB5198"/>
    <w:rsid w:val="00CB561A"/>
    <w:rsid w:val="00CB72CC"/>
    <w:rsid w:val="00CC1091"/>
    <w:rsid w:val="00CC3DE9"/>
    <w:rsid w:val="00CD0FF2"/>
    <w:rsid w:val="00CD4E8B"/>
    <w:rsid w:val="00CE1965"/>
    <w:rsid w:val="00CE1EF6"/>
    <w:rsid w:val="00CE2D48"/>
    <w:rsid w:val="00CE3DDE"/>
    <w:rsid w:val="00CE3EB9"/>
    <w:rsid w:val="00CE5754"/>
    <w:rsid w:val="00CF0270"/>
    <w:rsid w:val="00CF3C62"/>
    <w:rsid w:val="00D02581"/>
    <w:rsid w:val="00D050D3"/>
    <w:rsid w:val="00D11DA5"/>
    <w:rsid w:val="00D1258A"/>
    <w:rsid w:val="00D16832"/>
    <w:rsid w:val="00D16A1E"/>
    <w:rsid w:val="00D203E6"/>
    <w:rsid w:val="00D21C80"/>
    <w:rsid w:val="00D230DA"/>
    <w:rsid w:val="00D232F5"/>
    <w:rsid w:val="00D2565D"/>
    <w:rsid w:val="00D25800"/>
    <w:rsid w:val="00D3353E"/>
    <w:rsid w:val="00D36BF8"/>
    <w:rsid w:val="00D42F79"/>
    <w:rsid w:val="00D438F9"/>
    <w:rsid w:val="00D469BA"/>
    <w:rsid w:val="00D46A2C"/>
    <w:rsid w:val="00D47BAD"/>
    <w:rsid w:val="00D50D4F"/>
    <w:rsid w:val="00D5159D"/>
    <w:rsid w:val="00D54B6B"/>
    <w:rsid w:val="00D63025"/>
    <w:rsid w:val="00D63BBB"/>
    <w:rsid w:val="00D70430"/>
    <w:rsid w:val="00D724B7"/>
    <w:rsid w:val="00D72650"/>
    <w:rsid w:val="00D755C7"/>
    <w:rsid w:val="00D82CF1"/>
    <w:rsid w:val="00D86248"/>
    <w:rsid w:val="00D91E52"/>
    <w:rsid w:val="00D9362B"/>
    <w:rsid w:val="00D96C5A"/>
    <w:rsid w:val="00D971BB"/>
    <w:rsid w:val="00DA323A"/>
    <w:rsid w:val="00DA4FF7"/>
    <w:rsid w:val="00DB42E3"/>
    <w:rsid w:val="00DB44BE"/>
    <w:rsid w:val="00DC2733"/>
    <w:rsid w:val="00DD427C"/>
    <w:rsid w:val="00DD4EAD"/>
    <w:rsid w:val="00DD5719"/>
    <w:rsid w:val="00DD6B4B"/>
    <w:rsid w:val="00DE0238"/>
    <w:rsid w:val="00DE0407"/>
    <w:rsid w:val="00DE3CE9"/>
    <w:rsid w:val="00DE4099"/>
    <w:rsid w:val="00DE5B85"/>
    <w:rsid w:val="00DE6B2C"/>
    <w:rsid w:val="00DF1D51"/>
    <w:rsid w:val="00DF2C0C"/>
    <w:rsid w:val="00DF5B6F"/>
    <w:rsid w:val="00E02CDE"/>
    <w:rsid w:val="00E03581"/>
    <w:rsid w:val="00E045EC"/>
    <w:rsid w:val="00E04724"/>
    <w:rsid w:val="00E05326"/>
    <w:rsid w:val="00E07438"/>
    <w:rsid w:val="00E077D5"/>
    <w:rsid w:val="00E1025A"/>
    <w:rsid w:val="00E1054C"/>
    <w:rsid w:val="00E212E0"/>
    <w:rsid w:val="00E23730"/>
    <w:rsid w:val="00E23A69"/>
    <w:rsid w:val="00E24880"/>
    <w:rsid w:val="00E24BBB"/>
    <w:rsid w:val="00E26810"/>
    <w:rsid w:val="00E309EC"/>
    <w:rsid w:val="00E30C6E"/>
    <w:rsid w:val="00E32A17"/>
    <w:rsid w:val="00E36650"/>
    <w:rsid w:val="00E37F73"/>
    <w:rsid w:val="00E410C5"/>
    <w:rsid w:val="00E42C8B"/>
    <w:rsid w:val="00E45DA4"/>
    <w:rsid w:val="00E51C7C"/>
    <w:rsid w:val="00E56838"/>
    <w:rsid w:val="00E61177"/>
    <w:rsid w:val="00E61E78"/>
    <w:rsid w:val="00E648A3"/>
    <w:rsid w:val="00E70930"/>
    <w:rsid w:val="00E72022"/>
    <w:rsid w:val="00E725A5"/>
    <w:rsid w:val="00E72FCA"/>
    <w:rsid w:val="00E762E4"/>
    <w:rsid w:val="00E77836"/>
    <w:rsid w:val="00E80016"/>
    <w:rsid w:val="00E81508"/>
    <w:rsid w:val="00E816C4"/>
    <w:rsid w:val="00E85767"/>
    <w:rsid w:val="00E85C2C"/>
    <w:rsid w:val="00E86B92"/>
    <w:rsid w:val="00E87FE9"/>
    <w:rsid w:val="00E930B7"/>
    <w:rsid w:val="00E97DCC"/>
    <w:rsid w:val="00EA0B33"/>
    <w:rsid w:val="00EA2757"/>
    <w:rsid w:val="00EA38FE"/>
    <w:rsid w:val="00EA678D"/>
    <w:rsid w:val="00EB4A72"/>
    <w:rsid w:val="00EB4D3A"/>
    <w:rsid w:val="00EB60F4"/>
    <w:rsid w:val="00EB70CF"/>
    <w:rsid w:val="00EC2594"/>
    <w:rsid w:val="00EC2CDE"/>
    <w:rsid w:val="00EC2F2A"/>
    <w:rsid w:val="00EC46F6"/>
    <w:rsid w:val="00EC5BED"/>
    <w:rsid w:val="00ED01C6"/>
    <w:rsid w:val="00ED162D"/>
    <w:rsid w:val="00ED2E47"/>
    <w:rsid w:val="00ED3C63"/>
    <w:rsid w:val="00ED7349"/>
    <w:rsid w:val="00EE013B"/>
    <w:rsid w:val="00EE6B21"/>
    <w:rsid w:val="00EF0B56"/>
    <w:rsid w:val="00EF1372"/>
    <w:rsid w:val="00EF4021"/>
    <w:rsid w:val="00EF4748"/>
    <w:rsid w:val="00EF49B3"/>
    <w:rsid w:val="00EF5F9D"/>
    <w:rsid w:val="00EF74E2"/>
    <w:rsid w:val="00F00A44"/>
    <w:rsid w:val="00F01589"/>
    <w:rsid w:val="00F0222D"/>
    <w:rsid w:val="00F04347"/>
    <w:rsid w:val="00F0441A"/>
    <w:rsid w:val="00F04923"/>
    <w:rsid w:val="00F04BCB"/>
    <w:rsid w:val="00F05C3E"/>
    <w:rsid w:val="00F10A25"/>
    <w:rsid w:val="00F11518"/>
    <w:rsid w:val="00F11F12"/>
    <w:rsid w:val="00F12284"/>
    <w:rsid w:val="00F15D82"/>
    <w:rsid w:val="00F168D7"/>
    <w:rsid w:val="00F213EB"/>
    <w:rsid w:val="00F24EBE"/>
    <w:rsid w:val="00F26763"/>
    <w:rsid w:val="00F306AB"/>
    <w:rsid w:val="00F3150D"/>
    <w:rsid w:val="00F35EF2"/>
    <w:rsid w:val="00F36B09"/>
    <w:rsid w:val="00F370EC"/>
    <w:rsid w:val="00F400DB"/>
    <w:rsid w:val="00F430F2"/>
    <w:rsid w:val="00F4526D"/>
    <w:rsid w:val="00F47FEB"/>
    <w:rsid w:val="00F500EE"/>
    <w:rsid w:val="00F50FF1"/>
    <w:rsid w:val="00F51619"/>
    <w:rsid w:val="00F55111"/>
    <w:rsid w:val="00F55EA8"/>
    <w:rsid w:val="00F802C7"/>
    <w:rsid w:val="00F85E3A"/>
    <w:rsid w:val="00F876A9"/>
    <w:rsid w:val="00F9040E"/>
    <w:rsid w:val="00F905BD"/>
    <w:rsid w:val="00F92066"/>
    <w:rsid w:val="00FA1549"/>
    <w:rsid w:val="00FA2510"/>
    <w:rsid w:val="00FA2596"/>
    <w:rsid w:val="00FA5AB1"/>
    <w:rsid w:val="00FB405A"/>
    <w:rsid w:val="00FB44DE"/>
    <w:rsid w:val="00FB5C8C"/>
    <w:rsid w:val="00FB5CCA"/>
    <w:rsid w:val="00FB64B5"/>
    <w:rsid w:val="00FB6D31"/>
    <w:rsid w:val="00FC081E"/>
    <w:rsid w:val="00FC5AC9"/>
    <w:rsid w:val="00FD3464"/>
    <w:rsid w:val="00FE0BF5"/>
    <w:rsid w:val="00FE0D8F"/>
    <w:rsid w:val="00FE10C7"/>
    <w:rsid w:val="00FE15D7"/>
    <w:rsid w:val="00FE4B13"/>
    <w:rsid w:val="00FE51C5"/>
    <w:rsid w:val="00FE63D8"/>
    <w:rsid w:val="00FF1ABF"/>
    <w:rsid w:val="00FF2956"/>
    <w:rsid w:val="00FF362C"/>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 w:type="character" w:styleId="UnresolvedMention">
    <w:name w:val="Unresolved Mention"/>
    <w:basedOn w:val="DefaultParagraphFont"/>
    <w:uiPriority w:val="99"/>
    <w:semiHidden/>
    <w:unhideWhenUsed/>
    <w:rsid w:val="00E80016"/>
    <w:rPr>
      <w:color w:val="605E5C"/>
      <w:shd w:val="clear" w:color="auto" w:fill="E1DFDD"/>
    </w:rPr>
  </w:style>
  <w:style w:type="paragraph" w:styleId="Revision">
    <w:name w:val="Revision"/>
    <w:hidden/>
    <w:uiPriority w:val="99"/>
    <w:semiHidden/>
    <w:rsid w:val="00DC2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49264481">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11900869">
      <w:bodyDiv w:val="1"/>
      <w:marLeft w:val="0"/>
      <w:marRight w:val="0"/>
      <w:marTop w:val="0"/>
      <w:marBottom w:val="0"/>
      <w:divBdr>
        <w:top w:val="none" w:sz="0" w:space="0" w:color="auto"/>
        <w:left w:val="none" w:sz="0" w:space="0" w:color="auto"/>
        <w:bottom w:val="none" w:sz="0" w:space="0" w:color="auto"/>
        <w:right w:val="none" w:sz="0" w:space="0" w:color="auto"/>
      </w:divBdr>
      <w:divsChild>
        <w:div w:id="1116174101">
          <w:marLeft w:val="0"/>
          <w:marRight w:val="0"/>
          <w:marTop w:val="0"/>
          <w:marBottom w:val="0"/>
          <w:divBdr>
            <w:top w:val="none" w:sz="0" w:space="0" w:color="auto"/>
            <w:left w:val="none" w:sz="0" w:space="0" w:color="auto"/>
            <w:bottom w:val="none" w:sz="0" w:space="0" w:color="auto"/>
            <w:right w:val="none" w:sz="0" w:space="0" w:color="auto"/>
          </w:divBdr>
          <w:divsChild>
            <w:div w:id="280302218">
              <w:marLeft w:val="0"/>
              <w:marRight w:val="0"/>
              <w:marTop w:val="0"/>
              <w:marBottom w:val="0"/>
              <w:divBdr>
                <w:top w:val="none" w:sz="0" w:space="0" w:color="auto"/>
                <w:left w:val="none" w:sz="0" w:space="0" w:color="auto"/>
                <w:bottom w:val="none" w:sz="0" w:space="0" w:color="auto"/>
                <w:right w:val="none" w:sz="0" w:space="0" w:color="auto"/>
              </w:divBdr>
              <w:divsChild>
                <w:div w:id="1849755722">
                  <w:marLeft w:val="0"/>
                  <w:marRight w:val="0"/>
                  <w:marTop w:val="0"/>
                  <w:marBottom w:val="0"/>
                  <w:divBdr>
                    <w:top w:val="none" w:sz="0" w:space="0" w:color="auto"/>
                    <w:left w:val="none" w:sz="0" w:space="0" w:color="auto"/>
                    <w:bottom w:val="none" w:sz="0" w:space="0" w:color="auto"/>
                    <w:right w:val="none" w:sz="0" w:space="0" w:color="auto"/>
                  </w:divBdr>
                  <w:divsChild>
                    <w:div w:id="69219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75976210">
      <w:bodyDiv w:val="1"/>
      <w:marLeft w:val="0"/>
      <w:marRight w:val="0"/>
      <w:marTop w:val="0"/>
      <w:marBottom w:val="0"/>
      <w:divBdr>
        <w:top w:val="none" w:sz="0" w:space="0" w:color="auto"/>
        <w:left w:val="none" w:sz="0" w:space="0" w:color="auto"/>
        <w:bottom w:val="none" w:sz="0" w:space="0" w:color="auto"/>
        <w:right w:val="none" w:sz="0" w:space="0" w:color="auto"/>
      </w:divBdr>
      <w:divsChild>
        <w:div w:id="306980558">
          <w:marLeft w:val="0"/>
          <w:marRight w:val="0"/>
          <w:marTop w:val="0"/>
          <w:marBottom w:val="0"/>
          <w:divBdr>
            <w:top w:val="none" w:sz="0" w:space="0" w:color="auto"/>
            <w:left w:val="none" w:sz="0" w:space="0" w:color="auto"/>
            <w:bottom w:val="none" w:sz="0" w:space="0" w:color="auto"/>
            <w:right w:val="none" w:sz="0" w:space="0" w:color="auto"/>
          </w:divBdr>
          <w:divsChild>
            <w:div w:id="257102459">
              <w:marLeft w:val="0"/>
              <w:marRight w:val="0"/>
              <w:marTop w:val="0"/>
              <w:marBottom w:val="0"/>
              <w:divBdr>
                <w:top w:val="none" w:sz="0" w:space="0" w:color="auto"/>
                <w:left w:val="none" w:sz="0" w:space="0" w:color="auto"/>
                <w:bottom w:val="none" w:sz="0" w:space="0" w:color="auto"/>
                <w:right w:val="none" w:sz="0" w:space="0" w:color="auto"/>
              </w:divBdr>
              <w:divsChild>
                <w:div w:id="437721470">
                  <w:marLeft w:val="0"/>
                  <w:marRight w:val="0"/>
                  <w:marTop w:val="0"/>
                  <w:marBottom w:val="0"/>
                  <w:divBdr>
                    <w:top w:val="none" w:sz="0" w:space="0" w:color="auto"/>
                    <w:left w:val="none" w:sz="0" w:space="0" w:color="auto"/>
                    <w:bottom w:val="none" w:sz="0" w:space="0" w:color="auto"/>
                    <w:right w:val="none" w:sz="0" w:space="0" w:color="auto"/>
                  </w:divBdr>
                  <w:divsChild>
                    <w:div w:id="135911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3168">
      <w:bodyDiv w:val="1"/>
      <w:marLeft w:val="0"/>
      <w:marRight w:val="0"/>
      <w:marTop w:val="0"/>
      <w:marBottom w:val="0"/>
      <w:divBdr>
        <w:top w:val="none" w:sz="0" w:space="0" w:color="auto"/>
        <w:left w:val="none" w:sz="0" w:space="0" w:color="auto"/>
        <w:bottom w:val="none" w:sz="0" w:space="0" w:color="auto"/>
        <w:right w:val="none" w:sz="0" w:space="0" w:color="auto"/>
      </w:divBdr>
      <w:divsChild>
        <w:div w:id="313603397">
          <w:marLeft w:val="0"/>
          <w:marRight w:val="0"/>
          <w:marTop w:val="0"/>
          <w:marBottom w:val="0"/>
          <w:divBdr>
            <w:top w:val="none" w:sz="0" w:space="0" w:color="auto"/>
            <w:left w:val="none" w:sz="0" w:space="0" w:color="auto"/>
            <w:bottom w:val="none" w:sz="0" w:space="0" w:color="auto"/>
            <w:right w:val="none" w:sz="0" w:space="0" w:color="auto"/>
          </w:divBdr>
          <w:divsChild>
            <w:div w:id="203518344">
              <w:marLeft w:val="0"/>
              <w:marRight w:val="0"/>
              <w:marTop w:val="0"/>
              <w:marBottom w:val="0"/>
              <w:divBdr>
                <w:top w:val="none" w:sz="0" w:space="0" w:color="auto"/>
                <w:left w:val="none" w:sz="0" w:space="0" w:color="auto"/>
                <w:bottom w:val="none" w:sz="0" w:space="0" w:color="auto"/>
                <w:right w:val="none" w:sz="0" w:space="0" w:color="auto"/>
              </w:divBdr>
              <w:divsChild>
                <w:div w:id="11293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493473">
      <w:bodyDiv w:val="1"/>
      <w:marLeft w:val="0"/>
      <w:marRight w:val="0"/>
      <w:marTop w:val="0"/>
      <w:marBottom w:val="0"/>
      <w:divBdr>
        <w:top w:val="none" w:sz="0" w:space="0" w:color="auto"/>
        <w:left w:val="none" w:sz="0" w:space="0" w:color="auto"/>
        <w:bottom w:val="none" w:sz="0" w:space="0" w:color="auto"/>
        <w:right w:val="none" w:sz="0" w:space="0" w:color="auto"/>
      </w:divBdr>
      <w:divsChild>
        <w:div w:id="1331446260">
          <w:marLeft w:val="0"/>
          <w:marRight w:val="0"/>
          <w:marTop w:val="0"/>
          <w:marBottom w:val="0"/>
          <w:divBdr>
            <w:top w:val="none" w:sz="0" w:space="0" w:color="auto"/>
            <w:left w:val="none" w:sz="0" w:space="0" w:color="auto"/>
            <w:bottom w:val="none" w:sz="0" w:space="0" w:color="auto"/>
            <w:right w:val="none" w:sz="0" w:space="0" w:color="auto"/>
          </w:divBdr>
          <w:divsChild>
            <w:div w:id="2015643225">
              <w:marLeft w:val="0"/>
              <w:marRight w:val="0"/>
              <w:marTop w:val="0"/>
              <w:marBottom w:val="0"/>
              <w:divBdr>
                <w:top w:val="none" w:sz="0" w:space="0" w:color="auto"/>
                <w:left w:val="none" w:sz="0" w:space="0" w:color="auto"/>
                <w:bottom w:val="none" w:sz="0" w:space="0" w:color="auto"/>
                <w:right w:val="none" w:sz="0" w:space="0" w:color="auto"/>
              </w:divBdr>
              <w:divsChild>
                <w:div w:id="1451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190517">
      <w:bodyDiv w:val="1"/>
      <w:marLeft w:val="0"/>
      <w:marRight w:val="0"/>
      <w:marTop w:val="0"/>
      <w:marBottom w:val="0"/>
      <w:divBdr>
        <w:top w:val="none" w:sz="0" w:space="0" w:color="auto"/>
        <w:left w:val="none" w:sz="0" w:space="0" w:color="auto"/>
        <w:bottom w:val="none" w:sz="0" w:space="0" w:color="auto"/>
        <w:right w:val="none" w:sz="0" w:space="0" w:color="auto"/>
      </w:divBdr>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sf.io/7utng"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tiff"/><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63</Pages>
  <Words>77553</Words>
  <Characters>442057</Characters>
  <Application>Microsoft Office Word</Application>
  <DocSecurity>0</DocSecurity>
  <Lines>3683</Lines>
  <Paragraphs>1037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73</cp:revision>
  <cp:lastPrinted>2020-04-13T10:46:00Z</cp:lastPrinted>
  <dcterms:created xsi:type="dcterms:W3CDTF">2020-05-02T08:22:00Z</dcterms:created>
  <dcterms:modified xsi:type="dcterms:W3CDTF">2020-05-04T21:04:00Z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zotero-version="5.0.86-beta.16+806ba2eb7"&gt;&lt;session id="zoSvITsp"/&gt;&lt;style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